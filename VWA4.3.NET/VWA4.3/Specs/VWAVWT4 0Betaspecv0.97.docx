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10D99" w:rsidRPr="003009E2" w:rsidRDefault="00010D99" w:rsidP="002D523D"/>
    <w:p w:rsidR="00010D99" w:rsidRPr="002D523D" w:rsidRDefault="00B14F74">
      <w:pPr>
        <w:pStyle w:val="Title"/>
        <w:outlineLvl w:val="0"/>
        <w:rPr>
          <w:sz w:val="43"/>
          <w:szCs w:val="31"/>
        </w:rPr>
      </w:pPr>
      <w:r w:rsidRPr="002D523D">
        <w:rPr>
          <w:sz w:val="43"/>
          <w:szCs w:val="31"/>
        </w:rPr>
        <w:t>ValuWaste</w:t>
      </w:r>
      <w:r w:rsidR="004E5552">
        <w:rPr>
          <w:sz w:val="43"/>
          <w:szCs w:val="31"/>
        </w:rPr>
        <w:t xml:space="preserve"> 4 F</w:t>
      </w:r>
      <w:r w:rsidRPr="002D523D">
        <w:rPr>
          <w:sz w:val="43"/>
          <w:szCs w:val="31"/>
        </w:rPr>
        <w:t>inal Phase</w:t>
      </w:r>
    </w:p>
    <w:p w:rsidR="00EA7E1A" w:rsidRPr="002D523D" w:rsidRDefault="00B14F74" w:rsidP="00EA7E1A">
      <w:pPr>
        <w:jc w:val="center"/>
        <w:rPr>
          <w:b/>
          <w:sz w:val="30"/>
        </w:rPr>
      </w:pPr>
      <w:r w:rsidRPr="002D523D">
        <w:rPr>
          <w:b/>
          <w:sz w:val="30"/>
        </w:rPr>
        <w:t>Requirements</w:t>
      </w:r>
      <w:r w:rsidR="00EA7E1A">
        <w:rPr>
          <w:b/>
          <w:sz w:val="30"/>
        </w:rPr>
        <w:t xml:space="preserve"> &amp; Functional Specifications</w:t>
      </w:r>
    </w:p>
    <w:p w:rsidR="00010D99" w:rsidRPr="002D523D" w:rsidRDefault="008D2CD1" w:rsidP="002D523D">
      <w:pPr>
        <w:jc w:val="center"/>
        <w:rPr>
          <w:b/>
          <w:i/>
          <w:iCs/>
          <w:color w:val="FF0000"/>
          <w:sz w:val="32"/>
        </w:rPr>
      </w:pPr>
      <w:r w:rsidRPr="002D523D">
        <w:rPr>
          <w:b/>
          <w:i/>
          <w:iCs/>
          <w:color w:val="FF0000"/>
          <w:sz w:val="32"/>
        </w:rPr>
        <w:t>v0.</w:t>
      </w:r>
      <w:r w:rsidR="00563A94">
        <w:rPr>
          <w:b/>
          <w:i/>
          <w:iCs/>
          <w:color w:val="FF0000"/>
          <w:sz w:val="32"/>
        </w:rPr>
        <w:t>9</w:t>
      </w:r>
      <w:r w:rsidR="002E139E">
        <w:rPr>
          <w:b/>
          <w:i/>
          <w:iCs/>
          <w:color w:val="FF0000"/>
          <w:sz w:val="32"/>
        </w:rPr>
        <w:t>6</w:t>
      </w:r>
    </w:p>
    <w:p w:rsidR="002328BE" w:rsidRPr="003009E2" w:rsidRDefault="002328BE" w:rsidP="002D523D">
      <w:pPr>
        <w:jc w:val="center"/>
        <w:rPr>
          <w:b/>
          <w:iCs/>
          <w:color w:val="FF0000"/>
        </w:rPr>
      </w:pPr>
    </w:p>
    <w:p w:rsidR="002328BE" w:rsidRPr="003009E2" w:rsidRDefault="002328BE" w:rsidP="002D523D">
      <w:pPr>
        <w:jc w:val="center"/>
        <w:rPr>
          <w:b/>
          <w:iCs/>
          <w:color w:val="FF0000"/>
        </w:rPr>
      </w:pPr>
    </w:p>
    <w:p w:rsidR="00010D99" w:rsidRPr="003009E2" w:rsidRDefault="00010D99" w:rsidP="002D523D">
      <w:pPr>
        <w:jc w:val="center"/>
        <w:rPr>
          <w:rFonts w:ascii="Arial" w:hAnsi="Arial"/>
          <w:sz w:val="21"/>
          <w:szCs w:val="21"/>
        </w:rPr>
      </w:pPr>
    </w:p>
    <w:p w:rsidR="00010D99" w:rsidRPr="003009E2" w:rsidRDefault="00010D99" w:rsidP="002D523D">
      <w:pPr>
        <w:jc w:val="center"/>
        <w:rPr>
          <w:sz w:val="19"/>
          <w:szCs w:val="19"/>
        </w:rPr>
      </w:pPr>
    </w:p>
    <w:p w:rsidR="00010D99" w:rsidRPr="003009E2" w:rsidRDefault="00010D99" w:rsidP="002D523D">
      <w:pPr>
        <w:jc w:val="center"/>
        <w:rPr>
          <w:sz w:val="19"/>
          <w:szCs w:val="19"/>
        </w:rPr>
      </w:pPr>
    </w:p>
    <w:p w:rsidR="00010D99" w:rsidRPr="003009E2" w:rsidRDefault="00010D99" w:rsidP="002D523D">
      <w:pPr>
        <w:jc w:val="center"/>
        <w:rPr>
          <w:sz w:val="19"/>
          <w:szCs w:val="19"/>
        </w:rPr>
      </w:pPr>
    </w:p>
    <w:p w:rsidR="00010D99" w:rsidRPr="003009E2" w:rsidRDefault="00010D99" w:rsidP="002D523D">
      <w:pPr>
        <w:jc w:val="center"/>
        <w:rPr>
          <w:sz w:val="19"/>
          <w:szCs w:val="19"/>
        </w:rPr>
      </w:pPr>
    </w:p>
    <w:p w:rsidR="00010D99" w:rsidRPr="003009E2" w:rsidRDefault="00010D99" w:rsidP="002D523D">
      <w:pPr>
        <w:jc w:val="center"/>
        <w:rPr>
          <w:sz w:val="19"/>
          <w:szCs w:val="19"/>
        </w:rPr>
      </w:pPr>
    </w:p>
    <w:p w:rsidR="00010D99" w:rsidRPr="003009E2" w:rsidRDefault="00010D99" w:rsidP="002D523D">
      <w:pPr>
        <w:jc w:val="center"/>
        <w:rPr>
          <w:sz w:val="19"/>
          <w:szCs w:val="19"/>
        </w:rPr>
      </w:pPr>
    </w:p>
    <w:p w:rsidR="00010D99" w:rsidRPr="003009E2" w:rsidRDefault="00010D99" w:rsidP="002D523D">
      <w:pPr>
        <w:jc w:val="center"/>
        <w:rPr>
          <w:sz w:val="19"/>
          <w:szCs w:val="19"/>
        </w:rPr>
      </w:pPr>
    </w:p>
    <w:p w:rsidR="00010D99" w:rsidRPr="003009E2" w:rsidRDefault="00010D99">
      <w:pPr>
        <w:pStyle w:val="Distribution"/>
        <w:ind w:left="1613" w:firstLine="1267"/>
        <w:rPr>
          <w:sz w:val="19"/>
          <w:szCs w:val="19"/>
        </w:rPr>
      </w:pPr>
    </w:p>
    <w:tbl>
      <w:tblPr>
        <w:tblW w:w="0" w:type="auto"/>
        <w:tblInd w:w="7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44"/>
        <w:gridCol w:w="779"/>
        <w:gridCol w:w="6483"/>
      </w:tblGrid>
      <w:tr w:rsidR="00C74CCF" w:rsidRPr="006F6F9C" w:rsidTr="006F6F9C">
        <w:tc>
          <w:tcPr>
            <w:tcW w:w="9274" w:type="dxa"/>
            <w:gridSpan w:val="3"/>
            <w:shd w:val="clear" w:color="auto" w:fill="E6E6E6"/>
          </w:tcPr>
          <w:p w:rsidR="00C74CCF" w:rsidRPr="006F6F9C" w:rsidRDefault="00C74CCF" w:rsidP="006F6F9C">
            <w:pPr>
              <w:pStyle w:val="Distribution"/>
              <w:ind w:firstLine="0"/>
              <w:jc w:val="center"/>
              <w:rPr>
                <w:sz w:val="19"/>
                <w:szCs w:val="19"/>
              </w:rPr>
            </w:pPr>
            <w:r w:rsidRPr="006F6F9C">
              <w:rPr>
                <w:sz w:val="19"/>
                <w:szCs w:val="19"/>
              </w:rPr>
              <w:t>Revision History</w:t>
            </w:r>
          </w:p>
        </w:tc>
      </w:tr>
      <w:tr w:rsidR="00C74CCF" w:rsidRPr="006F6F9C" w:rsidTr="006F6F9C">
        <w:tc>
          <w:tcPr>
            <w:tcW w:w="1618" w:type="dxa"/>
          </w:tcPr>
          <w:p w:rsidR="00C74CCF" w:rsidRPr="006F6F9C" w:rsidRDefault="00C74CCF" w:rsidP="006F6F9C">
            <w:pPr>
              <w:pStyle w:val="Distribution"/>
              <w:ind w:firstLine="0"/>
              <w:rPr>
                <w:sz w:val="19"/>
                <w:szCs w:val="19"/>
              </w:rPr>
            </w:pPr>
          </w:p>
        </w:tc>
        <w:tc>
          <w:tcPr>
            <w:tcW w:w="810" w:type="dxa"/>
          </w:tcPr>
          <w:p w:rsidR="00C74CCF" w:rsidRPr="006F6F9C" w:rsidRDefault="00C74CCF" w:rsidP="006F6F9C">
            <w:pPr>
              <w:pStyle w:val="Distribution"/>
              <w:ind w:firstLine="0"/>
              <w:rPr>
                <w:sz w:val="19"/>
                <w:szCs w:val="19"/>
              </w:rPr>
            </w:pPr>
          </w:p>
        </w:tc>
        <w:tc>
          <w:tcPr>
            <w:tcW w:w="6846" w:type="dxa"/>
          </w:tcPr>
          <w:p w:rsidR="00C74CCF" w:rsidRPr="006F6F9C" w:rsidRDefault="00C74CCF" w:rsidP="006F6F9C">
            <w:pPr>
              <w:pStyle w:val="Distribution"/>
              <w:ind w:firstLine="0"/>
              <w:rPr>
                <w:sz w:val="19"/>
                <w:szCs w:val="19"/>
              </w:rPr>
            </w:pPr>
          </w:p>
        </w:tc>
      </w:tr>
      <w:tr w:rsidR="00F951A5" w:rsidRPr="006F6F9C" w:rsidTr="006F6F9C">
        <w:tc>
          <w:tcPr>
            <w:tcW w:w="1618" w:type="dxa"/>
          </w:tcPr>
          <w:p w:rsidR="00F951A5" w:rsidRPr="006F6F9C" w:rsidRDefault="00F951A5" w:rsidP="006F6F9C">
            <w:pPr>
              <w:pStyle w:val="Distribution"/>
              <w:ind w:firstLine="0"/>
              <w:rPr>
                <w:sz w:val="19"/>
                <w:szCs w:val="19"/>
              </w:rPr>
            </w:pPr>
          </w:p>
        </w:tc>
        <w:tc>
          <w:tcPr>
            <w:tcW w:w="810" w:type="dxa"/>
          </w:tcPr>
          <w:p w:rsidR="00F951A5" w:rsidRPr="006F6F9C" w:rsidRDefault="00F951A5" w:rsidP="006F6F9C">
            <w:pPr>
              <w:pStyle w:val="Distribution"/>
              <w:ind w:firstLine="0"/>
              <w:rPr>
                <w:sz w:val="19"/>
                <w:szCs w:val="19"/>
              </w:rPr>
            </w:pPr>
          </w:p>
        </w:tc>
        <w:tc>
          <w:tcPr>
            <w:tcW w:w="6846" w:type="dxa"/>
          </w:tcPr>
          <w:p w:rsidR="00F951A5" w:rsidRPr="006F6F9C" w:rsidRDefault="00F951A5" w:rsidP="006F6F9C">
            <w:pPr>
              <w:pStyle w:val="Distribution"/>
              <w:ind w:firstLine="0"/>
              <w:rPr>
                <w:sz w:val="19"/>
                <w:szCs w:val="19"/>
              </w:rPr>
            </w:pPr>
          </w:p>
        </w:tc>
      </w:tr>
    </w:tbl>
    <w:p w:rsidR="00010D99" w:rsidRPr="003009E2" w:rsidRDefault="00010D99">
      <w:pPr>
        <w:pStyle w:val="Distribution"/>
        <w:ind w:left="1613" w:firstLine="1267"/>
        <w:rPr>
          <w:sz w:val="19"/>
          <w:szCs w:val="19"/>
        </w:rPr>
      </w:pPr>
    </w:p>
    <w:p w:rsidR="00010D99" w:rsidRPr="003009E2" w:rsidRDefault="00010D99">
      <w:pPr>
        <w:pStyle w:val="Distribution"/>
        <w:ind w:left="1613" w:firstLine="1267"/>
        <w:rPr>
          <w:sz w:val="19"/>
          <w:szCs w:val="19"/>
        </w:rPr>
      </w:pPr>
    </w:p>
    <w:p w:rsidR="00010D99" w:rsidRPr="003009E2" w:rsidRDefault="00010D99">
      <w:pPr>
        <w:pStyle w:val="Distribution"/>
        <w:ind w:left="1613" w:firstLine="1267"/>
        <w:rPr>
          <w:sz w:val="19"/>
          <w:szCs w:val="19"/>
        </w:rPr>
      </w:pPr>
    </w:p>
    <w:p w:rsidR="00010D99" w:rsidRPr="003009E2" w:rsidRDefault="00010D99">
      <w:pPr>
        <w:pStyle w:val="Distribution"/>
        <w:ind w:left="1613" w:firstLine="1267"/>
        <w:rPr>
          <w:sz w:val="19"/>
          <w:szCs w:val="19"/>
        </w:rPr>
      </w:pPr>
    </w:p>
    <w:p w:rsidR="00010D99" w:rsidRPr="003009E2" w:rsidRDefault="00010D99">
      <w:pPr>
        <w:pStyle w:val="Distribution"/>
        <w:ind w:left="1613" w:firstLine="1267"/>
        <w:rPr>
          <w:sz w:val="19"/>
          <w:szCs w:val="19"/>
        </w:rPr>
      </w:pPr>
    </w:p>
    <w:p w:rsidR="00010D99" w:rsidRDefault="00010D99">
      <w:pPr>
        <w:pStyle w:val="Distribution"/>
        <w:ind w:left="1613" w:firstLine="1267"/>
        <w:rPr>
          <w:sz w:val="19"/>
          <w:szCs w:val="19"/>
        </w:rPr>
      </w:pPr>
    </w:p>
    <w:p w:rsidR="006331C2" w:rsidRDefault="006331C2">
      <w:pPr>
        <w:pStyle w:val="Distribution"/>
        <w:ind w:left="1613" w:firstLine="1267"/>
        <w:rPr>
          <w:sz w:val="19"/>
          <w:szCs w:val="19"/>
        </w:rPr>
      </w:pPr>
    </w:p>
    <w:p w:rsidR="006331C2" w:rsidRDefault="006331C2">
      <w:pPr>
        <w:pStyle w:val="Distribution"/>
        <w:ind w:left="1613" w:firstLine="1267"/>
        <w:rPr>
          <w:sz w:val="19"/>
          <w:szCs w:val="19"/>
        </w:rPr>
      </w:pPr>
    </w:p>
    <w:p w:rsidR="006331C2" w:rsidRPr="003009E2" w:rsidRDefault="006331C2">
      <w:pPr>
        <w:pStyle w:val="Distribution"/>
        <w:ind w:left="1613" w:firstLine="1267"/>
        <w:rPr>
          <w:sz w:val="19"/>
          <w:szCs w:val="19"/>
        </w:rPr>
      </w:pPr>
    </w:p>
    <w:p w:rsidR="00010D99" w:rsidRPr="003009E2" w:rsidRDefault="00010D99">
      <w:pPr>
        <w:pStyle w:val="Distribution"/>
        <w:ind w:left="1613" w:firstLine="1267"/>
        <w:rPr>
          <w:sz w:val="19"/>
          <w:szCs w:val="19"/>
        </w:rPr>
      </w:pPr>
    </w:p>
    <w:p w:rsidR="00010D99" w:rsidRPr="003009E2" w:rsidRDefault="00010D99">
      <w:pPr>
        <w:pStyle w:val="Distribution"/>
        <w:ind w:left="1613" w:firstLine="1267"/>
        <w:rPr>
          <w:sz w:val="19"/>
          <w:szCs w:val="19"/>
        </w:rPr>
      </w:pPr>
    </w:p>
    <w:p w:rsidR="00010D99" w:rsidRPr="003009E2" w:rsidRDefault="00010D99">
      <w:pPr>
        <w:pStyle w:val="Distribution"/>
        <w:ind w:left="1613" w:firstLine="1267"/>
        <w:rPr>
          <w:sz w:val="19"/>
          <w:szCs w:val="19"/>
        </w:rPr>
      </w:pPr>
    </w:p>
    <w:p w:rsidR="00010D99" w:rsidRPr="003009E2" w:rsidRDefault="00010D99">
      <w:pPr>
        <w:pStyle w:val="Distribution"/>
        <w:ind w:left="1613" w:firstLine="1267"/>
        <w:rPr>
          <w:sz w:val="19"/>
          <w:szCs w:val="19"/>
        </w:rPr>
      </w:pPr>
    </w:p>
    <w:p w:rsidR="00010D99" w:rsidRPr="003009E2" w:rsidRDefault="00010D99">
      <w:pPr>
        <w:pStyle w:val="Distribution"/>
        <w:ind w:left="1613" w:firstLine="1267"/>
        <w:rPr>
          <w:sz w:val="19"/>
          <w:szCs w:val="19"/>
        </w:rPr>
      </w:pPr>
    </w:p>
    <w:p w:rsidR="00010D99" w:rsidRPr="003009E2" w:rsidRDefault="00010D99">
      <w:pPr>
        <w:pStyle w:val="Distribution"/>
        <w:ind w:left="1613" w:firstLine="1267"/>
        <w:rPr>
          <w:sz w:val="19"/>
          <w:szCs w:val="19"/>
        </w:rPr>
      </w:pPr>
    </w:p>
    <w:p w:rsidR="00010D99" w:rsidRPr="003009E2" w:rsidRDefault="00010D99">
      <w:pPr>
        <w:pStyle w:val="Distribution"/>
        <w:ind w:left="1613" w:firstLine="1267"/>
        <w:rPr>
          <w:sz w:val="19"/>
          <w:szCs w:val="19"/>
        </w:rPr>
      </w:pPr>
    </w:p>
    <w:p w:rsidR="00010D99" w:rsidRPr="003009E2" w:rsidRDefault="00010D99">
      <w:pPr>
        <w:pStyle w:val="Distribution"/>
        <w:ind w:left="1613" w:firstLine="1267"/>
        <w:rPr>
          <w:sz w:val="19"/>
          <w:szCs w:val="19"/>
        </w:rPr>
      </w:pPr>
    </w:p>
    <w:p w:rsidR="00010D99" w:rsidRPr="003009E2" w:rsidRDefault="00010D99">
      <w:pPr>
        <w:pStyle w:val="Distribution"/>
        <w:ind w:left="1613" w:firstLine="1267"/>
        <w:rPr>
          <w:sz w:val="19"/>
          <w:szCs w:val="19"/>
        </w:rPr>
      </w:pPr>
    </w:p>
    <w:p w:rsidR="00010D99" w:rsidRPr="003009E2" w:rsidRDefault="00010D99">
      <w:pPr>
        <w:pStyle w:val="Distribution"/>
        <w:ind w:left="1613" w:firstLine="1267"/>
        <w:rPr>
          <w:sz w:val="19"/>
          <w:szCs w:val="19"/>
        </w:rPr>
      </w:pPr>
    </w:p>
    <w:p w:rsidR="00010D99" w:rsidRPr="003009E2" w:rsidRDefault="00010D99">
      <w:pPr>
        <w:pStyle w:val="Distribution"/>
        <w:ind w:left="1613" w:firstLine="1267"/>
        <w:rPr>
          <w:sz w:val="19"/>
          <w:szCs w:val="19"/>
        </w:rPr>
      </w:pPr>
    </w:p>
    <w:p w:rsidR="00010D99" w:rsidRPr="003009E2" w:rsidRDefault="00010D99">
      <w:pPr>
        <w:pStyle w:val="Distribution"/>
        <w:ind w:left="1613" w:firstLine="1267"/>
        <w:rPr>
          <w:sz w:val="19"/>
          <w:szCs w:val="19"/>
        </w:rPr>
      </w:pPr>
    </w:p>
    <w:p w:rsidR="00010D99" w:rsidRPr="003009E2" w:rsidRDefault="00010D99">
      <w:pPr>
        <w:pStyle w:val="Distribution"/>
        <w:ind w:left="1613" w:firstLine="1267"/>
        <w:rPr>
          <w:sz w:val="19"/>
          <w:szCs w:val="19"/>
        </w:rPr>
      </w:pPr>
    </w:p>
    <w:p w:rsidR="00010D99" w:rsidRPr="003009E2" w:rsidRDefault="00010D99">
      <w:pPr>
        <w:pStyle w:val="Distribution"/>
        <w:ind w:left="1613" w:firstLine="1267"/>
        <w:rPr>
          <w:sz w:val="19"/>
          <w:szCs w:val="19"/>
        </w:rPr>
      </w:pPr>
    </w:p>
    <w:p w:rsidR="00010D99" w:rsidRPr="003009E2" w:rsidRDefault="00010D99">
      <w:pPr>
        <w:pStyle w:val="Distribution"/>
        <w:outlineLvl w:val="0"/>
        <w:rPr>
          <w:sz w:val="19"/>
          <w:szCs w:val="19"/>
        </w:rPr>
      </w:pPr>
      <w:r w:rsidRPr="003009E2">
        <w:rPr>
          <w:sz w:val="19"/>
          <w:szCs w:val="19"/>
        </w:rPr>
        <w:t>Prepared by:</w:t>
      </w:r>
      <w:r w:rsidRPr="003009E2">
        <w:rPr>
          <w:sz w:val="19"/>
          <w:szCs w:val="19"/>
        </w:rPr>
        <w:tab/>
      </w:r>
      <w:r w:rsidRPr="003009E2">
        <w:rPr>
          <w:sz w:val="19"/>
          <w:szCs w:val="19"/>
        </w:rPr>
        <w:tab/>
        <w:t>Stephen Rogers</w:t>
      </w:r>
    </w:p>
    <w:p w:rsidR="00F55689" w:rsidRPr="003009E2" w:rsidRDefault="00F55689">
      <w:pPr>
        <w:pStyle w:val="Distribution"/>
        <w:outlineLvl w:val="0"/>
        <w:rPr>
          <w:sz w:val="19"/>
          <w:szCs w:val="19"/>
        </w:rPr>
      </w:pPr>
      <w:r w:rsidRPr="003009E2">
        <w:rPr>
          <w:sz w:val="19"/>
          <w:szCs w:val="19"/>
        </w:rPr>
        <w:tab/>
      </w:r>
      <w:r w:rsidRPr="003009E2">
        <w:rPr>
          <w:sz w:val="19"/>
          <w:szCs w:val="19"/>
        </w:rPr>
        <w:tab/>
      </w:r>
      <w:r w:rsidRPr="003009E2">
        <w:rPr>
          <w:sz w:val="19"/>
          <w:szCs w:val="19"/>
        </w:rPr>
        <w:tab/>
      </w:r>
      <w:r w:rsidRPr="003009E2">
        <w:rPr>
          <w:sz w:val="19"/>
          <w:szCs w:val="19"/>
        </w:rPr>
        <w:tab/>
      </w:r>
      <w:r w:rsidR="00EA7E1A">
        <w:rPr>
          <w:sz w:val="19"/>
          <w:szCs w:val="19"/>
        </w:rPr>
        <w:t>CTO</w:t>
      </w:r>
    </w:p>
    <w:p w:rsidR="00010D99" w:rsidRPr="003009E2" w:rsidRDefault="00010D99">
      <w:pPr>
        <w:pStyle w:val="Distribution"/>
        <w:outlineLvl w:val="0"/>
        <w:rPr>
          <w:sz w:val="19"/>
          <w:szCs w:val="19"/>
        </w:rPr>
      </w:pPr>
      <w:r w:rsidRPr="003009E2">
        <w:rPr>
          <w:sz w:val="19"/>
          <w:szCs w:val="19"/>
        </w:rPr>
        <w:tab/>
      </w:r>
      <w:r w:rsidRPr="003009E2">
        <w:rPr>
          <w:sz w:val="19"/>
          <w:szCs w:val="19"/>
        </w:rPr>
        <w:tab/>
      </w:r>
      <w:r w:rsidRPr="003009E2">
        <w:rPr>
          <w:sz w:val="19"/>
          <w:szCs w:val="19"/>
        </w:rPr>
        <w:tab/>
      </w:r>
      <w:r w:rsidRPr="003009E2">
        <w:rPr>
          <w:sz w:val="19"/>
          <w:szCs w:val="19"/>
        </w:rPr>
        <w:tab/>
      </w:r>
      <w:r w:rsidR="000F7FF6">
        <w:rPr>
          <w:sz w:val="19"/>
          <w:szCs w:val="19"/>
        </w:rPr>
        <w:t>LeanPath, Inc.</w:t>
      </w:r>
    </w:p>
    <w:p w:rsidR="00010D99" w:rsidRPr="003009E2" w:rsidRDefault="00010D99">
      <w:pPr>
        <w:pStyle w:val="Distribution"/>
        <w:rPr>
          <w:sz w:val="19"/>
          <w:szCs w:val="19"/>
        </w:rPr>
      </w:pPr>
      <w:r w:rsidRPr="003009E2">
        <w:rPr>
          <w:sz w:val="19"/>
          <w:szCs w:val="19"/>
        </w:rPr>
        <w:tab/>
      </w:r>
      <w:r w:rsidRPr="003009E2">
        <w:rPr>
          <w:sz w:val="19"/>
          <w:szCs w:val="19"/>
        </w:rPr>
        <w:tab/>
      </w:r>
      <w:r w:rsidRPr="003009E2">
        <w:rPr>
          <w:sz w:val="19"/>
          <w:szCs w:val="19"/>
        </w:rPr>
        <w:tab/>
      </w:r>
      <w:r w:rsidRPr="003009E2">
        <w:rPr>
          <w:sz w:val="19"/>
          <w:szCs w:val="19"/>
        </w:rPr>
        <w:tab/>
        <w:t>503.381-8288</w:t>
      </w:r>
    </w:p>
    <w:p w:rsidR="00010D99" w:rsidRPr="003009E2" w:rsidRDefault="00010D99">
      <w:pPr>
        <w:pStyle w:val="Distribution"/>
        <w:rPr>
          <w:sz w:val="19"/>
          <w:szCs w:val="19"/>
        </w:rPr>
      </w:pPr>
      <w:r w:rsidRPr="003009E2">
        <w:rPr>
          <w:sz w:val="19"/>
          <w:szCs w:val="19"/>
        </w:rPr>
        <w:tab/>
      </w:r>
      <w:r w:rsidRPr="003009E2">
        <w:rPr>
          <w:sz w:val="19"/>
          <w:szCs w:val="19"/>
        </w:rPr>
        <w:tab/>
      </w:r>
      <w:r w:rsidRPr="003009E2">
        <w:rPr>
          <w:sz w:val="19"/>
          <w:szCs w:val="19"/>
        </w:rPr>
        <w:tab/>
      </w:r>
      <w:r w:rsidRPr="003009E2">
        <w:rPr>
          <w:sz w:val="19"/>
          <w:szCs w:val="19"/>
        </w:rPr>
        <w:tab/>
      </w:r>
      <w:hyperlink r:id="rId7" w:history="1">
        <w:r w:rsidR="000F7FF6" w:rsidRPr="00195DDB">
          <w:rPr>
            <w:rStyle w:val="Hyperlink"/>
            <w:sz w:val="19"/>
            <w:szCs w:val="19"/>
          </w:rPr>
          <w:t>sarogers@leanpath.com</w:t>
        </w:r>
      </w:hyperlink>
      <w:r w:rsidRPr="003009E2">
        <w:rPr>
          <w:sz w:val="19"/>
          <w:szCs w:val="19"/>
        </w:rPr>
        <w:t xml:space="preserve"> </w:t>
      </w:r>
    </w:p>
    <w:p w:rsidR="00010D99" w:rsidRPr="003009E2" w:rsidRDefault="00010D99">
      <w:pPr>
        <w:pStyle w:val="Title"/>
        <w:outlineLvl w:val="0"/>
        <w:rPr>
          <w:sz w:val="31"/>
          <w:szCs w:val="31"/>
        </w:rPr>
      </w:pPr>
      <w:r w:rsidRPr="003009E2">
        <w:rPr>
          <w:sz w:val="31"/>
          <w:szCs w:val="31"/>
        </w:rPr>
        <w:br w:type="page"/>
      </w:r>
      <w:r w:rsidRPr="003009E2">
        <w:rPr>
          <w:sz w:val="31"/>
          <w:szCs w:val="31"/>
        </w:rPr>
        <w:lastRenderedPageBreak/>
        <w:t>Contents</w:t>
      </w:r>
    </w:p>
    <w:p w:rsidR="0012365A" w:rsidRDefault="00010D99">
      <w:pPr>
        <w:pStyle w:val="TOC1"/>
        <w:tabs>
          <w:tab w:val="left" w:pos="660"/>
          <w:tab w:val="right" w:leader="dot" w:pos="9350"/>
        </w:tabs>
        <w:rPr>
          <w:b w:val="0"/>
          <w:caps w:val="0"/>
          <w:noProof/>
          <w:sz w:val="24"/>
          <w:szCs w:val="24"/>
        </w:rPr>
      </w:pPr>
      <w:r w:rsidRPr="003009E2">
        <w:rPr>
          <w:caps w:val="0"/>
          <w:sz w:val="19"/>
          <w:szCs w:val="19"/>
        </w:rPr>
        <w:fldChar w:fldCharType="begin"/>
      </w:r>
      <w:r w:rsidRPr="003009E2">
        <w:rPr>
          <w:caps w:val="0"/>
          <w:sz w:val="19"/>
          <w:szCs w:val="19"/>
        </w:rPr>
        <w:instrText xml:space="preserve"> TOC \o "1-3" </w:instrText>
      </w:r>
      <w:r w:rsidRPr="003009E2">
        <w:rPr>
          <w:caps w:val="0"/>
          <w:sz w:val="19"/>
          <w:szCs w:val="19"/>
        </w:rPr>
        <w:fldChar w:fldCharType="separate"/>
      </w:r>
      <w:r w:rsidR="0012365A">
        <w:rPr>
          <w:noProof/>
        </w:rPr>
        <w:t>1</w:t>
      </w:r>
      <w:r w:rsidR="0012365A">
        <w:rPr>
          <w:b w:val="0"/>
          <w:caps w:val="0"/>
          <w:noProof/>
          <w:sz w:val="24"/>
          <w:szCs w:val="24"/>
        </w:rPr>
        <w:tab/>
      </w:r>
      <w:r w:rsidR="0012365A">
        <w:rPr>
          <w:noProof/>
        </w:rPr>
        <w:t>Document Overview</w:t>
      </w:r>
      <w:r w:rsidR="0012365A">
        <w:rPr>
          <w:noProof/>
        </w:rPr>
        <w:tab/>
      </w:r>
      <w:r w:rsidR="0012365A">
        <w:rPr>
          <w:noProof/>
        </w:rPr>
        <w:fldChar w:fldCharType="begin"/>
      </w:r>
      <w:r w:rsidR="0012365A">
        <w:rPr>
          <w:noProof/>
        </w:rPr>
        <w:instrText xml:space="preserve"> PAGEREF _Toc206233455 \h </w:instrText>
      </w:r>
      <w:r w:rsidR="0012365A">
        <w:rPr>
          <w:noProof/>
        </w:rPr>
      </w:r>
      <w:r w:rsidR="0012365A">
        <w:rPr>
          <w:noProof/>
        </w:rPr>
        <w:fldChar w:fldCharType="separate"/>
      </w:r>
      <w:r w:rsidR="00382C40">
        <w:rPr>
          <w:noProof/>
        </w:rPr>
        <w:t>6</w:t>
      </w:r>
      <w:r w:rsidR="0012365A">
        <w:rPr>
          <w:noProof/>
        </w:rPr>
        <w:fldChar w:fldCharType="end"/>
      </w:r>
    </w:p>
    <w:p w:rsidR="0012365A" w:rsidRDefault="0012365A">
      <w:pPr>
        <w:pStyle w:val="TOC2"/>
        <w:rPr>
          <w:b w:val="0"/>
          <w:smallCaps w:val="0"/>
          <w:noProof/>
          <w:sz w:val="24"/>
          <w:szCs w:val="24"/>
        </w:rPr>
      </w:pPr>
      <w:r>
        <w:rPr>
          <w:noProof/>
        </w:rPr>
        <w:t>1.1</w:t>
      </w:r>
      <w:r>
        <w:rPr>
          <w:b w:val="0"/>
          <w:smallCaps w:val="0"/>
          <w:noProof/>
          <w:sz w:val="24"/>
          <w:szCs w:val="24"/>
        </w:rPr>
        <w:tab/>
      </w:r>
      <w:r>
        <w:rPr>
          <w:noProof/>
        </w:rPr>
        <w:t>Related Documents</w:t>
      </w:r>
      <w:r>
        <w:rPr>
          <w:noProof/>
        </w:rPr>
        <w:tab/>
      </w:r>
      <w:r>
        <w:rPr>
          <w:noProof/>
        </w:rPr>
        <w:fldChar w:fldCharType="begin"/>
      </w:r>
      <w:r>
        <w:rPr>
          <w:noProof/>
        </w:rPr>
        <w:instrText xml:space="preserve"> PAGEREF _Toc206233456 \h </w:instrText>
      </w:r>
      <w:r>
        <w:rPr>
          <w:noProof/>
        </w:rPr>
      </w:r>
      <w:r>
        <w:rPr>
          <w:noProof/>
        </w:rPr>
        <w:fldChar w:fldCharType="separate"/>
      </w:r>
      <w:r w:rsidR="00382C40">
        <w:rPr>
          <w:noProof/>
        </w:rPr>
        <w:t>6</w:t>
      </w:r>
      <w:r>
        <w:rPr>
          <w:noProof/>
        </w:rPr>
        <w:fldChar w:fldCharType="end"/>
      </w:r>
    </w:p>
    <w:p w:rsidR="0012365A" w:rsidRDefault="0012365A">
      <w:pPr>
        <w:pStyle w:val="TOC2"/>
        <w:rPr>
          <w:b w:val="0"/>
          <w:smallCaps w:val="0"/>
          <w:noProof/>
          <w:sz w:val="24"/>
          <w:szCs w:val="24"/>
        </w:rPr>
      </w:pPr>
      <w:r>
        <w:rPr>
          <w:noProof/>
        </w:rPr>
        <w:t>1.2</w:t>
      </w:r>
      <w:r>
        <w:rPr>
          <w:b w:val="0"/>
          <w:smallCaps w:val="0"/>
          <w:noProof/>
          <w:sz w:val="24"/>
          <w:szCs w:val="24"/>
        </w:rPr>
        <w:tab/>
      </w:r>
      <w:r>
        <w:rPr>
          <w:noProof/>
        </w:rPr>
        <w:t>ValuWaste Product Road Map</w:t>
      </w:r>
      <w:r>
        <w:rPr>
          <w:noProof/>
        </w:rPr>
        <w:tab/>
      </w:r>
      <w:r>
        <w:rPr>
          <w:noProof/>
        </w:rPr>
        <w:fldChar w:fldCharType="begin"/>
      </w:r>
      <w:r>
        <w:rPr>
          <w:noProof/>
        </w:rPr>
        <w:instrText xml:space="preserve"> PAGEREF _Toc206233457 \h </w:instrText>
      </w:r>
      <w:r>
        <w:rPr>
          <w:noProof/>
        </w:rPr>
      </w:r>
      <w:r>
        <w:rPr>
          <w:noProof/>
        </w:rPr>
        <w:fldChar w:fldCharType="separate"/>
      </w:r>
      <w:r w:rsidR="00382C40">
        <w:rPr>
          <w:noProof/>
        </w:rPr>
        <w:t>6</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t>2</w:t>
      </w:r>
      <w:r>
        <w:rPr>
          <w:b w:val="0"/>
          <w:caps w:val="0"/>
          <w:noProof/>
          <w:sz w:val="24"/>
          <w:szCs w:val="24"/>
        </w:rPr>
        <w:tab/>
      </w:r>
      <w:r>
        <w:rPr>
          <w:noProof/>
        </w:rPr>
        <w:t>Glossary</w:t>
      </w:r>
      <w:r>
        <w:rPr>
          <w:noProof/>
        </w:rPr>
        <w:tab/>
      </w:r>
      <w:r>
        <w:rPr>
          <w:noProof/>
        </w:rPr>
        <w:fldChar w:fldCharType="begin"/>
      </w:r>
      <w:r>
        <w:rPr>
          <w:noProof/>
        </w:rPr>
        <w:instrText xml:space="preserve"> PAGEREF _Toc206233458 \h </w:instrText>
      </w:r>
      <w:r>
        <w:rPr>
          <w:noProof/>
        </w:rPr>
      </w:r>
      <w:r>
        <w:rPr>
          <w:noProof/>
        </w:rPr>
        <w:fldChar w:fldCharType="separate"/>
      </w:r>
      <w:r w:rsidR="00382C40">
        <w:rPr>
          <w:noProof/>
        </w:rPr>
        <w:t>6</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t>3</w:t>
      </w:r>
      <w:r>
        <w:rPr>
          <w:b w:val="0"/>
          <w:caps w:val="0"/>
          <w:noProof/>
          <w:sz w:val="24"/>
          <w:szCs w:val="24"/>
        </w:rPr>
        <w:tab/>
      </w:r>
      <w:r>
        <w:rPr>
          <w:noProof/>
        </w:rPr>
        <w:t>VWA4 Requirements Outline</w:t>
      </w:r>
      <w:r>
        <w:rPr>
          <w:noProof/>
        </w:rPr>
        <w:tab/>
      </w:r>
      <w:r>
        <w:rPr>
          <w:noProof/>
        </w:rPr>
        <w:fldChar w:fldCharType="begin"/>
      </w:r>
      <w:r>
        <w:rPr>
          <w:noProof/>
        </w:rPr>
        <w:instrText xml:space="preserve"> PAGEREF _Toc206233459 \h </w:instrText>
      </w:r>
      <w:r>
        <w:rPr>
          <w:noProof/>
        </w:rPr>
      </w:r>
      <w:r>
        <w:rPr>
          <w:noProof/>
        </w:rPr>
        <w:fldChar w:fldCharType="separate"/>
      </w:r>
      <w:r w:rsidR="00382C40">
        <w:rPr>
          <w:noProof/>
        </w:rPr>
        <w:t>10</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t>4</w:t>
      </w:r>
      <w:r>
        <w:rPr>
          <w:b w:val="0"/>
          <w:caps w:val="0"/>
          <w:noProof/>
          <w:sz w:val="24"/>
          <w:szCs w:val="24"/>
        </w:rPr>
        <w:tab/>
      </w:r>
      <w:r>
        <w:rPr>
          <w:noProof/>
        </w:rPr>
        <w:t>VWA Versions Requirements</w:t>
      </w:r>
      <w:r>
        <w:rPr>
          <w:noProof/>
        </w:rPr>
        <w:tab/>
      </w:r>
      <w:r>
        <w:rPr>
          <w:noProof/>
        </w:rPr>
        <w:fldChar w:fldCharType="begin"/>
      </w:r>
      <w:r>
        <w:rPr>
          <w:noProof/>
        </w:rPr>
        <w:instrText xml:space="preserve"> PAGEREF _Toc206233460 \h </w:instrText>
      </w:r>
      <w:r>
        <w:rPr>
          <w:noProof/>
        </w:rPr>
      </w:r>
      <w:r>
        <w:rPr>
          <w:noProof/>
        </w:rPr>
        <w:fldChar w:fldCharType="separate"/>
      </w:r>
      <w:r w:rsidR="00382C40">
        <w:rPr>
          <w:noProof/>
        </w:rPr>
        <w:t>13</w:t>
      </w:r>
      <w:r>
        <w:rPr>
          <w:noProof/>
        </w:rPr>
        <w:fldChar w:fldCharType="end"/>
      </w:r>
    </w:p>
    <w:p w:rsidR="0012365A" w:rsidRDefault="0012365A">
      <w:pPr>
        <w:pStyle w:val="TOC2"/>
        <w:rPr>
          <w:b w:val="0"/>
          <w:smallCaps w:val="0"/>
          <w:noProof/>
          <w:sz w:val="24"/>
          <w:szCs w:val="24"/>
        </w:rPr>
      </w:pPr>
      <w:r>
        <w:rPr>
          <w:noProof/>
        </w:rPr>
        <w:t>4.1</w:t>
      </w:r>
      <w:r>
        <w:rPr>
          <w:b w:val="0"/>
          <w:smallCaps w:val="0"/>
          <w:noProof/>
          <w:sz w:val="24"/>
          <w:szCs w:val="24"/>
        </w:rPr>
        <w:tab/>
      </w:r>
      <w:r>
        <w:rPr>
          <w:noProof/>
        </w:rPr>
        <w:t>Data Modification/Deletion Strategy</w:t>
      </w:r>
      <w:r>
        <w:rPr>
          <w:noProof/>
        </w:rPr>
        <w:tab/>
      </w:r>
      <w:r>
        <w:rPr>
          <w:noProof/>
        </w:rPr>
        <w:fldChar w:fldCharType="begin"/>
      </w:r>
      <w:r>
        <w:rPr>
          <w:noProof/>
        </w:rPr>
        <w:instrText xml:space="preserve"> PAGEREF _Toc206233461 \h </w:instrText>
      </w:r>
      <w:r>
        <w:rPr>
          <w:noProof/>
        </w:rPr>
        <w:fldChar w:fldCharType="separate"/>
      </w:r>
      <w:r w:rsidR="00382C40">
        <w:rPr>
          <w:b w:val="0"/>
          <w:bCs/>
          <w:noProof/>
        </w:rPr>
        <w:t>Error! Bookmark not defined.</w:t>
      </w:r>
      <w:r>
        <w:rPr>
          <w:noProof/>
        </w:rPr>
        <w:fldChar w:fldCharType="end"/>
      </w:r>
    </w:p>
    <w:p w:rsidR="0012365A" w:rsidRDefault="0012365A">
      <w:pPr>
        <w:pStyle w:val="TOC2"/>
        <w:rPr>
          <w:b w:val="0"/>
          <w:smallCaps w:val="0"/>
          <w:noProof/>
          <w:sz w:val="24"/>
          <w:szCs w:val="24"/>
        </w:rPr>
      </w:pPr>
      <w:r>
        <w:rPr>
          <w:noProof/>
        </w:rPr>
        <w:t>4.2</w:t>
      </w:r>
      <w:r>
        <w:rPr>
          <w:b w:val="0"/>
          <w:smallCaps w:val="0"/>
          <w:noProof/>
          <w:sz w:val="24"/>
          <w:szCs w:val="24"/>
        </w:rPr>
        <w:tab/>
      </w:r>
      <w:r>
        <w:rPr>
          <w:noProof/>
        </w:rPr>
        <w:t>Presentation of Unavailable Functionality (TBD)</w:t>
      </w:r>
      <w:r>
        <w:rPr>
          <w:noProof/>
        </w:rPr>
        <w:tab/>
      </w:r>
      <w:r>
        <w:rPr>
          <w:noProof/>
        </w:rPr>
        <w:fldChar w:fldCharType="begin"/>
      </w:r>
      <w:r>
        <w:rPr>
          <w:noProof/>
        </w:rPr>
        <w:instrText xml:space="preserve"> PAGEREF _Toc206233462 \h </w:instrText>
      </w:r>
      <w:r>
        <w:rPr>
          <w:noProof/>
        </w:rPr>
        <w:fldChar w:fldCharType="separate"/>
      </w:r>
      <w:r w:rsidR="00382C40">
        <w:rPr>
          <w:b w:val="0"/>
          <w:bCs/>
          <w:noProof/>
        </w:rPr>
        <w:t>Error! Bookmark not defined.</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t>5</w:t>
      </w:r>
      <w:r>
        <w:rPr>
          <w:b w:val="0"/>
          <w:caps w:val="0"/>
          <w:noProof/>
          <w:sz w:val="24"/>
          <w:szCs w:val="24"/>
        </w:rPr>
        <w:tab/>
      </w:r>
      <w:r>
        <w:rPr>
          <w:noProof/>
        </w:rPr>
        <w:t>UI Design</w:t>
      </w:r>
      <w:r>
        <w:rPr>
          <w:noProof/>
        </w:rPr>
        <w:tab/>
      </w:r>
      <w:r>
        <w:rPr>
          <w:noProof/>
        </w:rPr>
        <w:fldChar w:fldCharType="begin"/>
      </w:r>
      <w:r>
        <w:rPr>
          <w:noProof/>
        </w:rPr>
        <w:instrText xml:space="preserve"> PAGEREF _Toc206233463 \h </w:instrText>
      </w:r>
      <w:r>
        <w:rPr>
          <w:noProof/>
        </w:rPr>
      </w:r>
      <w:r>
        <w:rPr>
          <w:noProof/>
        </w:rPr>
        <w:fldChar w:fldCharType="separate"/>
      </w:r>
      <w:r w:rsidR="00382C40">
        <w:rPr>
          <w:noProof/>
        </w:rPr>
        <w:t>23</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t>6</w:t>
      </w:r>
      <w:r>
        <w:rPr>
          <w:b w:val="0"/>
          <w:caps w:val="0"/>
          <w:noProof/>
          <w:sz w:val="24"/>
          <w:szCs w:val="24"/>
        </w:rPr>
        <w:tab/>
      </w:r>
      <w:r>
        <w:rPr>
          <w:noProof/>
        </w:rPr>
        <w:t>UI Configurability</w:t>
      </w:r>
      <w:r>
        <w:rPr>
          <w:noProof/>
        </w:rPr>
        <w:tab/>
      </w:r>
      <w:r>
        <w:rPr>
          <w:noProof/>
        </w:rPr>
        <w:fldChar w:fldCharType="begin"/>
      </w:r>
      <w:r>
        <w:rPr>
          <w:noProof/>
        </w:rPr>
        <w:instrText xml:space="preserve"> PAGEREF _Toc206233464 \h </w:instrText>
      </w:r>
      <w:r>
        <w:rPr>
          <w:noProof/>
        </w:rPr>
      </w:r>
      <w:r>
        <w:rPr>
          <w:noProof/>
        </w:rPr>
        <w:fldChar w:fldCharType="separate"/>
      </w:r>
      <w:r w:rsidR="00382C40">
        <w:rPr>
          <w:noProof/>
        </w:rPr>
        <w:t>23</w:t>
      </w:r>
      <w:r>
        <w:rPr>
          <w:noProof/>
        </w:rPr>
        <w:fldChar w:fldCharType="end"/>
      </w:r>
    </w:p>
    <w:p w:rsidR="0012365A" w:rsidRDefault="0012365A">
      <w:pPr>
        <w:pStyle w:val="TOC2"/>
        <w:rPr>
          <w:b w:val="0"/>
          <w:smallCaps w:val="0"/>
          <w:noProof/>
          <w:sz w:val="24"/>
          <w:szCs w:val="24"/>
        </w:rPr>
      </w:pPr>
      <w:r>
        <w:rPr>
          <w:noProof/>
        </w:rPr>
        <w:t>6.1</w:t>
      </w:r>
      <w:r>
        <w:rPr>
          <w:b w:val="0"/>
          <w:smallCaps w:val="0"/>
          <w:noProof/>
          <w:sz w:val="24"/>
          <w:szCs w:val="24"/>
        </w:rPr>
        <w:tab/>
      </w:r>
      <w:r>
        <w:rPr>
          <w:noProof/>
        </w:rPr>
        <w:t>Task Explorer – Task Groups and Tasks</w:t>
      </w:r>
      <w:r>
        <w:rPr>
          <w:noProof/>
        </w:rPr>
        <w:tab/>
      </w:r>
      <w:r>
        <w:rPr>
          <w:noProof/>
        </w:rPr>
        <w:fldChar w:fldCharType="begin"/>
      </w:r>
      <w:r>
        <w:rPr>
          <w:noProof/>
        </w:rPr>
        <w:instrText xml:space="preserve"> PAGEREF _Toc206233465 \h </w:instrText>
      </w:r>
      <w:r>
        <w:rPr>
          <w:noProof/>
        </w:rPr>
      </w:r>
      <w:r>
        <w:rPr>
          <w:noProof/>
        </w:rPr>
        <w:fldChar w:fldCharType="separate"/>
      </w:r>
      <w:r w:rsidR="00382C40">
        <w:rPr>
          <w:noProof/>
        </w:rPr>
        <w:t>23</w:t>
      </w:r>
      <w:r>
        <w:rPr>
          <w:noProof/>
        </w:rPr>
        <w:fldChar w:fldCharType="end"/>
      </w:r>
    </w:p>
    <w:p w:rsidR="0012365A" w:rsidRDefault="0012365A">
      <w:pPr>
        <w:pStyle w:val="TOC3"/>
        <w:rPr>
          <w:b w:val="0"/>
          <w:i w:val="0"/>
          <w:noProof/>
          <w:sz w:val="24"/>
          <w:szCs w:val="24"/>
        </w:rPr>
      </w:pPr>
      <w:r>
        <w:rPr>
          <w:noProof/>
        </w:rPr>
        <w:t>6.1.1</w:t>
      </w:r>
      <w:r>
        <w:rPr>
          <w:b w:val="0"/>
          <w:i w:val="0"/>
          <w:noProof/>
          <w:sz w:val="24"/>
          <w:szCs w:val="24"/>
        </w:rPr>
        <w:tab/>
      </w:r>
      <w:r>
        <w:rPr>
          <w:noProof/>
        </w:rPr>
        <w:t xml:space="preserve">UI for Configuring Task Explorer </w:t>
      </w:r>
      <w:r w:rsidRPr="00766417">
        <w:rPr>
          <w:noProof/>
          <w:color w:val="FF0000"/>
        </w:rPr>
        <w:t>(stretch goal)</w:t>
      </w:r>
      <w:r>
        <w:rPr>
          <w:noProof/>
        </w:rPr>
        <w:tab/>
      </w:r>
      <w:r>
        <w:rPr>
          <w:noProof/>
        </w:rPr>
        <w:fldChar w:fldCharType="begin"/>
      </w:r>
      <w:r>
        <w:rPr>
          <w:noProof/>
        </w:rPr>
        <w:instrText xml:space="preserve"> PAGEREF _Toc206233466 \h </w:instrText>
      </w:r>
      <w:r>
        <w:rPr>
          <w:noProof/>
        </w:rPr>
      </w:r>
      <w:r>
        <w:rPr>
          <w:noProof/>
        </w:rPr>
        <w:fldChar w:fldCharType="separate"/>
      </w:r>
      <w:r w:rsidR="00382C40">
        <w:rPr>
          <w:noProof/>
        </w:rPr>
        <w:t>24</w:t>
      </w:r>
      <w:r>
        <w:rPr>
          <w:noProof/>
        </w:rPr>
        <w:fldChar w:fldCharType="end"/>
      </w:r>
    </w:p>
    <w:p w:rsidR="0012365A" w:rsidRDefault="0012365A">
      <w:pPr>
        <w:pStyle w:val="TOC2"/>
        <w:rPr>
          <w:b w:val="0"/>
          <w:smallCaps w:val="0"/>
          <w:noProof/>
          <w:sz w:val="24"/>
          <w:szCs w:val="24"/>
        </w:rPr>
      </w:pPr>
      <w:r>
        <w:rPr>
          <w:noProof/>
        </w:rPr>
        <w:t>6.2</w:t>
      </w:r>
      <w:r>
        <w:rPr>
          <w:b w:val="0"/>
          <w:smallCaps w:val="0"/>
          <w:noProof/>
          <w:sz w:val="24"/>
          <w:szCs w:val="24"/>
        </w:rPr>
        <w:tab/>
      </w:r>
      <w:r>
        <w:rPr>
          <w:noProof/>
        </w:rPr>
        <w:t>Shortcuts/Settings</w:t>
      </w:r>
      <w:r>
        <w:rPr>
          <w:noProof/>
        </w:rPr>
        <w:tab/>
      </w:r>
      <w:r>
        <w:rPr>
          <w:noProof/>
        </w:rPr>
        <w:fldChar w:fldCharType="begin"/>
      </w:r>
      <w:r>
        <w:rPr>
          <w:noProof/>
        </w:rPr>
        <w:instrText xml:space="preserve"> PAGEREF _Toc206233467 \h </w:instrText>
      </w:r>
      <w:r>
        <w:rPr>
          <w:noProof/>
        </w:rPr>
      </w:r>
      <w:r>
        <w:rPr>
          <w:noProof/>
        </w:rPr>
        <w:fldChar w:fldCharType="separate"/>
      </w:r>
      <w:r w:rsidR="00382C40">
        <w:rPr>
          <w:noProof/>
        </w:rPr>
        <w:t>24</w:t>
      </w:r>
      <w:r>
        <w:rPr>
          <w:noProof/>
        </w:rPr>
        <w:fldChar w:fldCharType="end"/>
      </w:r>
    </w:p>
    <w:p w:rsidR="0012365A" w:rsidRDefault="0012365A">
      <w:pPr>
        <w:pStyle w:val="TOC3"/>
        <w:rPr>
          <w:b w:val="0"/>
          <w:i w:val="0"/>
          <w:noProof/>
          <w:sz w:val="24"/>
          <w:szCs w:val="24"/>
        </w:rPr>
      </w:pPr>
      <w:r>
        <w:rPr>
          <w:noProof/>
        </w:rPr>
        <w:t>6.2.1</w:t>
      </w:r>
      <w:r>
        <w:rPr>
          <w:b w:val="0"/>
          <w:i w:val="0"/>
          <w:noProof/>
          <w:sz w:val="24"/>
          <w:szCs w:val="24"/>
        </w:rPr>
        <w:tab/>
      </w:r>
      <w:r>
        <w:rPr>
          <w:noProof/>
        </w:rPr>
        <w:t>UI for Configuring Shortcuts/Settings</w:t>
      </w:r>
      <w:r w:rsidRPr="00766417">
        <w:rPr>
          <w:noProof/>
          <w:color w:val="FF0000"/>
        </w:rPr>
        <w:t xml:space="preserve"> (stretch goal)</w:t>
      </w:r>
      <w:r>
        <w:rPr>
          <w:noProof/>
        </w:rPr>
        <w:tab/>
      </w:r>
      <w:r>
        <w:rPr>
          <w:noProof/>
        </w:rPr>
        <w:fldChar w:fldCharType="begin"/>
      </w:r>
      <w:r>
        <w:rPr>
          <w:noProof/>
        </w:rPr>
        <w:instrText xml:space="preserve"> PAGEREF _Toc206233468 \h </w:instrText>
      </w:r>
      <w:r>
        <w:rPr>
          <w:noProof/>
        </w:rPr>
      </w:r>
      <w:r>
        <w:rPr>
          <w:noProof/>
        </w:rPr>
        <w:fldChar w:fldCharType="separate"/>
      </w:r>
      <w:r w:rsidR="00382C40">
        <w:rPr>
          <w:noProof/>
        </w:rPr>
        <w:t>24</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t>7</w:t>
      </w:r>
      <w:r>
        <w:rPr>
          <w:b w:val="0"/>
          <w:caps w:val="0"/>
          <w:noProof/>
          <w:sz w:val="24"/>
          <w:szCs w:val="24"/>
        </w:rPr>
        <w:tab/>
      </w:r>
      <w:r>
        <w:rPr>
          <w:noProof/>
        </w:rPr>
        <w:t>Task Requirements Detail</w:t>
      </w:r>
      <w:r>
        <w:rPr>
          <w:noProof/>
        </w:rPr>
        <w:tab/>
      </w:r>
      <w:r>
        <w:rPr>
          <w:noProof/>
        </w:rPr>
        <w:fldChar w:fldCharType="begin"/>
      </w:r>
      <w:r>
        <w:rPr>
          <w:noProof/>
        </w:rPr>
        <w:instrText xml:space="preserve"> PAGEREF _Toc206233469 \h </w:instrText>
      </w:r>
      <w:r>
        <w:rPr>
          <w:noProof/>
        </w:rPr>
      </w:r>
      <w:r>
        <w:rPr>
          <w:noProof/>
        </w:rPr>
        <w:fldChar w:fldCharType="separate"/>
      </w:r>
      <w:r w:rsidR="00382C40">
        <w:rPr>
          <w:noProof/>
        </w:rPr>
        <w:t>24</w:t>
      </w:r>
      <w:r>
        <w:rPr>
          <w:noProof/>
        </w:rPr>
        <w:fldChar w:fldCharType="end"/>
      </w:r>
    </w:p>
    <w:p w:rsidR="0012365A" w:rsidRDefault="0012365A">
      <w:pPr>
        <w:pStyle w:val="TOC2"/>
        <w:rPr>
          <w:b w:val="0"/>
          <w:smallCaps w:val="0"/>
          <w:noProof/>
          <w:sz w:val="24"/>
          <w:szCs w:val="24"/>
        </w:rPr>
      </w:pPr>
      <w:r>
        <w:rPr>
          <w:noProof/>
        </w:rPr>
        <w:t>7.1</w:t>
      </w:r>
      <w:r>
        <w:rPr>
          <w:b w:val="0"/>
          <w:smallCaps w:val="0"/>
          <w:noProof/>
          <w:sz w:val="24"/>
          <w:szCs w:val="24"/>
        </w:rPr>
        <w:tab/>
      </w:r>
      <w:r>
        <w:rPr>
          <w:noProof/>
        </w:rPr>
        <w:t>Commonalities Between Tasks</w:t>
      </w:r>
      <w:r>
        <w:rPr>
          <w:noProof/>
        </w:rPr>
        <w:tab/>
      </w:r>
      <w:r>
        <w:rPr>
          <w:noProof/>
        </w:rPr>
        <w:fldChar w:fldCharType="begin"/>
      </w:r>
      <w:r>
        <w:rPr>
          <w:noProof/>
        </w:rPr>
        <w:instrText xml:space="preserve"> PAGEREF _Toc206233470 \h </w:instrText>
      </w:r>
      <w:r>
        <w:rPr>
          <w:noProof/>
        </w:rPr>
      </w:r>
      <w:r>
        <w:rPr>
          <w:noProof/>
        </w:rPr>
        <w:fldChar w:fldCharType="separate"/>
      </w:r>
      <w:r w:rsidR="00382C40">
        <w:rPr>
          <w:noProof/>
        </w:rPr>
        <w:t>24</w:t>
      </w:r>
      <w:r>
        <w:rPr>
          <w:noProof/>
        </w:rPr>
        <w:fldChar w:fldCharType="end"/>
      </w:r>
    </w:p>
    <w:p w:rsidR="0012365A" w:rsidRDefault="0012365A">
      <w:pPr>
        <w:pStyle w:val="TOC2"/>
        <w:rPr>
          <w:b w:val="0"/>
          <w:smallCaps w:val="0"/>
          <w:noProof/>
          <w:sz w:val="24"/>
          <w:szCs w:val="24"/>
        </w:rPr>
      </w:pPr>
      <w:r>
        <w:rPr>
          <w:noProof/>
        </w:rPr>
        <w:t>7.2</w:t>
      </w:r>
      <w:r>
        <w:rPr>
          <w:b w:val="0"/>
          <w:smallCaps w:val="0"/>
          <w:noProof/>
          <w:sz w:val="24"/>
          <w:szCs w:val="24"/>
        </w:rPr>
        <w:tab/>
      </w:r>
      <w:r>
        <w:rPr>
          <w:noProof/>
        </w:rPr>
        <w:t>Task: Import Waste Data</w:t>
      </w:r>
      <w:r>
        <w:rPr>
          <w:noProof/>
        </w:rPr>
        <w:tab/>
      </w:r>
      <w:r>
        <w:rPr>
          <w:noProof/>
        </w:rPr>
        <w:fldChar w:fldCharType="begin"/>
      </w:r>
      <w:r>
        <w:rPr>
          <w:noProof/>
        </w:rPr>
        <w:instrText xml:space="preserve"> PAGEREF _Toc206233471 \h </w:instrText>
      </w:r>
      <w:r>
        <w:rPr>
          <w:noProof/>
        </w:rPr>
      </w:r>
      <w:r>
        <w:rPr>
          <w:noProof/>
        </w:rPr>
        <w:fldChar w:fldCharType="separate"/>
      </w:r>
      <w:r w:rsidR="00382C40">
        <w:rPr>
          <w:noProof/>
        </w:rPr>
        <w:t>25</w:t>
      </w:r>
      <w:r>
        <w:rPr>
          <w:noProof/>
        </w:rPr>
        <w:fldChar w:fldCharType="end"/>
      </w:r>
    </w:p>
    <w:p w:rsidR="0012365A" w:rsidRDefault="0012365A">
      <w:pPr>
        <w:pStyle w:val="TOC2"/>
        <w:rPr>
          <w:b w:val="0"/>
          <w:smallCaps w:val="0"/>
          <w:noProof/>
          <w:sz w:val="24"/>
          <w:szCs w:val="24"/>
        </w:rPr>
      </w:pPr>
      <w:r>
        <w:rPr>
          <w:noProof/>
        </w:rPr>
        <w:t>7.3</w:t>
      </w:r>
      <w:r>
        <w:rPr>
          <w:b w:val="0"/>
          <w:smallCaps w:val="0"/>
          <w:noProof/>
          <w:sz w:val="24"/>
          <w:szCs w:val="24"/>
        </w:rPr>
        <w:tab/>
      </w:r>
      <w:r>
        <w:rPr>
          <w:noProof/>
        </w:rPr>
        <w:t>Task: Print Weekly Reports</w:t>
      </w:r>
      <w:r>
        <w:rPr>
          <w:noProof/>
        </w:rPr>
        <w:tab/>
      </w:r>
      <w:r>
        <w:rPr>
          <w:noProof/>
        </w:rPr>
        <w:fldChar w:fldCharType="begin"/>
      </w:r>
      <w:r>
        <w:rPr>
          <w:noProof/>
        </w:rPr>
        <w:instrText xml:space="preserve"> PAGEREF _Toc206233472 \h </w:instrText>
      </w:r>
      <w:r>
        <w:rPr>
          <w:noProof/>
        </w:rPr>
      </w:r>
      <w:r>
        <w:rPr>
          <w:noProof/>
        </w:rPr>
        <w:fldChar w:fldCharType="separate"/>
      </w:r>
      <w:r w:rsidR="00382C40">
        <w:rPr>
          <w:noProof/>
        </w:rPr>
        <w:t>26</w:t>
      </w:r>
      <w:r>
        <w:rPr>
          <w:noProof/>
        </w:rPr>
        <w:fldChar w:fldCharType="end"/>
      </w:r>
    </w:p>
    <w:p w:rsidR="0012365A" w:rsidRDefault="0012365A">
      <w:pPr>
        <w:pStyle w:val="TOC2"/>
        <w:rPr>
          <w:b w:val="0"/>
          <w:smallCaps w:val="0"/>
          <w:noProof/>
          <w:sz w:val="24"/>
          <w:szCs w:val="24"/>
        </w:rPr>
      </w:pPr>
      <w:r>
        <w:rPr>
          <w:noProof/>
        </w:rPr>
        <w:t>7.4</w:t>
      </w:r>
      <w:r>
        <w:rPr>
          <w:b w:val="0"/>
          <w:smallCaps w:val="0"/>
          <w:noProof/>
          <w:sz w:val="24"/>
          <w:szCs w:val="24"/>
        </w:rPr>
        <w:tab/>
      </w:r>
      <w:r>
        <w:rPr>
          <w:noProof/>
        </w:rPr>
        <w:t>Task: Upload Data</w:t>
      </w:r>
      <w:r>
        <w:rPr>
          <w:noProof/>
        </w:rPr>
        <w:tab/>
      </w:r>
      <w:r>
        <w:rPr>
          <w:noProof/>
        </w:rPr>
        <w:fldChar w:fldCharType="begin"/>
      </w:r>
      <w:r>
        <w:rPr>
          <w:noProof/>
        </w:rPr>
        <w:instrText xml:space="preserve"> PAGEREF _Toc206233473 \h </w:instrText>
      </w:r>
      <w:r>
        <w:rPr>
          <w:noProof/>
        </w:rPr>
      </w:r>
      <w:r>
        <w:rPr>
          <w:noProof/>
        </w:rPr>
        <w:fldChar w:fldCharType="separate"/>
      </w:r>
      <w:r w:rsidR="00382C40">
        <w:rPr>
          <w:noProof/>
        </w:rPr>
        <w:t>27</w:t>
      </w:r>
      <w:r>
        <w:rPr>
          <w:noProof/>
        </w:rPr>
        <w:fldChar w:fldCharType="end"/>
      </w:r>
    </w:p>
    <w:p w:rsidR="0012365A" w:rsidRDefault="0012365A">
      <w:pPr>
        <w:pStyle w:val="TOC2"/>
        <w:rPr>
          <w:b w:val="0"/>
          <w:smallCaps w:val="0"/>
          <w:noProof/>
          <w:sz w:val="24"/>
          <w:szCs w:val="24"/>
        </w:rPr>
      </w:pPr>
      <w:r>
        <w:rPr>
          <w:noProof/>
        </w:rPr>
        <w:t>7.5</w:t>
      </w:r>
      <w:r>
        <w:rPr>
          <w:b w:val="0"/>
          <w:smallCaps w:val="0"/>
          <w:noProof/>
          <w:sz w:val="24"/>
          <w:szCs w:val="24"/>
        </w:rPr>
        <w:tab/>
      </w:r>
      <w:r>
        <w:rPr>
          <w:noProof/>
        </w:rPr>
        <w:t>Task: Import Production Data</w:t>
      </w:r>
      <w:r>
        <w:rPr>
          <w:noProof/>
        </w:rPr>
        <w:tab/>
      </w:r>
      <w:r>
        <w:rPr>
          <w:noProof/>
        </w:rPr>
        <w:fldChar w:fldCharType="begin"/>
      </w:r>
      <w:r>
        <w:rPr>
          <w:noProof/>
        </w:rPr>
        <w:instrText xml:space="preserve"> PAGEREF _Toc206233474 \h </w:instrText>
      </w:r>
      <w:r>
        <w:rPr>
          <w:noProof/>
        </w:rPr>
      </w:r>
      <w:r>
        <w:rPr>
          <w:noProof/>
        </w:rPr>
        <w:fldChar w:fldCharType="separate"/>
      </w:r>
      <w:r w:rsidR="00382C40">
        <w:rPr>
          <w:noProof/>
        </w:rPr>
        <w:t>28</w:t>
      </w:r>
      <w:r>
        <w:rPr>
          <w:noProof/>
        </w:rPr>
        <w:fldChar w:fldCharType="end"/>
      </w:r>
    </w:p>
    <w:p w:rsidR="0012365A" w:rsidRDefault="0012365A">
      <w:pPr>
        <w:pStyle w:val="TOC2"/>
        <w:rPr>
          <w:b w:val="0"/>
          <w:smallCaps w:val="0"/>
          <w:noProof/>
          <w:sz w:val="24"/>
          <w:szCs w:val="24"/>
        </w:rPr>
      </w:pPr>
      <w:r>
        <w:rPr>
          <w:noProof/>
        </w:rPr>
        <w:t>7.6</w:t>
      </w:r>
      <w:r>
        <w:rPr>
          <w:b w:val="0"/>
          <w:smallCaps w:val="0"/>
          <w:noProof/>
          <w:sz w:val="24"/>
          <w:szCs w:val="24"/>
        </w:rPr>
        <w:tab/>
      </w:r>
      <w:r>
        <w:rPr>
          <w:noProof/>
        </w:rPr>
        <w:t>Task: Review Reports</w:t>
      </w:r>
      <w:r>
        <w:rPr>
          <w:noProof/>
        </w:rPr>
        <w:tab/>
      </w:r>
      <w:r>
        <w:rPr>
          <w:noProof/>
        </w:rPr>
        <w:fldChar w:fldCharType="begin"/>
      </w:r>
      <w:r>
        <w:rPr>
          <w:noProof/>
        </w:rPr>
        <w:instrText xml:space="preserve"> PAGEREF _Toc206233475 \h </w:instrText>
      </w:r>
      <w:r>
        <w:rPr>
          <w:noProof/>
        </w:rPr>
      </w:r>
      <w:r>
        <w:rPr>
          <w:noProof/>
        </w:rPr>
        <w:fldChar w:fldCharType="separate"/>
      </w:r>
      <w:r w:rsidR="00382C40">
        <w:rPr>
          <w:noProof/>
        </w:rPr>
        <w:t>29</w:t>
      </w:r>
      <w:r>
        <w:rPr>
          <w:noProof/>
        </w:rPr>
        <w:fldChar w:fldCharType="end"/>
      </w:r>
    </w:p>
    <w:p w:rsidR="0012365A" w:rsidRDefault="0012365A">
      <w:pPr>
        <w:pStyle w:val="TOC2"/>
        <w:rPr>
          <w:b w:val="0"/>
          <w:smallCaps w:val="0"/>
          <w:noProof/>
          <w:sz w:val="24"/>
          <w:szCs w:val="24"/>
        </w:rPr>
      </w:pPr>
      <w:r>
        <w:rPr>
          <w:noProof/>
        </w:rPr>
        <w:t>7.7</w:t>
      </w:r>
      <w:r>
        <w:rPr>
          <w:b w:val="0"/>
          <w:smallCaps w:val="0"/>
          <w:noProof/>
          <w:sz w:val="24"/>
          <w:szCs w:val="24"/>
        </w:rPr>
        <w:tab/>
      </w:r>
      <w:r>
        <w:rPr>
          <w:noProof/>
        </w:rPr>
        <w:t>Task: View Transactions (was View Waste Data)</w:t>
      </w:r>
      <w:r>
        <w:rPr>
          <w:noProof/>
        </w:rPr>
        <w:tab/>
      </w:r>
      <w:r>
        <w:rPr>
          <w:noProof/>
        </w:rPr>
        <w:fldChar w:fldCharType="begin"/>
      </w:r>
      <w:r>
        <w:rPr>
          <w:noProof/>
        </w:rPr>
        <w:instrText xml:space="preserve"> PAGEREF _Toc206233476 \h </w:instrText>
      </w:r>
      <w:r>
        <w:rPr>
          <w:noProof/>
        </w:rPr>
      </w:r>
      <w:r>
        <w:rPr>
          <w:noProof/>
        </w:rPr>
        <w:fldChar w:fldCharType="separate"/>
      </w:r>
      <w:r w:rsidR="00382C40">
        <w:rPr>
          <w:noProof/>
        </w:rPr>
        <w:t>30</w:t>
      </w:r>
      <w:r>
        <w:rPr>
          <w:noProof/>
        </w:rPr>
        <w:fldChar w:fldCharType="end"/>
      </w:r>
    </w:p>
    <w:p w:rsidR="0012365A" w:rsidRDefault="0012365A">
      <w:pPr>
        <w:pStyle w:val="TOC3"/>
        <w:rPr>
          <w:b w:val="0"/>
          <w:i w:val="0"/>
          <w:noProof/>
          <w:sz w:val="24"/>
          <w:szCs w:val="24"/>
        </w:rPr>
      </w:pPr>
      <w:r>
        <w:rPr>
          <w:noProof/>
        </w:rPr>
        <w:t>7.7.1</w:t>
      </w:r>
      <w:r>
        <w:rPr>
          <w:b w:val="0"/>
          <w:i w:val="0"/>
          <w:noProof/>
          <w:sz w:val="24"/>
          <w:szCs w:val="24"/>
        </w:rPr>
        <w:tab/>
      </w:r>
      <w:r>
        <w:rPr>
          <w:noProof/>
        </w:rPr>
        <w:t>View Transactions Popup</w:t>
      </w:r>
      <w:r>
        <w:rPr>
          <w:noProof/>
        </w:rPr>
        <w:tab/>
      </w:r>
      <w:r>
        <w:rPr>
          <w:noProof/>
        </w:rPr>
        <w:fldChar w:fldCharType="begin"/>
      </w:r>
      <w:r>
        <w:rPr>
          <w:noProof/>
        </w:rPr>
        <w:instrText xml:space="preserve"> PAGEREF _Toc206233477 \h </w:instrText>
      </w:r>
      <w:r>
        <w:rPr>
          <w:noProof/>
        </w:rPr>
      </w:r>
      <w:r>
        <w:rPr>
          <w:noProof/>
        </w:rPr>
        <w:fldChar w:fldCharType="separate"/>
      </w:r>
      <w:r w:rsidR="00382C40">
        <w:rPr>
          <w:noProof/>
        </w:rPr>
        <w:t>30</w:t>
      </w:r>
      <w:r>
        <w:rPr>
          <w:noProof/>
        </w:rPr>
        <w:fldChar w:fldCharType="end"/>
      </w:r>
    </w:p>
    <w:p w:rsidR="0012365A" w:rsidRDefault="0012365A">
      <w:pPr>
        <w:pStyle w:val="TOC3"/>
        <w:rPr>
          <w:b w:val="0"/>
          <w:i w:val="0"/>
          <w:noProof/>
          <w:sz w:val="24"/>
          <w:szCs w:val="24"/>
        </w:rPr>
      </w:pPr>
      <w:r>
        <w:rPr>
          <w:noProof/>
        </w:rPr>
        <w:t>7.7.2</w:t>
      </w:r>
      <w:r>
        <w:rPr>
          <w:b w:val="0"/>
          <w:i w:val="0"/>
          <w:noProof/>
          <w:sz w:val="24"/>
          <w:szCs w:val="24"/>
        </w:rPr>
        <w:tab/>
      </w:r>
      <w:r>
        <w:rPr>
          <w:noProof/>
        </w:rPr>
        <w:t>Individual Record Editing of Waste Data</w:t>
      </w:r>
      <w:r>
        <w:rPr>
          <w:noProof/>
        </w:rPr>
        <w:tab/>
      </w:r>
      <w:r>
        <w:rPr>
          <w:noProof/>
        </w:rPr>
        <w:fldChar w:fldCharType="begin"/>
      </w:r>
      <w:r>
        <w:rPr>
          <w:noProof/>
        </w:rPr>
        <w:instrText xml:space="preserve"> PAGEREF _Toc206233478 \h </w:instrText>
      </w:r>
      <w:r>
        <w:rPr>
          <w:noProof/>
        </w:rPr>
      </w:r>
      <w:r>
        <w:rPr>
          <w:noProof/>
        </w:rPr>
        <w:fldChar w:fldCharType="separate"/>
      </w:r>
      <w:r w:rsidR="00382C40">
        <w:rPr>
          <w:noProof/>
        </w:rPr>
        <w:t>31</w:t>
      </w:r>
      <w:r>
        <w:rPr>
          <w:noProof/>
        </w:rPr>
        <w:fldChar w:fldCharType="end"/>
      </w:r>
    </w:p>
    <w:p w:rsidR="0012365A" w:rsidRDefault="0012365A">
      <w:pPr>
        <w:pStyle w:val="TOC3"/>
        <w:rPr>
          <w:b w:val="0"/>
          <w:i w:val="0"/>
          <w:noProof/>
          <w:sz w:val="24"/>
          <w:szCs w:val="24"/>
        </w:rPr>
      </w:pPr>
      <w:r>
        <w:rPr>
          <w:noProof/>
        </w:rPr>
        <w:t>7.7.3</w:t>
      </w:r>
      <w:r>
        <w:rPr>
          <w:b w:val="0"/>
          <w:i w:val="0"/>
          <w:noProof/>
          <w:sz w:val="24"/>
          <w:szCs w:val="24"/>
        </w:rPr>
        <w:tab/>
      </w:r>
      <w:r>
        <w:rPr>
          <w:noProof/>
        </w:rPr>
        <w:t>Batch Editing of Waste Data</w:t>
      </w:r>
      <w:r>
        <w:rPr>
          <w:noProof/>
        </w:rPr>
        <w:tab/>
      </w:r>
      <w:r>
        <w:rPr>
          <w:noProof/>
        </w:rPr>
        <w:fldChar w:fldCharType="begin"/>
      </w:r>
      <w:r>
        <w:rPr>
          <w:noProof/>
        </w:rPr>
        <w:instrText xml:space="preserve"> PAGEREF _Toc206233479 \h </w:instrText>
      </w:r>
      <w:r>
        <w:rPr>
          <w:noProof/>
        </w:rPr>
      </w:r>
      <w:r>
        <w:rPr>
          <w:noProof/>
        </w:rPr>
        <w:fldChar w:fldCharType="separate"/>
      </w:r>
      <w:r w:rsidR="00382C40">
        <w:rPr>
          <w:noProof/>
        </w:rPr>
        <w:t>31</w:t>
      </w:r>
      <w:r>
        <w:rPr>
          <w:noProof/>
        </w:rPr>
        <w:fldChar w:fldCharType="end"/>
      </w:r>
    </w:p>
    <w:p w:rsidR="0012365A" w:rsidRDefault="0012365A">
      <w:pPr>
        <w:pStyle w:val="TOC3"/>
        <w:rPr>
          <w:b w:val="0"/>
          <w:i w:val="0"/>
          <w:noProof/>
          <w:sz w:val="24"/>
          <w:szCs w:val="24"/>
        </w:rPr>
      </w:pPr>
      <w:r>
        <w:rPr>
          <w:noProof/>
        </w:rPr>
        <w:t>7.7.4</w:t>
      </w:r>
      <w:r>
        <w:rPr>
          <w:b w:val="0"/>
          <w:i w:val="0"/>
          <w:noProof/>
          <w:sz w:val="24"/>
          <w:szCs w:val="24"/>
        </w:rPr>
        <w:tab/>
      </w:r>
      <w:r>
        <w:rPr>
          <w:noProof/>
        </w:rPr>
        <w:t>Remap Waste Data Types</w:t>
      </w:r>
      <w:r>
        <w:rPr>
          <w:noProof/>
        </w:rPr>
        <w:tab/>
      </w:r>
      <w:r>
        <w:rPr>
          <w:noProof/>
        </w:rPr>
        <w:fldChar w:fldCharType="begin"/>
      </w:r>
      <w:r>
        <w:rPr>
          <w:noProof/>
        </w:rPr>
        <w:instrText xml:space="preserve"> PAGEREF _Toc206233480 \h </w:instrText>
      </w:r>
      <w:r>
        <w:rPr>
          <w:noProof/>
        </w:rPr>
      </w:r>
      <w:r>
        <w:rPr>
          <w:noProof/>
        </w:rPr>
        <w:fldChar w:fldCharType="separate"/>
      </w:r>
      <w:r w:rsidR="00382C40">
        <w:rPr>
          <w:noProof/>
        </w:rPr>
        <w:t>31</w:t>
      </w:r>
      <w:r>
        <w:rPr>
          <w:noProof/>
        </w:rPr>
        <w:fldChar w:fldCharType="end"/>
      </w:r>
    </w:p>
    <w:p w:rsidR="0012365A" w:rsidRDefault="0012365A">
      <w:pPr>
        <w:pStyle w:val="TOC2"/>
        <w:rPr>
          <w:b w:val="0"/>
          <w:smallCaps w:val="0"/>
          <w:noProof/>
          <w:sz w:val="24"/>
          <w:szCs w:val="24"/>
        </w:rPr>
      </w:pPr>
      <w:r>
        <w:rPr>
          <w:noProof/>
        </w:rPr>
        <w:t>7.8</w:t>
      </w:r>
      <w:r>
        <w:rPr>
          <w:b w:val="0"/>
          <w:smallCaps w:val="0"/>
          <w:noProof/>
          <w:sz w:val="24"/>
          <w:szCs w:val="24"/>
        </w:rPr>
        <w:tab/>
      </w:r>
      <w:r>
        <w:rPr>
          <w:noProof/>
        </w:rPr>
        <w:t>Task: Enter Weekly Financials</w:t>
      </w:r>
      <w:r>
        <w:rPr>
          <w:noProof/>
        </w:rPr>
        <w:tab/>
      </w:r>
      <w:r>
        <w:rPr>
          <w:noProof/>
        </w:rPr>
        <w:fldChar w:fldCharType="begin"/>
      </w:r>
      <w:r>
        <w:rPr>
          <w:noProof/>
        </w:rPr>
        <w:instrText xml:space="preserve"> PAGEREF _Toc206233481 \h </w:instrText>
      </w:r>
      <w:r>
        <w:rPr>
          <w:noProof/>
        </w:rPr>
      </w:r>
      <w:r>
        <w:rPr>
          <w:noProof/>
        </w:rPr>
        <w:fldChar w:fldCharType="separate"/>
      </w:r>
      <w:r w:rsidR="00382C40">
        <w:rPr>
          <w:noProof/>
        </w:rPr>
        <w:t>32</w:t>
      </w:r>
      <w:r>
        <w:rPr>
          <w:noProof/>
        </w:rPr>
        <w:fldChar w:fldCharType="end"/>
      </w:r>
    </w:p>
    <w:p w:rsidR="0012365A" w:rsidRDefault="0012365A">
      <w:pPr>
        <w:pStyle w:val="TOC2"/>
        <w:rPr>
          <w:b w:val="0"/>
          <w:smallCaps w:val="0"/>
          <w:noProof/>
          <w:sz w:val="24"/>
          <w:szCs w:val="24"/>
        </w:rPr>
      </w:pPr>
      <w:r>
        <w:rPr>
          <w:noProof/>
        </w:rPr>
        <w:t>7.9</w:t>
      </w:r>
      <w:r>
        <w:rPr>
          <w:b w:val="0"/>
          <w:smallCaps w:val="0"/>
          <w:noProof/>
          <w:sz w:val="24"/>
          <w:szCs w:val="24"/>
        </w:rPr>
        <w:tab/>
      </w:r>
      <w:r>
        <w:rPr>
          <w:noProof/>
        </w:rPr>
        <w:t>Task: Print SWAT Form</w:t>
      </w:r>
      <w:r>
        <w:rPr>
          <w:noProof/>
        </w:rPr>
        <w:tab/>
      </w:r>
      <w:r>
        <w:rPr>
          <w:noProof/>
        </w:rPr>
        <w:fldChar w:fldCharType="begin"/>
      </w:r>
      <w:r>
        <w:rPr>
          <w:noProof/>
        </w:rPr>
        <w:instrText xml:space="preserve"> PAGEREF _Toc206233482 \h </w:instrText>
      </w:r>
      <w:r>
        <w:rPr>
          <w:noProof/>
        </w:rPr>
      </w:r>
      <w:r>
        <w:rPr>
          <w:noProof/>
        </w:rPr>
        <w:fldChar w:fldCharType="separate"/>
      </w:r>
      <w:r w:rsidR="00382C40">
        <w:rPr>
          <w:noProof/>
        </w:rPr>
        <w:t>33</w:t>
      </w:r>
      <w:r>
        <w:rPr>
          <w:noProof/>
        </w:rPr>
        <w:fldChar w:fldCharType="end"/>
      </w:r>
    </w:p>
    <w:p w:rsidR="0012365A" w:rsidRDefault="0012365A">
      <w:pPr>
        <w:pStyle w:val="TOC2"/>
        <w:rPr>
          <w:b w:val="0"/>
          <w:smallCaps w:val="0"/>
          <w:noProof/>
          <w:sz w:val="24"/>
          <w:szCs w:val="24"/>
        </w:rPr>
      </w:pPr>
      <w:r>
        <w:rPr>
          <w:noProof/>
        </w:rPr>
        <w:t>7.10</w:t>
      </w:r>
      <w:r>
        <w:rPr>
          <w:b w:val="0"/>
          <w:smallCaps w:val="0"/>
          <w:noProof/>
          <w:sz w:val="24"/>
          <w:szCs w:val="24"/>
        </w:rPr>
        <w:tab/>
      </w:r>
      <w:r>
        <w:rPr>
          <w:noProof/>
        </w:rPr>
        <w:t>Task: Enter SWAT Minutes</w:t>
      </w:r>
      <w:r>
        <w:rPr>
          <w:noProof/>
        </w:rPr>
        <w:tab/>
      </w:r>
      <w:r>
        <w:rPr>
          <w:noProof/>
        </w:rPr>
        <w:fldChar w:fldCharType="begin"/>
      </w:r>
      <w:r>
        <w:rPr>
          <w:noProof/>
        </w:rPr>
        <w:instrText xml:space="preserve"> PAGEREF _Toc206233483 \h </w:instrText>
      </w:r>
      <w:r>
        <w:rPr>
          <w:noProof/>
        </w:rPr>
      </w:r>
      <w:r>
        <w:rPr>
          <w:noProof/>
        </w:rPr>
        <w:fldChar w:fldCharType="separate"/>
      </w:r>
      <w:r w:rsidR="00382C40">
        <w:rPr>
          <w:noProof/>
        </w:rPr>
        <w:t>34</w:t>
      </w:r>
      <w:r>
        <w:rPr>
          <w:noProof/>
        </w:rPr>
        <w:fldChar w:fldCharType="end"/>
      </w:r>
    </w:p>
    <w:p w:rsidR="0012365A" w:rsidRDefault="0012365A">
      <w:pPr>
        <w:pStyle w:val="TOC2"/>
        <w:rPr>
          <w:b w:val="0"/>
          <w:smallCaps w:val="0"/>
          <w:noProof/>
          <w:sz w:val="24"/>
          <w:szCs w:val="24"/>
        </w:rPr>
      </w:pPr>
      <w:r>
        <w:rPr>
          <w:noProof/>
        </w:rPr>
        <w:t>7.11</w:t>
      </w:r>
      <w:r>
        <w:rPr>
          <w:b w:val="0"/>
          <w:smallCaps w:val="0"/>
          <w:noProof/>
          <w:sz w:val="24"/>
          <w:szCs w:val="24"/>
        </w:rPr>
        <w:tab/>
      </w:r>
      <w:r>
        <w:rPr>
          <w:noProof/>
        </w:rPr>
        <w:t>Task: Set or Modify Goals</w:t>
      </w:r>
      <w:r>
        <w:rPr>
          <w:noProof/>
        </w:rPr>
        <w:tab/>
      </w:r>
      <w:r>
        <w:rPr>
          <w:noProof/>
        </w:rPr>
        <w:fldChar w:fldCharType="begin"/>
      </w:r>
      <w:r>
        <w:rPr>
          <w:noProof/>
        </w:rPr>
        <w:instrText xml:space="preserve"> PAGEREF _Toc206233484 \h </w:instrText>
      </w:r>
      <w:r>
        <w:rPr>
          <w:noProof/>
        </w:rPr>
      </w:r>
      <w:r>
        <w:rPr>
          <w:noProof/>
        </w:rPr>
        <w:fldChar w:fldCharType="separate"/>
      </w:r>
      <w:r w:rsidR="00382C40">
        <w:rPr>
          <w:noProof/>
        </w:rPr>
        <w:t>36</w:t>
      </w:r>
      <w:r>
        <w:rPr>
          <w:noProof/>
        </w:rPr>
        <w:fldChar w:fldCharType="end"/>
      </w:r>
    </w:p>
    <w:p w:rsidR="0012365A" w:rsidRDefault="0012365A">
      <w:pPr>
        <w:pStyle w:val="TOC2"/>
        <w:rPr>
          <w:b w:val="0"/>
          <w:smallCaps w:val="0"/>
          <w:noProof/>
          <w:sz w:val="24"/>
          <w:szCs w:val="24"/>
        </w:rPr>
      </w:pPr>
      <w:r>
        <w:rPr>
          <w:noProof/>
        </w:rPr>
        <w:t>7.12</w:t>
      </w:r>
      <w:r>
        <w:rPr>
          <w:b w:val="0"/>
          <w:smallCaps w:val="0"/>
          <w:noProof/>
          <w:sz w:val="24"/>
          <w:szCs w:val="24"/>
        </w:rPr>
        <w:tab/>
      </w:r>
      <w:r>
        <w:rPr>
          <w:noProof/>
        </w:rPr>
        <w:t>Task: Employee Recognition</w:t>
      </w:r>
      <w:r>
        <w:rPr>
          <w:noProof/>
        </w:rPr>
        <w:tab/>
      </w:r>
      <w:r>
        <w:rPr>
          <w:noProof/>
        </w:rPr>
        <w:fldChar w:fldCharType="begin"/>
      </w:r>
      <w:r>
        <w:rPr>
          <w:noProof/>
        </w:rPr>
        <w:instrText xml:space="preserve"> PAGEREF _Toc206233485 \h </w:instrText>
      </w:r>
      <w:r>
        <w:rPr>
          <w:noProof/>
        </w:rPr>
      </w:r>
      <w:r>
        <w:rPr>
          <w:noProof/>
        </w:rPr>
        <w:fldChar w:fldCharType="separate"/>
      </w:r>
      <w:r w:rsidR="00382C40">
        <w:rPr>
          <w:noProof/>
        </w:rPr>
        <w:t>36</w:t>
      </w:r>
      <w:r>
        <w:rPr>
          <w:noProof/>
        </w:rPr>
        <w:fldChar w:fldCharType="end"/>
      </w:r>
    </w:p>
    <w:p w:rsidR="0012365A" w:rsidRDefault="0012365A">
      <w:pPr>
        <w:pStyle w:val="TOC2"/>
        <w:rPr>
          <w:b w:val="0"/>
          <w:smallCaps w:val="0"/>
          <w:noProof/>
          <w:sz w:val="24"/>
          <w:szCs w:val="24"/>
        </w:rPr>
      </w:pPr>
      <w:r>
        <w:rPr>
          <w:noProof/>
        </w:rPr>
        <w:t>7.13</w:t>
      </w:r>
      <w:r>
        <w:rPr>
          <w:b w:val="0"/>
          <w:smallCaps w:val="0"/>
          <w:noProof/>
          <w:sz w:val="24"/>
          <w:szCs w:val="24"/>
        </w:rPr>
        <w:tab/>
      </w:r>
      <w:r>
        <w:rPr>
          <w:noProof/>
        </w:rPr>
        <w:t>Task: Print Meeting Script</w:t>
      </w:r>
      <w:r>
        <w:rPr>
          <w:noProof/>
        </w:rPr>
        <w:tab/>
      </w:r>
      <w:r>
        <w:rPr>
          <w:noProof/>
        </w:rPr>
        <w:fldChar w:fldCharType="begin"/>
      </w:r>
      <w:r>
        <w:rPr>
          <w:noProof/>
        </w:rPr>
        <w:instrText xml:space="preserve"> PAGEREF _Toc206233486 \h </w:instrText>
      </w:r>
      <w:r>
        <w:rPr>
          <w:noProof/>
        </w:rPr>
      </w:r>
      <w:r>
        <w:rPr>
          <w:noProof/>
        </w:rPr>
        <w:fldChar w:fldCharType="separate"/>
      </w:r>
      <w:r w:rsidR="00382C40">
        <w:rPr>
          <w:noProof/>
        </w:rPr>
        <w:t>37</w:t>
      </w:r>
      <w:r>
        <w:rPr>
          <w:noProof/>
        </w:rPr>
        <w:fldChar w:fldCharType="end"/>
      </w:r>
    </w:p>
    <w:p w:rsidR="0012365A" w:rsidRDefault="0012365A">
      <w:pPr>
        <w:pStyle w:val="TOC2"/>
        <w:rPr>
          <w:b w:val="0"/>
          <w:smallCaps w:val="0"/>
          <w:noProof/>
          <w:sz w:val="24"/>
          <w:szCs w:val="24"/>
        </w:rPr>
      </w:pPr>
      <w:r>
        <w:rPr>
          <w:noProof/>
        </w:rPr>
        <w:t>7.14</w:t>
      </w:r>
      <w:r>
        <w:rPr>
          <w:b w:val="0"/>
          <w:smallCaps w:val="0"/>
          <w:noProof/>
          <w:sz w:val="24"/>
          <w:szCs w:val="24"/>
        </w:rPr>
        <w:tab/>
      </w:r>
      <w:r>
        <w:rPr>
          <w:noProof/>
        </w:rPr>
        <w:t>Reports: Report Series</w:t>
      </w:r>
      <w:r>
        <w:rPr>
          <w:noProof/>
        </w:rPr>
        <w:tab/>
      </w:r>
      <w:r>
        <w:rPr>
          <w:noProof/>
        </w:rPr>
        <w:fldChar w:fldCharType="begin"/>
      </w:r>
      <w:r>
        <w:rPr>
          <w:noProof/>
        </w:rPr>
        <w:instrText xml:space="preserve"> PAGEREF _Toc206233487 \h </w:instrText>
      </w:r>
      <w:r>
        <w:rPr>
          <w:noProof/>
        </w:rPr>
      </w:r>
      <w:r>
        <w:rPr>
          <w:noProof/>
        </w:rPr>
        <w:fldChar w:fldCharType="separate"/>
      </w:r>
      <w:r w:rsidR="00382C40">
        <w:rPr>
          <w:noProof/>
        </w:rPr>
        <w:t>38</w:t>
      </w:r>
      <w:r>
        <w:rPr>
          <w:noProof/>
        </w:rPr>
        <w:fldChar w:fldCharType="end"/>
      </w:r>
    </w:p>
    <w:p w:rsidR="0012365A" w:rsidRDefault="0012365A">
      <w:pPr>
        <w:pStyle w:val="TOC2"/>
        <w:rPr>
          <w:b w:val="0"/>
          <w:smallCaps w:val="0"/>
          <w:noProof/>
          <w:sz w:val="24"/>
          <w:szCs w:val="24"/>
        </w:rPr>
      </w:pPr>
      <w:r>
        <w:rPr>
          <w:noProof/>
        </w:rPr>
        <w:t>7.15</w:t>
      </w:r>
      <w:r>
        <w:rPr>
          <w:b w:val="0"/>
          <w:smallCaps w:val="0"/>
          <w:noProof/>
          <w:sz w:val="24"/>
          <w:szCs w:val="24"/>
        </w:rPr>
        <w:tab/>
      </w:r>
      <w:r>
        <w:rPr>
          <w:noProof/>
        </w:rPr>
        <w:t>Reports: Stored Reports</w:t>
      </w:r>
      <w:r>
        <w:rPr>
          <w:noProof/>
        </w:rPr>
        <w:tab/>
      </w:r>
      <w:r>
        <w:rPr>
          <w:noProof/>
        </w:rPr>
        <w:fldChar w:fldCharType="begin"/>
      </w:r>
      <w:r>
        <w:rPr>
          <w:noProof/>
        </w:rPr>
        <w:instrText xml:space="preserve"> PAGEREF _Toc206233488 \h </w:instrText>
      </w:r>
      <w:r>
        <w:rPr>
          <w:noProof/>
        </w:rPr>
      </w:r>
      <w:r>
        <w:rPr>
          <w:noProof/>
        </w:rPr>
        <w:fldChar w:fldCharType="separate"/>
      </w:r>
      <w:r w:rsidR="00382C40">
        <w:rPr>
          <w:noProof/>
        </w:rPr>
        <w:t>39</w:t>
      </w:r>
      <w:r>
        <w:rPr>
          <w:noProof/>
        </w:rPr>
        <w:fldChar w:fldCharType="end"/>
      </w:r>
    </w:p>
    <w:p w:rsidR="0012365A" w:rsidRDefault="0012365A">
      <w:pPr>
        <w:pStyle w:val="TOC2"/>
        <w:rPr>
          <w:b w:val="0"/>
          <w:smallCaps w:val="0"/>
          <w:noProof/>
          <w:sz w:val="24"/>
          <w:szCs w:val="24"/>
        </w:rPr>
      </w:pPr>
      <w:r>
        <w:rPr>
          <w:noProof/>
        </w:rPr>
        <w:t>7.16</w:t>
      </w:r>
      <w:r>
        <w:rPr>
          <w:b w:val="0"/>
          <w:smallCaps w:val="0"/>
          <w:noProof/>
          <w:sz w:val="24"/>
          <w:szCs w:val="24"/>
        </w:rPr>
        <w:tab/>
      </w:r>
      <w:r>
        <w:rPr>
          <w:noProof/>
        </w:rPr>
        <w:t>Reports: Custom Reports</w:t>
      </w:r>
      <w:r>
        <w:rPr>
          <w:noProof/>
        </w:rPr>
        <w:tab/>
      </w:r>
      <w:r>
        <w:rPr>
          <w:noProof/>
        </w:rPr>
        <w:fldChar w:fldCharType="begin"/>
      </w:r>
      <w:r>
        <w:rPr>
          <w:noProof/>
        </w:rPr>
        <w:instrText xml:space="preserve"> PAGEREF _Toc206233489 \h </w:instrText>
      </w:r>
      <w:r>
        <w:rPr>
          <w:noProof/>
        </w:rPr>
      </w:r>
      <w:r>
        <w:rPr>
          <w:noProof/>
        </w:rPr>
        <w:fldChar w:fldCharType="separate"/>
      </w:r>
      <w:r w:rsidR="00382C40">
        <w:rPr>
          <w:noProof/>
        </w:rPr>
        <w:t>40</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t>8</w:t>
      </w:r>
      <w:r>
        <w:rPr>
          <w:b w:val="0"/>
          <w:caps w:val="0"/>
          <w:noProof/>
          <w:sz w:val="24"/>
          <w:szCs w:val="24"/>
        </w:rPr>
        <w:tab/>
      </w:r>
      <w:r>
        <w:rPr>
          <w:noProof/>
        </w:rPr>
        <w:t>VWA4 Reporting Framework</w:t>
      </w:r>
      <w:r>
        <w:rPr>
          <w:noProof/>
        </w:rPr>
        <w:tab/>
      </w:r>
      <w:r>
        <w:rPr>
          <w:noProof/>
        </w:rPr>
        <w:fldChar w:fldCharType="begin"/>
      </w:r>
      <w:r>
        <w:rPr>
          <w:noProof/>
        </w:rPr>
        <w:instrText xml:space="preserve"> PAGEREF _Toc206233490 \h </w:instrText>
      </w:r>
      <w:r>
        <w:rPr>
          <w:noProof/>
        </w:rPr>
      </w:r>
      <w:r>
        <w:rPr>
          <w:noProof/>
        </w:rPr>
        <w:fldChar w:fldCharType="separate"/>
      </w:r>
      <w:r w:rsidR="00382C40">
        <w:rPr>
          <w:noProof/>
        </w:rPr>
        <w:t>40</w:t>
      </w:r>
      <w:r>
        <w:rPr>
          <w:noProof/>
        </w:rPr>
        <w:fldChar w:fldCharType="end"/>
      </w:r>
    </w:p>
    <w:p w:rsidR="0012365A" w:rsidRDefault="0012365A">
      <w:pPr>
        <w:pStyle w:val="TOC2"/>
        <w:rPr>
          <w:b w:val="0"/>
          <w:smallCaps w:val="0"/>
          <w:noProof/>
          <w:sz w:val="24"/>
          <w:szCs w:val="24"/>
        </w:rPr>
      </w:pPr>
      <w:r>
        <w:rPr>
          <w:noProof/>
        </w:rPr>
        <w:t>8.1</w:t>
      </w:r>
      <w:r>
        <w:rPr>
          <w:b w:val="0"/>
          <w:smallCaps w:val="0"/>
          <w:noProof/>
          <w:sz w:val="24"/>
          <w:szCs w:val="24"/>
        </w:rPr>
        <w:tab/>
      </w:r>
      <w:r>
        <w:rPr>
          <w:noProof/>
        </w:rPr>
        <w:t>Types of Reports</w:t>
      </w:r>
      <w:r>
        <w:rPr>
          <w:noProof/>
        </w:rPr>
        <w:tab/>
      </w:r>
      <w:r>
        <w:rPr>
          <w:noProof/>
        </w:rPr>
        <w:fldChar w:fldCharType="begin"/>
      </w:r>
      <w:r>
        <w:rPr>
          <w:noProof/>
        </w:rPr>
        <w:instrText xml:space="preserve"> PAGEREF _Toc206233491 \h </w:instrText>
      </w:r>
      <w:r>
        <w:rPr>
          <w:noProof/>
        </w:rPr>
      </w:r>
      <w:r>
        <w:rPr>
          <w:noProof/>
        </w:rPr>
        <w:fldChar w:fldCharType="separate"/>
      </w:r>
      <w:r w:rsidR="00382C40">
        <w:rPr>
          <w:noProof/>
        </w:rPr>
        <w:t>40</w:t>
      </w:r>
      <w:r>
        <w:rPr>
          <w:noProof/>
        </w:rPr>
        <w:fldChar w:fldCharType="end"/>
      </w:r>
    </w:p>
    <w:p w:rsidR="0012365A" w:rsidRDefault="0012365A">
      <w:pPr>
        <w:pStyle w:val="TOC2"/>
        <w:rPr>
          <w:b w:val="0"/>
          <w:smallCaps w:val="0"/>
          <w:noProof/>
          <w:sz w:val="24"/>
          <w:szCs w:val="24"/>
        </w:rPr>
      </w:pPr>
      <w:r>
        <w:rPr>
          <w:noProof/>
        </w:rPr>
        <w:t>8.2</w:t>
      </w:r>
      <w:r>
        <w:rPr>
          <w:b w:val="0"/>
          <w:smallCaps w:val="0"/>
          <w:noProof/>
          <w:sz w:val="24"/>
          <w:szCs w:val="24"/>
        </w:rPr>
        <w:tab/>
      </w:r>
      <w:r>
        <w:rPr>
          <w:noProof/>
        </w:rPr>
        <w:t>Requirements Overview</w:t>
      </w:r>
      <w:r>
        <w:rPr>
          <w:noProof/>
        </w:rPr>
        <w:tab/>
      </w:r>
      <w:r>
        <w:rPr>
          <w:noProof/>
        </w:rPr>
        <w:fldChar w:fldCharType="begin"/>
      </w:r>
      <w:r>
        <w:rPr>
          <w:noProof/>
        </w:rPr>
        <w:instrText xml:space="preserve"> PAGEREF _Toc206233492 \h </w:instrText>
      </w:r>
      <w:r>
        <w:rPr>
          <w:noProof/>
        </w:rPr>
      </w:r>
      <w:r>
        <w:rPr>
          <w:noProof/>
        </w:rPr>
        <w:fldChar w:fldCharType="separate"/>
      </w:r>
      <w:r w:rsidR="00382C40">
        <w:rPr>
          <w:noProof/>
        </w:rPr>
        <w:t>41</w:t>
      </w:r>
      <w:r>
        <w:rPr>
          <w:noProof/>
        </w:rPr>
        <w:fldChar w:fldCharType="end"/>
      </w:r>
    </w:p>
    <w:p w:rsidR="0012365A" w:rsidRDefault="0012365A">
      <w:pPr>
        <w:pStyle w:val="TOC2"/>
        <w:rPr>
          <w:b w:val="0"/>
          <w:smallCaps w:val="0"/>
          <w:noProof/>
          <w:sz w:val="24"/>
          <w:szCs w:val="24"/>
        </w:rPr>
      </w:pPr>
      <w:r>
        <w:rPr>
          <w:noProof/>
        </w:rPr>
        <w:t>8.3</w:t>
      </w:r>
      <w:r>
        <w:rPr>
          <w:b w:val="0"/>
          <w:smallCaps w:val="0"/>
          <w:noProof/>
          <w:sz w:val="24"/>
          <w:szCs w:val="24"/>
        </w:rPr>
        <w:tab/>
      </w:r>
      <w:r>
        <w:rPr>
          <w:noProof/>
        </w:rPr>
        <w:t>Report Properties</w:t>
      </w:r>
      <w:r>
        <w:rPr>
          <w:noProof/>
        </w:rPr>
        <w:tab/>
      </w:r>
      <w:r>
        <w:rPr>
          <w:noProof/>
        </w:rPr>
        <w:fldChar w:fldCharType="begin"/>
      </w:r>
      <w:r>
        <w:rPr>
          <w:noProof/>
        </w:rPr>
        <w:instrText xml:space="preserve"> PAGEREF _Toc206233493 \h </w:instrText>
      </w:r>
      <w:r>
        <w:rPr>
          <w:noProof/>
        </w:rPr>
      </w:r>
      <w:r>
        <w:rPr>
          <w:noProof/>
        </w:rPr>
        <w:fldChar w:fldCharType="separate"/>
      </w:r>
      <w:r w:rsidR="00382C40">
        <w:rPr>
          <w:noProof/>
        </w:rPr>
        <w:t>42</w:t>
      </w:r>
      <w:r>
        <w:rPr>
          <w:noProof/>
        </w:rPr>
        <w:fldChar w:fldCharType="end"/>
      </w:r>
    </w:p>
    <w:p w:rsidR="0012365A" w:rsidRDefault="0012365A">
      <w:pPr>
        <w:pStyle w:val="TOC2"/>
        <w:rPr>
          <w:b w:val="0"/>
          <w:smallCaps w:val="0"/>
          <w:noProof/>
          <w:sz w:val="24"/>
          <w:szCs w:val="24"/>
        </w:rPr>
      </w:pPr>
      <w:r>
        <w:rPr>
          <w:noProof/>
        </w:rPr>
        <w:t>8.4</w:t>
      </w:r>
      <w:r>
        <w:rPr>
          <w:b w:val="0"/>
          <w:smallCaps w:val="0"/>
          <w:noProof/>
          <w:sz w:val="24"/>
          <w:szCs w:val="24"/>
        </w:rPr>
        <w:tab/>
      </w:r>
      <w:r>
        <w:rPr>
          <w:noProof/>
        </w:rPr>
        <w:t>Report Parameters</w:t>
      </w:r>
      <w:r>
        <w:rPr>
          <w:noProof/>
        </w:rPr>
        <w:tab/>
      </w:r>
      <w:r>
        <w:rPr>
          <w:noProof/>
        </w:rPr>
        <w:fldChar w:fldCharType="begin"/>
      </w:r>
      <w:r>
        <w:rPr>
          <w:noProof/>
        </w:rPr>
        <w:instrText xml:space="preserve"> PAGEREF _Toc206233494 \h </w:instrText>
      </w:r>
      <w:r>
        <w:rPr>
          <w:noProof/>
        </w:rPr>
      </w:r>
      <w:r>
        <w:rPr>
          <w:noProof/>
        </w:rPr>
        <w:fldChar w:fldCharType="separate"/>
      </w:r>
      <w:r w:rsidR="00382C40">
        <w:rPr>
          <w:noProof/>
        </w:rPr>
        <w:t>42</w:t>
      </w:r>
      <w:r>
        <w:rPr>
          <w:noProof/>
        </w:rPr>
        <w:fldChar w:fldCharType="end"/>
      </w:r>
    </w:p>
    <w:p w:rsidR="0012365A" w:rsidRDefault="0012365A">
      <w:pPr>
        <w:pStyle w:val="TOC3"/>
        <w:rPr>
          <w:b w:val="0"/>
          <w:i w:val="0"/>
          <w:noProof/>
          <w:sz w:val="24"/>
          <w:szCs w:val="24"/>
        </w:rPr>
      </w:pPr>
      <w:r>
        <w:rPr>
          <w:noProof/>
        </w:rPr>
        <w:t>8.4.1</w:t>
      </w:r>
      <w:r>
        <w:rPr>
          <w:b w:val="0"/>
          <w:i w:val="0"/>
          <w:noProof/>
          <w:sz w:val="24"/>
          <w:szCs w:val="24"/>
        </w:rPr>
        <w:tab/>
      </w:r>
      <w:r>
        <w:rPr>
          <w:noProof/>
        </w:rPr>
        <w:t>Constants</w:t>
      </w:r>
      <w:r>
        <w:rPr>
          <w:noProof/>
        </w:rPr>
        <w:tab/>
      </w:r>
      <w:r>
        <w:rPr>
          <w:noProof/>
        </w:rPr>
        <w:fldChar w:fldCharType="begin"/>
      </w:r>
      <w:r>
        <w:rPr>
          <w:noProof/>
        </w:rPr>
        <w:instrText xml:space="preserve"> PAGEREF _Toc206233495 \h </w:instrText>
      </w:r>
      <w:r>
        <w:rPr>
          <w:noProof/>
        </w:rPr>
      </w:r>
      <w:r>
        <w:rPr>
          <w:noProof/>
        </w:rPr>
        <w:fldChar w:fldCharType="separate"/>
      </w:r>
      <w:r w:rsidR="00382C40">
        <w:rPr>
          <w:noProof/>
        </w:rPr>
        <w:t>42</w:t>
      </w:r>
      <w:r>
        <w:rPr>
          <w:noProof/>
        </w:rPr>
        <w:fldChar w:fldCharType="end"/>
      </w:r>
    </w:p>
    <w:p w:rsidR="0012365A" w:rsidRDefault="0012365A">
      <w:pPr>
        <w:pStyle w:val="TOC3"/>
        <w:rPr>
          <w:b w:val="0"/>
          <w:i w:val="0"/>
          <w:noProof/>
          <w:sz w:val="24"/>
          <w:szCs w:val="24"/>
        </w:rPr>
      </w:pPr>
      <w:r>
        <w:rPr>
          <w:noProof/>
        </w:rPr>
        <w:t>8.4.2</w:t>
      </w:r>
      <w:r>
        <w:rPr>
          <w:b w:val="0"/>
          <w:i w:val="0"/>
          <w:noProof/>
          <w:sz w:val="24"/>
          <w:szCs w:val="24"/>
        </w:rPr>
        <w:tab/>
      </w:r>
      <w:r>
        <w:rPr>
          <w:noProof/>
        </w:rPr>
        <w:t>Built-in Global Variables (BGV)</w:t>
      </w:r>
      <w:r>
        <w:rPr>
          <w:noProof/>
        </w:rPr>
        <w:tab/>
      </w:r>
      <w:r>
        <w:rPr>
          <w:noProof/>
        </w:rPr>
        <w:fldChar w:fldCharType="begin"/>
      </w:r>
      <w:r>
        <w:rPr>
          <w:noProof/>
        </w:rPr>
        <w:instrText xml:space="preserve"> PAGEREF _Toc206233496 \h </w:instrText>
      </w:r>
      <w:r>
        <w:rPr>
          <w:noProof/>
        </w:rPr>
      </w:r>
      <w:r>
        <w:rPr>
          <w:noProof/>
        </w:rPr>
        <w:fldChar w:fldCharType="separate"/>
      </w:r>
      <w:r w:rsidR="00382C40">
        <w:rPr>
          <w:noProof/>
        </w:rPr>
        <w:t>42</w:t>
      </w:r>
      <w:r>
        <w:rPr>
          <w:noProof/>
        </w:rPr>
        <w:fldChar w:fldCharType="end"/>
      </w:r>
    </w:p>
    <w:p w:rsidR="0012365A" w:rsidRDefault="0012365A">
      <w:pPr>
        <w:pStyle w:val="TOC3"/>
        <w:rPr>
          <w:b w:val="0"/>
          <w:i w:val="0"/>
          <w:noProof/>
          <w:sz w:val="24"/>
          <w:szCs w:val="24"/>
        </w:rPr>
      </w:pPr>
      <w:r>
        <w:rPr>
          <w:noProof/>
        </w:rPr>
        <w:t>8.4.3</w:t>
      </w:r>
      <w:r>
        <w:rPr>
          <w:b w:val="0"/>
          <w:i w:val="0"/>
          <w:noProof/>
          <w:sz w:val="24"/>
          <w:szCs w:val="24"/>
        </w:rPr>
        <w:tab/>
      </w:r>
      <w:r>
        <w:rPr>
          <w:noProof/>
        </w:rPr>
        <w:t>Dynamic Global Variables (DGV)</w:t>
      </w:r>
      <w:r>
        <w:rPr>
          <w:noProof/>
        </w:rPr>
        <w:tab/>
      </w:r>
      <w:r>
        <w:rPr>
          <w:noProof/>
        </w:rPr>
        <w:fldChar w:fldCharType="begin"/>
      </w:r>
      <w:r>
        <w:rPr>
          <w:noProof/>
        </w:rPr>
        <w:instrText xml:space="preserve"> PAGEREF _Toc206233497 \h </w:instrText>
      </w:r>
      <w:r>
        <w:rPr>
          <w:noProof/>
        </w:rPr>
      </w:r>
      <w:r>
        <w:rPr>
          <w:noProof/>
        </w:rPr>
        <w:fldChar w:fldCharType="separate"/>
      </w:r>
      <w:r w:rsidR="00382C40">
        <w:rPr>
          <w:noProof/>
        </w:rPr>
        <w:t>43</w:t>
      </w:r>
      <w:r>
        <w:rPr>
          <w:noProof/>
        </w:rPr>
        <w:fldChar w:fldCharType="end"/>
      </w:r>
    </w:p>
    <w:p w:rsidR="0012365A" w:rsidRDefault="0012365A">
      <w:pPr>
        <w:pStyle w:val="TOC3"/>
        <w:rPr>
          <w:b w:val="0"/>
          <w:i w:val="0"/>
          <w:noProof/>
          <w:sz w:val="24"/>
          <w:szCs w:val="24"/>
        </w:rPr>
      </w:pPr>
      <w:r>
        <w:rPr>
          <w:noProof/>
        </w:rPr>
        <w:t>8.4.4</w:t>
      </w:r>
      <w:r>
        <w:rPr>
          <w:b w:val="0"/>
          <w:i w:val="0"/>
          <w:noProof/>
          <w:sz w:val="24"/>
          <w:szCs w:val="24"/>
        </w:rPr>
        <w:tab/>
      </w:r>
      <w:r>
        <w:rPr>
          <w:noProof/>
        </w:rPr>
        <w:t>Notes on Global Variables</w:t>
      </w:r>
      <w:r>
        <w:rPr>
          <w:noProof/>
        </w:rPr>
        <w:tab/>
      </w:r>
      <w:r>
        <w:rPr>
          <w:noProof/>
        </w:rPr>
        <w:fldChar w:fldCharType="begin"/>
      </w:r>
      <w:r>
        <w:rPr>
          <w:noProof/>
        </w:rPr>
        <w:instrText xml:space="preserve"> PAGEREF _Toc206233498 \h </w:instrText>
      </w:r>
      <w:r>
        <w:rPr>
          <w:noProof/>
        </w:rPr>
      </w:r>
      <w:r>
        <w:rPr>
          <w:noProof/>
        </w:rPr>
        <w:fldChar w:fldCharType="separate"/>
      </w:r>
      <w:r w:rsidR="00382C40">
        <w:rPr>
          <w:noProof/>
        </w:rPr>
        <w:t>43</w:t>
      </w:r>
      <w:r>
        <w:rPr>
          <w:noProof/>
        </w:rPr>
        <w:fldChar w:fldCharType="end"/>
      </w:r>
    </w:p>
    <w:p w:rsidR="0012365A" w:rsidRDefault="0012365A">
      <w:pPr>
        <w:pStyle w:val="TOC2"/>
        <w:rPr>
          <w:b w:val="0"/>
          <w:smallCaps w:val="0"/>
          <w:noProof/>
          <w:sz w:val="24"/>
          <w:szCs w:val="24"/>
        </w:rPr>
      </w:pPr>
      <w:r>
        <w:rPr>
          <w:noProof/>
        </w:rPr>
        <w:t>8.5</w:t>
      </w:r>
      <w:r>
        <w:rPr>
          <w:b w:val="0"/>
          <w:smallCaps w:val="0"/>
          <w:noProof/>
          <w:sz w:val="24"/>
          <w:szCs w:val="24"/>
        </w:rPr>
        <w:tab/>
      </w:r>
      <w:r>
        <w:rPr>
          <w:noProof/>
        </w:rPr>
        <w:t>Report Series</w:t>
      </w:r>
      <w:r>
        <w:rPr>
          <w:noProof/>
        </w:rPr>
        <w:tab/>
      </w:r>
      <w:r>
        <w:rPr>
          <w:noProof/>
        </w:rPr>
        <w:fldChar w:fldCharType="begin"/>
      </w:r>
      <w:r>
        <w:rPr>
          <w:noProof/>
        </w:rPr>
        <w:instrText xml:space="preserve"> PAGEREF _Toc206233499 \h </w:instrText>
      </w:r>
      <w:r>
        <w:rPr>
          <w:noProof/>
        </w:rPr>
      </w:r>
      <w:r>
        <w:rPr>
          <w:noProof/>
        </w:rPr>
        <w:fldChar w:fldCharType="separate"/>
      </w:r>
      <w:r w:rsidR="00382C40">
        <w:rPr>
          <w:noProof/>
        </w:rPr>
        <w:t>43</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lastRenderedPageBreak/>
        <w:t>9</w:t>
      </w:r>
      <w:r>
        <w:rPr>
          <w:b w:val="0"/>
          <w:caps w:val="0"/>
          <w:noProof/>
          <w:sz w:val="24"/>
          <w:szCs w:val="24"/>
        </w:rPr>
        <w:tab/>
      </w:r>
      <w:r>
        <w:rPr>
          <w:noProof/>
        </w:rPr>
        <w:t>VWA4 Report Classes (ActiveReports/Print-Optimized0</w:t>
      </w:r>
      <w:r>
        <w:rPr>
          <w:noProof/>
        </w:rPr>
        <w:tab/>
      </w:r>
      <w:r>
        <w:rPr>
          <w:noProof/>
        </w:rPr>
        <w:fldChar w:fldCharType="begin"/>
      </w:r>
      <w:r>
        <w:rPr>
          <w:noProof/>
        </w:rPr>
        <w:instrText xml:space="preserve"> PAGEREF _Toc206233500 \h </w:instrText>
      </w:r>
      <w:r>
        <w:rPr>
          <w:noProof/>
        </w:rPr>
      </w:r>
      <w:r>
        <w:rPr>
          <w:noProof/>
        </w:rPr>
        <w:fldChar w:fldCharType="separate"/>
      </w:r>
      <w:r w:rsidR="00382C40">
        <w:rPr>
          <w:noProof/>
        </w:rPr>
        <w:t>43</w:t>
      </w:r>
      <w:r>
        <w:rPr>
          <w:noProof/>
        </w:rPr>
        <w:fldChar w:fldCharType="end"/>
      </w:r>
    </w:p>
    <w:p w:rsidR="0012365A" w:rsidRDefault="0012365A">
      <w:pPr>
        <w:pStyle w:val="TOC2"/>
        <w:rPr>
          <w:b w:val="0"/>
          <w:smallCaps w:val="0"/>
          <w:noProof/>
          <w:sz w:val="24"/>
          <w:szCs w:val="24"/>
        </w:rPr>
      </w:pPr>
      <w:r>
        <w:rPr>
          <w:noProof/>
        </w:rPr>
        <w:t>9.1</w:t>
      </w:r>
      <w:r>
        <w:rPr>
          <w:b w:val="0"/>
          <w:smallCaps w:val="0"/>
          <w:noProof/>
          <w:sz w:val="24"/>
          <w:szCs w:val="24"/>
        </w:rPr>
        <w:tab/>
      </w:r>
      <w:r>
        <w:rPr>
          <w:noProof/>
        </w:rPr>
        <w:t>Report Class Feature Requirements Overview</w:t>
      </w:r>
      <w:r>
        <w:rPr>
          <w:noProof/>
        </w:rPr>
        <w:tab/>
      </w:r>
      <w:r>
        <w:rPr>
          <w:noProof/>
        </w:rPr>
        <w:fldChar w:fldCharType="begin"/>
      </w:r>
      <w:r>
        <w:rPr>
          <w:noProof/>
        </w:rPr>
        <w:instrText xml:space="preserve"> PAGEREF _Toc206233501 \h </w:instrText>
      </w:r>
      <w:r>
        <w:rPr>
          <w:noProof/>
        </w:rPr>
      </w:r>
      <w:r>
        <w:rPr>
          <w:noProof/>
        </w:rPr>
        <w:fldChar w:fldCharType="separate"/>
      </w:r>
      <w:r w:rsidR="00382C40">
        <w:rPr>
          <w:noProof/>
        </w:rPr>
        <w:t>43</w:t>
      </w:r>
      <w:r>
        <w:rPr>
          <w:noProof/>
        </w:rPr>
        <w:fldChar w:fldCharType="end"/>
      </w:r>
    </w:p>
    <w:p w:rsidR="0012365A" w:rsidRDefault="0012365A">
      <w:pPr>
        <w:pStyle w:val="TOC2"/>
        <w:rPr>
          <w:b w:val="0"/>
          <w:smallCaps w:val="0"/>
          <w:noProof/>
          <w:sz w:val="24"/>
          <w:szCs w:val="24"/>
        </w:rPr>
      </w:pPr>
      <w:r>
        <w:rPr>
          <w:noProof/>
        </w:rPr>
        <w:t>9.2</w:t>
      </w:r>
      <w:r>
        <w:rPr>
          <w:b w:val="0"/>
          <w:smallCaps w:val="0"/>
          <w:noProof/>
          <w:sz w:val="24"/>
          <w:szCs w:val="24"/>
        </w:rPr>
        <w:tab/>
      </w:r>
      <w:r>
        <w:rPr>
          <w:noProof/>
        </w:rPr>
        <w:t>Report Class Architecture (ActiveReports)</w:t>
      </w:r>
      <w:r>
        <w:rPr>
          <w:noProof/>
        </w:rPr>
        <w:tab/>
      </w:r>
      <w:r>
        <w:rPr>
          <w:noProof/>
        </w:rPr>
        <w:fldChar w:fldCharType="begin"/>
      </w:r>
      <w:r>
        <w:rPr>
          <w:noProof/>
        </w:rPr>
        <w:instrText xml:space="preserve"> PAGEREF _Toc206233502 \h </w:instrText>
      </w:r>
      <w:r>
        <w:rPr>
          <w:noProof/>
        </w:rPr>
      </w:r>
      <w:r>
        <w:rPr>
          <w:noProof/>
        </w:rPr>
        <w:fldChar w:fldCharType="separate"/>
      </w:r>
      <w:r w:rsidR="00382C40">
        <w:rPr>
          <w:noProof/>
        </w:rPr>
        <w:t>45</w:t>
      </w:r>
      <w:r>
        <w:rPr>
          <w:noProof/>
        </w:rPr>
        <w:fldChar w:fldCharType="end"/>
      </w:r>
    </w:p>
    <w:p w:rsidR="0012365A" w:rsidRDefault="0012365A">
      <w:pPr>
        <w:pStyle w:val="TOC3"/>
        <w:rPr>
          <w:b w:val="0"/>
          <w:i w:val="0"/>
          <w:noProof/>
          <w:sz w:val="24"/>
          <w:szCs w:val="24"/>
        </w:rPr>
      </w:pPr>
      <w:r>
        <w:rPr>
          <w:noProof/>
        </w:rPr>
        <w:t>9.2.1</w:t>
      </w:r>
      <w:r>
        <w:rPr>
          <w:b w:val="0"/>
          <w:i w:val="0"/>
          <w:noProof/>
          <w:sz w:val="24"/>
          <w:szCs w:val="24"/>
        </w:rPr>
        <w:tab/>
      </w:r>
      <w:r>
        <w:rPr>
          <w:noProof/>
        </w:rPr>
        <w:t>Report Class Basic Structure</w:t>
      </w:r>
      <w:r>
        <w:rPr>
          <w:noProof/>
        </w:rPr>
        <w:tab/>
      </w:r>
      <w:r>
        <w:rPr>
          <w:noProof/>
        </w:rPr>
        <w:fldChar w:fldCharType="begin"/>
      </w:r>
      <w:r>
        <w:rPr>
          <w:noProof/>
        </w:rPr>
        <w:instrText xml:space="preserve"> PAGEREF _Toc206233503 \h </w:instrText>
      </w:r>
      <w:r>
        <w:rPr>
          <w:noProof/>
        </w:rPr>
      </w:r>
      <w:r>
        <w:rPr>
          <w:noProof/>
        </w:rPr>
        <w:fldChar w:fldCharType="separate"/>
      </w:r>
      <w:r w:rsidR="00382C40">
        <w:rPr>
          <w:noProof/>
        </w:rPr>
        <w:t>45</w:t>
      </w:r>
      <w:r>
        <w:rPr>
          <w:noProof/>
        </w:rPr>
        <w:fldChar w:fldCharType="end"/>
      </w:r>
    </w:p>
    <w:p w:rsidR="0012365A" w:rsidRDefault="0012365A">
      <w:pPr>
        <w:pStyle w:val="TOC3"/>
        <w:rPr>
          <w:b w:val="0"/>
          <w:i w:val="0"/>
          <w:noProof/>
          <w:sz w:val="24"/>
          <w:szCs w:val="24"/>
        </w:rPr>
      </w:pPr>
      <w:r>
        <w:rPr>
          <w:noProof/>
        </w:rPr>
        <w:t>9.2.2</w:t>
      </w:r>
      <w:r>
        <w:rPr>
          <w:b w:val="0"/>
          <w:i w:val="0"/>
          <w:noProof/>
          <w:sz w:val="24"/>
          <w:szCs w:val="24"/>
        </w:rPr>
        <w:tab/>
      </w:r>
      <w:r>
        <w:rPr>
          <w:noProof/>
        </w:rPr>
        <w:t>Property Sheet</w:t>
      </w:r>
      <w:r>
        <w:rPr>
          <w:noProof/>
        </w:rPr>
        <w:tab/>
      </w:r>
      <w:r>
        <w:rPr>
          <w:noProof/>
        </w:rPr>
        <w:fldChar w:fldCharType="begin"/>
      </w:r>
      <w:r>
        <w:rPr>
          <w:noProof/>
        </w:rPr>
        <w:instrText xml:space="preserve"> PAGEREF _Toc206233504 \h </w:instrText>
      </w:r>
      <w:r>
        <w:rPr>
          <w:noProof/>
        </w:rPr>
      </w:r>
      <w:r>
        <w:rPr>
          <w:noProof/>
        </w:rPr>
        <w:fldChar w:fldCharType="separate"/>
      </w:r>
      <w:r w:rsidR="00382C40">
        <w:rPr>
          <w:noProof/>
        </w:rPr>
        <w:t>45</w:t>
      </w:r>
      <w:r>
        <w:rPr>
          <w:noProof/>
        </w:rPr>
        <w:fldChar w:fldCharType="end"/>
      </w:r>
    </w:p>
    <w:p w:rsidR="0012365A" w:rsidRDefault="0012365A">
      <w:pPr>
        <w:pStyle w:val="TOC3"/>
        <w:rPr>
          <w:b w:val="0"/>
          <w:i w:val="0"/>
          <w:noProof/>
          <w:sz w:val="24"/>
          <w:szCs w:val="24"/>
        </w:rPr>
      </w:pPr>
      <w:r>
        <w:rPr>
          <w:noProof/>
        </w:rPr>
        <w:t>9.2.3</w:t>
      </w:r>
      <w:r>
        <w:rPr>
          <w:b w:val="0"/>
          <w:i w:val="0"/>
          <w:noProof/>
          <w:sz w:val="24"/>
          <w:szCs w:val="24"/>
        </w:rPr>
        <w:tab/>
      </w:r>
      <w:r>
        <w:rPr>
          <w:noProof/>
        </w:rPr>
        <w:t>Input and Output Parameters</w:t>
      </w:r>
      <w:r>
        <w:rPr>
          <w:noProof/>
        </w:rPr>
        <w:tab/>
      </w:r>
      <w:r>
        <w:rPr>
          <w:noProof/>
        </w:rPr>
        <w:fldChar w:fldCharType="begin"/>
      </w:r>
      <w:r>
        <w:rPr>
          <w:noProof/>
        </w:rPr>
        <w:instrText xml:space="preserve"> PAGEREF _Toc206233505 \h </w:instrText>
      </w:r>
      <w:r>
        <w:rPr>
          <w:noProof/>
        </w:rPr>
      </w:r>
      <w:r>
        <w:rPr>
          <w:noProof/>
        </w:rPr>
        <w:fldChar w:fldCharType="separate"/>
      </w:r>
      <w:r w:rsidR="00382C40">
        <w:rPr>
          <w:noProof/>
        </w:rPr>
        <w:t>45</w:t>
      </w:r>
      <w:r>
        <w:rPr>
          <w:noProof/>
        </w:rPr>
        <w:fldChar w:fldCharType="end"/>
      </w:r>
    </w:p>
    <w:p w:rsidR="0012365A" w:rsidRDefault="0012365A">
      <w:pPr>
        <w:pStyle w:val="TOC3"/>
        <w:rPr>
          <w:b w:val="0"/>
          <w:i w:val="0"/>
          <w:noProof/>
          <w:sz w:val="24"/>
          <w:szCs w:val="24"/>
        </w:rPr>
      </w:pPr>
      <w:r>
        <w:rPr>
          <w:noProof/>
        </w:rPr>
        <w:t>9.2.4</w:t>
      </w:r>
      <w:r>
        <w:rPr>
          <w:b w:val="0"/>
          <w:i w:val="0"/>
          <w:noProof/>
          <w:sz w:val="24"/>
          <w:szCs w:val="24"/>
        </w:rPr>
        <w:tab/>
      </w:r>
      <w:r>
        <w:rPr>
          <w:noProof/>
        </w:rPr>
        <w:t>Report Series</w:t>
      </w:r>
      <w:r>
        <w:rPr>
          <w:noProof/>
        </w:rPr>
        <w:tab/>
      </w:r>
      <w:r>
        <w:rPr>
          <w:noProof/>
        </w:rPr>
        <w:fldChar w:fldCharType="begin"/>
      </w:r>
      <w:r>
        <w:rPr>
          <w:noProof/>
        </w:rPr>
        <w:instrText xml:space="preserve"> PAGEREF _Toc206233506 \h </w:instrText>
      </w:r>
      <w:r>
        <w:rPr>
          <w:noProof/>
        </w:rPr>
      </w:r>
      <w:r>
        <w:rPr>
          <w:noProof/>
        </w:rPr>
        <w:fldChar w:fldCharType="separate"/>
      </w:r>
      <w:r w:rsidR="00382C40">
        <w:rPr>
          <w:noProof/>
        </w:rPr>
        <w:t>45</w:t>
      </w:r>
      <w:r>
        <w:rPr>
          <w:noProof/>
        </w:rPr>
        <w:fldChar w:fldCharType="end"/>
      </w:r>
    </w:p>
    <w:p w:rsidR="0012365A" w:rsidRDefault="0012365A">
      <w:pPr>
        <w:pStyle w:val="TOC2"/>
        <w:rPr>
          <w:b w:val="0"/>
          <w:smallCaps w:val="0"/>
          <w:noProof/>
          <w:sz w:val="24"/>
          <w:szCs w:val="24"/>
        </w:rPr>
      </w:pPr>
      <w:r>
        <w:rPr>
          <w:noProof/>
        </w:rPr>
        <w:t>9.3</w:t>
      </w:r>
      <w:r>
        <w:rPr>
          <w:b w:val="0"/>
          <w:smallCaps w:val="0"/>
          <w:noProof/>
          <w:sz w:val="24"/>
          <w:szCs w:val="24"/>
        </w:rPr>
        <w:tab/>
      </w:r>
      <w:r>
        <w:rPr>
          <w:noProof/>
        </w:rPr>
        <w:t>Report Class: Transactions Report (from View Transactions)</w:t>
      </w:r>
      <w:r>
        <w:rPr>
          <w:noProof/>
        </w:rPr>
        <w:tab/>
      </w:r>
      <w:r>
        <w:rPr>
          <w:noProof/>
        </w:rPr>
        <w:fldChar w:fldCharType="begin"/>
      </w:r>
      <w:r>
        <w:rPr>
          <w:noProof/>
        </w:rPr>
        <w:instrText xml:space="preserve"> PAGEREF _Toc206233507 \h </w:instrText>
      </w:r>
      <w:r>
        <w:rPr>
          <w:noProof/>
        </w:rPr>
      </w:r>
      <w:r>
        <w:rPr>
          <w:noProof/>
        </w:rPr>
        <w:fldChar w:fldCharType="separate"/>
      </w:r>
      <w:r w:rsidR="00382C40">
        <w:rPr>
          <w:noProof/>
        </w:rPr>
        <w:t>45</w:t>
      </w:r>
      <w:r>
        <w:rPr>
          <w:noProof/>
        </w:rPr>
        <w:fldChar w:fldCharType="end"/>
      </w:r>
    </w:p>
    <w:p w:rsidR="0012365A" w:rsidRDefault="0012365A">
      <w:pPr>
        <w:pStyle w:val="TOC3"/>
        <w:rPr>
          <w:b w:val="0"/>
          <w:i w:val="0"/>
          <w:noProof/>
          <w:sz w:val="24"/>
          <w:szCs w:val="24"/>
        </w:rPr>
      </w:pPr>
      <w:r>
        <w:rPr>
          <w:noProof/>
        </w:rPr>
        <w:t>9.3.1</w:t>
      </w:r>
      <w:r>
        <w:rPr>
          <w:b w:val="0"/>
          <w:i w:val="0"/>
          <w:noProof/>
          <w:sz w:val="24"/>
          <w:szCs w:val="24"/>
        </w:rPr>
        <w:tab/>
      </w:r>
      <w:r>
        <w:rPr>
          <w:noProof/>
        </w:rPr>
        <w:t>Historical Requirements</w:t>
      </w:r>
      <w:r>
        <w:rPr>
          <w:noProof/>
        </w:rPr>
        <w:tab/>
      </w:r>
      <w:r>
        <w:rPr>
          <w:noProof/>
        </w:rPr>
        <w:fldChar w:fldCharType="begin"/>
      </w:r>
      <w:r>
        <w:rPr>
          <w:noProof/>
        </w:rPr>
        <w:instrText xml:space="preserve"> PAGEREF _Toc206233508 \h </w:instrText>
      </w:r>
      <w:r>
        <w:rPr>
          <w:noProof/>
        </w:rPr>
      </w:r>
      <w:r>
        <w:rPr>
          <w:noProof/>
        </w:rPr>
        <w:fldChar w:fldCharType="separate"/>
      </w:r>
      <w:r w:rsidR="00382C40">
        <w:rPr>
          <w:noProof/>
        </w:rPr>
        <w:t>45</w:t>
      </w:r>
      <w:r>
        <w:rPr>
          <w:noProof/>
        </w:rPr>
        <w:fldChar w:fldCharType="end"/>
      </w:r>
    </w:p>
    <w:p w:rsidR="0012365A" w:rsidRDefault="0012365A">
      <w:pPr>
        <w:pStyle w:val="TOC2"/>
        <w:rPr>
          <w:b w:val="0"/>
          <w:smallCaps w:val="0"/>
          <w:noProof/>
          <w:sz w:val="24"/>
          <w:szCs w:val="24"/>
        </w:rPr>
      </w:pPr>
      <w:r>
        <w:rPr>
          <w:noProof/>
        </w:rPr>
        <w:t>9.4</w:t>
      </w:r>
      <w:r>
        <w:rPr>
          <w:b w:val="0"/>
          <w:smallCaps w:val="0"/>
          <w:noProof/>
          <w:sz w:val="24"/>
          <w:szCs w:val="24"/>
        </w:rPr>
        <w:tab/>
      </w:r>
      <w:r>
        <w:rPr>
          <w:noProof/>
        </w:rPr>
        <w:t>Report Class: Trend Report</w:t>
      </w:r>
      <w:r>
        <w:rPr>
          <w:noProof/>
        </w:rPr>
        <w:tab/>
      </w:r>
      <w:r>
        <w:rPr>
          <w:noProof/>
        </w:rPr>
        <w:fldChar w:fldCharType="begin"/>
      </w:r>
      <w:r>
        <w:rPr>
          <w:noProof/>
        </w:rPr>
        <w:instrText xml:space="preserve"> PAGEREF _Toc206233509 \h </w:instrText>
      </w:r>
      <w:r>
        <w:rPr>
          <w:noProof/>
        </w:rPr>
      </w:r>
      <w:r>
        <w:rPr>
          <w:noProof/>
        </w:rPr>
        <w:fldChar w:fldCharType="separate"/>
      </w:r>
      <w:r w:rsidR="00382C40">
        <w:rPr>
          <w:noProof/>
        </w:rPr>
        <w:t>46</w:t>
      </w:r>
      <w:r>
        <w:rPr>
          <w:noProof/>
        </w:rPr>
        <w:fldChar w:fldCharType="end"/>
      </w:r>
    </w:p>
    <w:p w:rsidR="0012365A" w:rsidRDefault="0012365A">
      <w:pPr>
        <w:pStyle w:val="TOC3"/>
        <w:rPr>
          <w:b w:val="0"/>
          <w:i w:val="0"/>
          <w:noProof/>
          <w:sz w:val="24"/>
          <w:szCs w:val="24"/>
        </w:rPr>
      </w:pPr>
      <w:r>
        <w:rPr>
          <w:noProof/>
        </w:rPr>
        <w:t>9.4.1</w:t>
      </w:r>
      <w:r>
        <w:rPr>
          <w:b w:val="0"/>
          <w:i w:val="0"/>
          <w:noProof/>
          <w:sz w:val="24"/>
          <w:szCs w:val="24"/>
        </w:rPr>
        <w:tab/>
      </w:r>
      <w:r>
        <w:rPr>
          <w:noProof/>
        </w:rPr>
        <w:t>Historical Requirements</w:t>
      </w:r>
      <w:r>
        <w:rPr>
          <w:noProof/>
        </w:rPr>
        <w:tab/>
      </w:r>
      <w:r>
        <w:rPr>
          <w:noProof/>
        </w:rPr>
        <w:fldChar w:fldCharType="begin"/>
      </w:r>
      <w:r>
        <w:rPr>
          <w:noProof/>
        </w:rPr>
        <w:instrText xml:space="preserve"> PAGEREF _Toc206233510 \h </w:instrText>
      </w:r>
      <w:r>
        <w:rPr>
          <w:noProof/>
        </w:rPr>
      </w:r>
      <w:r>
        <w:rPr>
          <w:noProof/>
        </w:rPr>
        <w:fldChar w:fldCharType="separate"/>
      </w:r>
      <w:r w:rsidR="00382C40">
        <w:rPr>
          <w:noProof/>
        </w:rPr>
        <w:t>46</w:t>
      </w:r>
      <w:r>
        <w:rPr>
          <w:noProof/>
        </w:rPr>
        <w:fldChar w:fldCharType="end"/>
      </w:r>
    </w:p>
    <w:p w:rsidR="0012365A" w:rsidRDefault="0012365A">
      <w:pPr>
        <w:pStyle w:val="TOC2"/>
        <w:rPr>
          <w:b w:val="0"/>
          <w:smallCaps w:val="0"/>
          <w:noProof/>
          <w:sz w:val="24"/>
          <w:szCs w:val="24"/>
        </w:rPr>
      </w:pPr>
      <w:r>
        <w:rPr>
          <w:noProof/>
        </w:rPr>
        <w:t>9.5</w:t>
      </w:r>
      <w:r>
        <w:rPr>
          <w:b w:val="0"/>
          <w:smallCaps w:val="0"/>
          <w:noProof/>
          <w:sz w:val="24"/>
          <w:szCs w:val="24"/>
        </w:rPr>
        <w:tab/>
      </w:r>
      <w:r>
        <w:rPr>
          <w:noProof/>
        </w:rPr>
        <w:t>Report Class: Weekly Comparison Report</w:t>
      </w:r>
      <w:r>
        <w:rPr>
          <w:noProof/>
        </w:rPr>
        <w:tab/>
      </w:r>
      <w:r>
        <w:rPr>
          <w:noProof/>
        </w:rPr>
        <w:fldChar w:fldCharType="begin"/>
      </w:r>
      <w:r>
        <w:rPr>
          <w:noProof/>
        </w:rPr>
        <w:instrText xml:space="preserve"> PAGEREF _Toc206233511 \h </w:instrText>
      </w:r>
      <w:r>
        <w:rPr>
          <w:noProof/>
        </w:rPr>
      </w:r>
      <w:r>
        <w:rPr>
          <w:noProof/>
        </w:rPr>
        <w:fldChar w:fldCharType="separate"/>
      </w:r>
      <w:r w:rsidR="00382C40">
        <w:rPr>
          <w:noProof/>
        </w:rPr>
        <w:t>47</w:t>
      </w:r>
      <w:r>
        <w:rPr>
          <w:noProof/>
        </w:rPr>
        <w:fldChar w:fldCharType="end"/>
      </w:r>
    </w:p>
    <w:p w:rsidR="0012365A" w:rsidRDefault="0012365A">
      <w:pPr>
        <w:pStyle w:val="TOC3"/>
        <w:rPr>
          <w:b w:val="0"/>
          <w:i w:val="0"/>
          <w:noProof/>
          <w:sz w:val="24"/>
          <w:szCs w:val="24"/>
        </w:rPr>
      </w:pPr>
      <w:r>
        <w:rPr>
          <w:noProof/>
        </w:rPr>
        <w:t>9.5.1</w:t>
      </w:r>
      <w:r>
        <w:rPr>
          <w:b w:val="0"/>
          <w:i w:val="0"/>
          <w:noProof/>
          <w:sz w:val="24"/>
          <w:szCs w:val="24"/>
        </w:rPr>
        <w:tab/>
      </w:r>
      <w:r>
        <w:rPr>
          <w:noProof/>
        </w:rPr>
        <w:t>Historical Requirements</w:t>
      </w:r>
      <w:r>
        <w:rPr>
          <w:noProof/>
        </w:rPr>
        <w:tab/>
      </w:r>
      <w:r>
        <w:rPr>
          <w:noProof/>
        </w:rPr>
        <w:fldChar w:fldCharType="begin"/>
      </w:r>
      <w:r>
        <w:rPr>
          <w:noProof/>
        </w:rPr>
        <w:instrText xml:space="preserve"> PAGEREF _Toc206233512 \h </w:instrText>
      </w:r>
      <w:r>
        <w:rPr>
          <w:noProof/>
        </w:rPr>
      </w:r>
      <w:r>
        <w:rPr>
          <w:noProof/>
        </w:rPr>
        <w:fldChar w:fldCharType="separate"/>
      </w:r>
      <w:r w:rsidR="00382C40">
        <w:rPr>
          <w:noProof/>
        </w:rPr>
        <w:t>47</w:t>
      </w:r>
      <w:r>
        <w:rPr>
          <w:noProof/>
        </w:rPr>
        <w:fldChar w:fldCharType="end"/>
      </w:r>
    </w:p>
    <w:p w:rsidR="0012365A" w:rsidRDefault="0012365A">
      <w:pPr>
        <w:pStyle w:val="TOC2"/>
        <w:rPr>
          <w:b w:val="0"/>
          <w:smallCaps w:val="0"/>
          <w:noProof/>
          <w:sz w:val="24"/>
          <w:szCs w:val="24"/>
        </w:rPr>
      </w:pPr>
      <w:r>
        <w:rPr>
          <w:noProof/>
        </w:rPr>
        <w:t>9.6</w:t>
      </w:r>
      <w:r>
        <w:rPr>
          <w:b w:val="0"/>
          <w:smallCaps w:val="0"/>
          <w:noProof/>
          <w:sz w:val="24"/>
          <w:szCs w:val="24"/>
        </w:rPr>
        <w:tab/>
      </w:r>
      <w:r>
        <w:rPr>
          <w:noProof/>
        </w:rPr>
        <w:t>Report Class: Ranked Item/Cross Tab Report</w:t>
      </w:r>
      <w:r>
        <w:rPr>
          <w:noProof/>
        </w:rPr>
        <w:tab/>
      </w:r>
      <w:r>
        <w:rPr>
          <w:noProof/>
        </w:rPr>
        <w:fldChar w:fldCharType="begin"/>
      </w:r>
      <w:r>
        <w:rPr>
          <w:noProof/>
        </w:rPr>
        <w:instrText xml:space="preserve"> PAGEREF _Toc206233513 \h </w:instrText>
      </w:r>
      <w:r>
        <w:rPr>
          <w:noProof/>
        </w:rPr>
      </w:r>
      <w:r>
        <w:rPr>
          <w:noProof/>
        </w:rPr>
        <w:fldChar w:fldCharType="separate"/>
      </w:r>
      <w:r w:rsidR="00382C40">
        <w:rPr>
          <w:noProof/>
        </w:rPr>
        <w:t>47</w:t>
      </w:r>
      <w:r>
        <w:rPr>
          <w:noProof/>
        </w:rPr>
        <w:fldChar w:fldCharType="end"/>
      </w:r>
    </w:p>
    <w:p w:rsidR="0012365A" w:rsidRDefault="0012365A">
      <w:pPr>
        <w:pStyle w:val="TOC3"/>
        <w:rPr>
          <w:b w:val="0"/>
          <w:i w:val="0"/>
          <w:noProof/>
          <w:sz w:val="24"/>
          <w:szCs w:val="24"/>
        </w:rPr>
      </w:pPr>
      <w:r>
        <w:rPr>
          <w:noProof/>
        </w:rPr>
        <w:t>9.6.1</w:t>
      </w:r>
      <w:r>
        <w:rPr>
          <w:b w:val="0"/>
          <w:i w:val="0"/>
          <w:noProof/>
          <w:sz w:val="24"/>
          <w:szCs w:val="24"/>
        </w:rPr>
        <w:tab/>
      </w:r>
      <w:r>
        <w:rPr>
          <w:noProof/>
        </w:rPr>
        <w:t>Historical Requirements</w:t>
      </w:r>
      <w:r>
        <w:rPr>
          <w:noProof/>
        </w:rPr>
        <w:tab/>
      </w:r>
      <w:r>
        <w:rPr>
          <w:noProof/>
        </w:rPr>
        <w:fldChar w:fldCharType="begin"/>
      </w:r>
      <w:r>
        <w:rPr>
          <w:noProof/>
        </w:rPr>
        <w:instrText xml:space="preserve"> PAGEREF _Toc206233514 \h </w:instrText>
      </w:r>
      <w:r>
        <w:rPr>
          <w:noProof/>
        </w:rPr>
      </w:r>
      <w:r>
        <w:rPr>
          <w:noProof/>
        </w:rPr>
        <w:fldChar w:fldCharType="separate"/>
      </w:r>
      <w:r w:rsidR="00382C40">
        <w:rPr>
          <w:noProof/>
        </w:rPr>
        <w:t>47</w:t>
      </w:r>
      <w:r>
        <w:rPr>
          <w:noProof/>
        </w:rPr>
        <w:fldChar w:fldCharType="end"/>
      </w:r>
    </w:p>
    <w:p w:rsidR="0012365A" w:rsidRDefault="0012365A">
      <w:pPr>
        <w:pStyle w:val="TOC2"/>
        <w:rPr>
          <w:b w:val="0"/>
          <w:smallCaps w:val="0"/>
          <w:noProof/>
          <w:sz w:val="24"/>
          <w:szCs w:val="24"/>
        </w:rPr>
      </w:pPr>
      <w:r>
        <w:rPr>
          <w:noProof/>
        </w:rPr>
        <w:t>9.7</w:t>
      </w:r>
      <w:r>
        <w:rPr>
          <w:b w:val="0"/>
          <w:smallCaps w:val="0"/>
          <w:noProof/>
          <w:sz w:val="24"/>
          <w:szCs w:val="24"/>
        </w:rPr>
        <w:tab/>
      </w:r>
      <w:r>
        <w:rPr>
          <w:noProof/>
        </w:rPr>
        <w:t>Report Class: Detail Reports</w:t>
      </w:r>
      <w:r>
        <w:rPr>
          <w:noProof/>
        </w:rPr>
        <w:tab/>
      </w:r>
      <w:r>
        <w:rPr>
          <w:noProof/>
        </w:rPr>
        <w:fldChar w:fldCharType="begin"/>
      </w:r>
      <w:r>
        <w:rPr>
          <w:noProof/>
        </w:rPr>
        <w:instrText xml:space="preserve"> PAGEREF _Toc206233515 \h </w:instrText>
      </w:r>
      <w:r>
        <w:rPr>
          <w:noProof/>
        </w:rPr>
      </w:r>
      <w:r>
        <w:rPr>
          <w:noProof/>
        </w:rPr>
        <w:fldChar w:fldCharType="separate"/>
      </w:r>
      <w:r w:rsidR="00382C40">
        <w:rPr>
          <w:noProof/>
        </w:rPr>
        <w:t>48</w:t>
      </w:r>
      <w:r>
        <w:rPr>
          <w:noProof/>
        </w:rPr>
        <w:fldChar w:fldCharType="end"/>
      </w:r>
    </w:p>
    <w:p w:rsidR="0012365A" w:rsidRDefault="0012365A">
      <w:pPr>
        <w:pStyle w:val="TOC3"/>
        <w:rPr>
          <w:b w:val="0"/>
          <w:i w:val="0"/>
          <w:noProof/>
          <w:sz w:val="24"/>
          <w:szCs w:val="24"/>
        </w:rPr>
      </w:pPr>
      <w:r>
        <w:rPr>
          <w:noProof/>
        </w:rPr>
        <w:t>9.7.1</w:t>
      </w:r>
      <w:r>
        <w:rPr>
          <w:b w:val="0"/>
          <w:i w:val="0"/>
          <w:noProof/>
          <w:sz w:val="24"/>
          <w:szCs w:val="24"/>
        </w:rPr>
        <w:tab/>
      </w:r>
      <w:r>
        <w:rPr>
          <w:noProof/>
        </w:rPr>
        <w:t>Historical Requirements</w:t>
      </w:r>
      <w:r>
        <w:rPr>
          <w:noProof/>
        </w:rPr>
        <w:tab/>
      </w:r>
      <w:r>
        <w:rPr>
          <w:noProof/>
        </w:rPr>
        <w:fldChar w:fldCharType="begin"/>
      </w:r>
      <w:r>
        <w:rPr>
          <w:noProof/>
        </w:rPr>
        <w:instrText xml:space="preserve"> PAGEREF _Toc206233516 \h </w:instrText>
      </w:r>
      <w:r>
        <w:rPr>
          <w:noProof/>
        </w:rPr>
      </w:r>
      <w:r>
        <w:rPr>
          <w:noProof/>
        </w:rPr>
        <w:fldChar w:fldCharType="separate"/>
      </w:r>
      <w:r w:rsidR="00382C40">
        <w:rPr>
          <w:noProof/>
        </w:rPr>
        <w:t>48</w:t>
      </w:r>
      <w:r>
        <w:rPr>
          <w:noProof/>
        </w:rPr>
        <w:fldChar w:fldCharType="end"/>
      </w:r>
    </w:p>
    <w:p w:rsidR="0012365A" w:rsidRDefault="0012365A">
      <w:pPr>
        <w:pStyle w:val="TOC2"/>
        <w:rPr>
          <w:b w:val="0"/>
          <w:smallCaps w:val="0"/>
          <w:noProof/>
          <w:sz w:val="24"/>
          <w:szCs w:val="24"/>
        </w:rPr>
      </w:pPr>
      <w:r>
        <w:rPr>
          <w:noProof/>
        </w:rPr>
        <w:t>9.8</w:t>
      </w:r>
      <w:r>
        <w:rPr>
          <w:b w:val="0"/>
          <w:smallCaps w:val="0"/>
          <w:noProof/>
          <w:sz w:val="24"/>
          <w:szCs w:val="24"/>
        </w:rPr>
        <w:tab/>
      </w:r>
      <w:r>
        <w:rPr>
          <w:noProof/>
        </w:rPr>
        <w:t>Report Class: Employee Report</w:t>
      </w:r>
      <w:r>
        <w:rPr>
          <w:noProof/>
        </w:rPr>
        <w:tab/>
      </w:r>
      <w:r>
        <w:rPr>
          <w:noProof/>
        </w:rPr>
        <w:fldChar w:fldCharType="begin"/>
      </w:r>
      <w:r>
        <w:rPr>
          <w:noProof/>
        </w:rPr>
        <w:instrText xml:space="preserve"> PAGEREF _Toc206233517 \h </w:instrText>
      </w:r>
      <w:r>
        <w:rPr>
          <w:noProof/>
        </w:rPr>
      </w:r>
      <w:r>
        <w:rPr>
          <w:noProof/>
        </w:rPr>
        <w:fldChar w:fldCharType="separate"/>
      </w:r>
      <w:r w:rsidR="00382C40">
        <w:rPr>
          <w:noProof/>
        </w:rPr>
        <w:t>49</w:t>
      </w:r>
      <w:r>
        <w:rPr>
          <w:noProof/>
        </w:rPr>
        <w:fldChar w:fldCharType="end"/>
      </w:r>
    </w:p>
    <w:p w:rsidR="0012365A" w:rsidRDefault="0012365A">
      <w:pPr>
        <w:pStyle w:val="TOC3"/>
        <w:rPr>
          <w:b w:val="0"/>
          <w:i w:val="0"/>
          <w:noProof/>
          <w:sz w:val="24"/>
          <w:szCs w:val="24"/>
        </w:rPr>
      </w:pPr>
      <w:r>
        <w:rPr>
          <w:noProof/>
        </w:rPr>
        <w:t>9.8.1</w:t>
      </w:r>
      <w:r>
        <w:rPr>
          <w:b w:val="0"/>
          <w:i w:val="0"/>
          <w:noProof/>
          <w:sz w:val="24"/>
          <w:szCs w:val="24"/>
        </w:rPr>
        <w:tab/>
      </w:r>
      <w:r>
        <w:rPr>
          <w:noProof/>
        </w:rPr>
        <w:t>Historical Requirements</w:t>
      </w:r>
      <w:r>
        <w:rPr>
          <w:noProof/>
        </w:rPr>
        <w:tab/>
      </w:r>
      <w:r>
        <w:rPr>
          <w:noProof/>
        </w:rPr>
        <w:fldChar w:fldCharType="begin"/>
      </w:r>
      <w:r>
        <w:rPr>
          <w:noProof/>
        </w:rPr>
        <w:instrText xml:space="preserve"> PAGEREF _Toc206233518 \h </w:instrText>
      </w:r>
      <w:r>
        <w:rPr>
          <w:noProof/>
        </w:rPr>
      </w:r>
      <w:r>
        <w:rPr>
          <w:noProof/>
        </w:rPr>
        <w:fldChar w:fldCharType="separate"/>
      </w:r>
      <w:r w:rsidR="00382C40">
        <w:rPr>
          <w:noProof/>
        </w:rPr>
        <w:t>49</w:t>
      </w:r>
      <w:r>
        <w:rPr>
          <w:noProof/>
        </w:rPr>
        <w:fldChar w:fldCharType="end"/>
      </w:r>
    </w:p>
    <w:p w:rsidR="0012365A" w:rsidRDefault="0012365A">
      <w:pPr>
        <w:pStyle w:val="TOC2"/>
        <w:rPr>
          <w:b w:val="0"/>
          <w:smallCaps w:val="0"/>
          <w:noProof/>
          <w:sz w:val="24"/>
          <w:szCs w:val="24"/>
        </w:rPr>
      </w:pPr>
      <w:r>
        <w:rPr>
          <w:noProof/>
        </w:rPr>
        <w:t>9.9</w:t>
      </w:r>
      <w:r>
        <w:rPr>
          <w:b w:val="0"/>
          <w:smallCaps w:val="0"/>
          <w:noProof/>
          <w:sz w:val="24"/>
          <w:szCs w:val="24"/>
        </w:rPr>
        <w:tab/>
      </w:r>
      <w:r>
        <w:rPr>
          <w:noProof/>
        </w:rPr>
        <w:t>Report Class: Low Participation Report</w:t>
      </w:r>
      <w:r>
        <w:rPr>
          <w:noProof/>
        </w:rPr>
        <w:tab/>
      </w:r>
      <w:r>
        <w:rPr>
          <w:noProof/>
        </w:rPr>
        <w:fldChar w:fldCharType="begin"/>
      </w:r>
      <w:r>
        <w:rPr>
          <w:noProof/>
        </w:rPr>
        <w:instrText xml:space="preserve"> PAGEREF _Toc206233519 \h </w:instrText>
      </w:r>
      <w:r>
        <w:rPr>
          <w:noProof/>
        </w:rPr>
      </w:r>
      <w:r>
        <w:rPr>
          <w:noProof/>
        </w:rPr>
        <w:fldChar w:fldCharType="separate"/>
      </w:r>
      <w:r w:rsidR="00382C40">
        <w:rPr>
          <w:noProof/>
        </w:rPr>
        <w:t>49</w:t>
      </w:r>
      <w:r>
        <w:rPr>
          <w:noProof/>
        </w:rPr>
        <w:fldChar w:fldCharType="end"/>
      </w:r>
    </w:p>
    <w:p w:rsidR="0012365A" w:rsidRDefault="0012365A">
      <w:pPr>
        <w:pStyle w:val="TOC3"/>
        <w:rPr>
          <w:b w:val="0"/>
          <w:i w:val="0"/>
          <w:noProof/>
          <w:sz w:val="24"/>
          <w:szCs w:val="24"/>
        </w:rPr>
      </w:pPr>
      <w:r>
        <w:rPr>
          <w:noProof/>
        </w:rPr>
        <w:t>9.9.1</w:t>
      </w:r>
      <w:r>
        <w:rPr>
          <w:b w:val="0"/>
          <w:i w:val="0"/>
          <w:noProof/>
          <w:sz w:val="24"/>
          <w:szCs w:val="24"/>
        </w:rPr>
        <w:tab/>
      </w:r>
      <w:r>
        <w:rPr>
          <w:noProof/>
        </w:rPr>
        <w:t>Historical Requirements</w:t>
      </w:r>
      <w:r>
        <w:rPr>
          <w:noProof/>
        </w:rPr>
        <w:tab/>
      </w:r>
      <w:r>
        <w:rPr>
          <w:noProof/>
        </w:rPr>
        <w:fldChar w:fldCharType="begin"/>
      </w:r>
      <w:r>
        <w:rPr>
          <w:noProof/>
        </w:rPr>
        <w:instrText xml:space="preserve"> PAGEREF _Toc206233520 \h </w:instrText>
      </w:r>
      <w:r>
        <w:rPr>
          <w:noProof/>
        </w:rPr>
      </w:r>
      <w:r>
        <w:rPr>
          <w:noProof/>
        </w:rPr>
        <w:fldChar w:fldCharType="separate"/>
      </w:r>
      <w:r w:rsidR="00382C40">
        <w:rPr>
          <w:noProof/>
        </w:rPr>
        <w:t>49</w:t>
      </w:r>
      <w:r>
        <w:rPr>
          <w:noProof/>
        </w:rPr>
        <w:fldChar w:fldCharType="end"/>
      </w:r>
    </w:p>
    <w:p w:rsidR="0012365A" w:rsidRDefault="0012365A">
      <w:pPr>
        <w:pStyle w:val="TOC2"/>
        <w:rPr>
          <w:b w:val="0"/>
          <w:smallCaps w:val="0"/>
          <w:noProof/>
          <w:sz w:val="24"/>
          <w:szCs w:val="24"/>
        </w:rPr>
      </w:pPr>
      <w:r>
        <w:rPr>
          <w:noProof/>
        </w:rPr>
        <w:t>9.10</w:t>
      </w:r>
      <w:r>
        <w:rPr>
          <w:b w:val="0"/>
          <w:smallCaps w:val="0"/>
          <w:noProof/>
          <w:sz w:val="24"/>
          <w:szCs w:val="24"/>
        </w:rPr>
        <w:tab/>
      </w:r>
      <w:r>
        <w:rPr>
          <w:noProof/>
        </w:rPr>
        <w:t>Report Class: Production Report</w:t>
      </w:r>
      <w:r>
        <w:rPr>
          <w:noProof/>
        </w:rPr>
        <w:tab/>
      </w:r>
      <w:r>
        <w:rPr>
          <w:noProof/>
        </w:rPr>
        <w:fldChar w:fldCharType="begin"/>
      </w:r>
      <w:r>
        <w:rPr>
          <w:noProof/>
        </w:rPr>
        <w:instrText xml:space="preserve"> PAGEREF _Toc206233521 \h </w:instrText>
      </w:r>
      <w:r>
        <w:rPr>
          <w:noProof/>
        </w:rPr>
      </w:r>
      <w:r>
        <w:rPr>
          <w:noProof/>
        </w:rPr>
        <w:fldChar w:fldCharType="separate"/>
      </w:r>
      <w:r w:rsidR="00382C40">
        <w:rPr>
          <w:noProof/>
        </w:rPr>
        <w:t>49</w:t>
      </w:r>
      <w:r>
        <w:rPr>
          <w:noProof/>
        </w:rPr>
        <w:fldChar w:fldCharType="end"/>
      </w:r>
    </w:p>
    <w:p w:rsidR="0012365A" w:rsidRDefault="0012365A">
      <w:pPr>
        <w:pStyle w:val="TOC3"/>
        <w:rPr>
          <w:b w:val="0"/>
          <w:i w:val="0"/>
          <w:noProof/>
          <w:sz w:val="24"/>
          <w:szCs w:val="24"/>
        </w:rPr>
      </w:pPr>
      <w:r>
        <w:rPr>
          <w:noProof/>
        </w:rPr>
        <w:t>9.10.1</w:t>
      </w:r>
      <w:r>
        <w:rPr>
          <w:b w:val="0"/>
          <w:i w:val="0"/>
          <w:noProof/>
          <w:sz w:val="24"/>
          <w:szCs w:val="24"/>
        </w:rPr>
        <w:tab/>
      </w:r>
      <w:r>
        <w:rPr>
          <w:noProof/>
        </w:rPr>
        <w:t>Historical Requirements</w:t>
      </w:r>
      <w:r>
        <w:rPr>
          <w:noProof/>
        </w:rPr>
        <w:tab/>
      </w:r>
      <w:r>
        <w:rPr>
          <w:noProof/>
        </w:rPr>
        <w:fldChar w:fldCharType="begin"/>
      </w:r>
      <w:r>
        <w:rPr>
          <w:noProof/>
        </w:rPr>
        <w:instrText xml:space="preserve"> PAGEREF _Toc206233522 \h </w:instrText>
      </w:r>
      <w:r>
        <w:rPr>
          <w:noProof/>
        </w:rPr>
      </w:r>
      <w:r>
        <w:rPr>
          <w:noProof/>
        </w:rPr>
        <w:fldChar w:fldCharType="separate"/>
      </w:r>
      <w:r w:rsidR="00382C40">
        <w:rPr>
          <w:noProof/>
        </w:rPr>
        <w:t>49</w:t>
      </w:r>
      <w:r>
        <w:rPr>
          <w:noProof/>
        </w:rPr>
        <w:fldChar w:fldCharType="end"/>
      </w:r>
    </w:p>
    <w:p w:rsidR="0012365A" w:rsidRDefault="0012365A">
      <w:pPr>
        <w:pStyle w:val="TOC2"/>
        <w:rPr>
          <w:b w:val="0"/>
          <w:smallCaps w:val="0"/>
          <w:noProof/>
          <w:sz w:val="24"/>
          <w:szCs w:val="24"/>
        </w:rPr>
      </w:pPr>
      <w:r>
        <w:rPr>
          <w:noProof/>
        </w:rPr>
        <w:t>9.11</w:t>
      </w:r>
      <w:r>
        <w:rPr>
          <w:b w:val="0"/>
          <w:smallCaps w:val="0"/>
          <w:noProof/>
          <w:sz w:val="24"/>
          <w:szCs w:val="24"/>
        </w:rPr>
        <w:tab/>
      </w:r>
      <w:r>
        <w:rPr>
          <w:noProof/>
        </w:rPr>
        <w:t>Report Class: Yield Report</w:t>
      </w:r>
      <w:r>
        <w:rPr>
          <w:noProof/>
        </w:rPr>
        <w:tab/>
      </w:r>
      <w:r>
        <w:rPr>
          <w:noProof/>
        </w:rPr>
        <w:fldChar w:fldCharType="begin"/>
      </w:r>
      <w:r>
        <w:rPr>
          <w:noProof/>
        </w:rPr>
        <w:instrText xml:space="preserve"> PAGEREF _Toc206233523 \h </w:instrText>
      </w:r>
      <w:r>
        <w:rPr>
          <w:noProof/>
        </w:rPr>
      </w:r>
      <w:r>
        <w:rPr>
          <w:noProof/>
        </w:rPr>
        <w:fldChar w:fldCharType="separate"/>
      </w:r>
      <w:r w:rsidR="00382C40">
        <w:rPr>
          <w:noProof/>
        </w:rPr>
        <w:t>49</w:t>
      </w:r>
      <w:r>
        <w:rPr>
          <w:noProof/>
        </w:rPr>
        <w:fldChar w:fldCharType="end"/>
      </w:r>
    </w:p>
    <w:p w:rsidR="0012365A" w:rsidRDefault="0012365A">
      <w:pPr>
        <w:pStyle w:val="TOC3"/>
        <w:rPr>
          <w:b w:val="0"/>
          <w:i w:val="0"/>
          <w:noProof/>
          <w:sz w:val="24"/>
          <w:szCs w:val="24"/>
        </w:rPr>
      </w:pPr>
      <w:r>
        <w:rPr>
          <w:noProof/>
        </w:rPr>
        <w:t>9.11.1</w:t>
      </w:r>
      <w:r>
        <w:rPr>
          <w:b w:val="0"/>
          <w:i w:val="0"/>
          <w:noProof/>
          <w:sz w:val="24"/>
          <w:szCs w:val="24"/>
        </w:rPr>
        <w:tab/>
      </w:r>
      <w:r>
        <w:rPr>
          <w:noProof/>
        </w:rPr>
        <w:t>Historical Requirements</w:t>
      </w:r>
      <w:r>
        <w:rPr>
          <w:noProof/>
        </w:rPr>
        <w:tab/>
      </w:r>
      <w:r>
        <w:rPr>
          <w:noProof/>
        </w:rPr>
        <w:fldChar w:fldCharType="begin"/>
      </w:r>
      <w:r>
        <w:rPr>
          <w:noProof/>
        </w:rPr>
        <w:instrText xml:space="preserve"> PAGEREF _Toc206233524 \h </w:instrText>
      </w:r>
      <w:r>
        <w:rPr>
          <w:noProof/>
        </w:rPr>
      </w:r>
      <w:r>
        <w:rPr>
          <w:noProof/>
        </w:rPr>
        <w:fldChar w:fldCharType="separate"/>
      </w:r>
      <w:r w:rsidR="00382C40">
        <w:rPr>
          <w:noProof/>
        </w:rPr>
        <w:t>49</w:t>
      </w:r>
      <w:r>
        <w:rPr>
          <w:noProof/>
        </w:rPr>
        <w:fldChar w:fldCharType="end"/>
      </w:r>
    </w:p>
    <w:p w:rsidR="0012365A" w:rsidRDefault="0012365A">
      <w:pPr>
        <w:pStyle w:val="TOC2"/>
        <w:rPr>
          <w:b w:val="0"/>
          <w:smallCaps w:val="0"/>
          <w:noProof/>
          <w:sz w:val="24"/>
          <w:szCs w:val="24"/>
        </w:rPr>
      </w:pPr>
      <w:r>
        <w:rPr>
          <w:noProof/>
        </w:rPr>
        <w:t>9.12</w:t>
      </w:r>
      <w:r>
        <w:rPr>
          <w:b w:val="0"/>
          <w:smallCaps w:val="0"/>
          <w:noProof/>
          <w:sz w:val="24"/>
          <w:szCs w:val="24"/>
        </w:rPr>
        <w:tab/>
      </w:r>
      <w:r>
        <w:rPr>
          <w:noProof/>
        </w:rPr>
        <w:t>Report Class: Goals Report</w:t>
      </w:r>
      <w:r>
        <w:rPr>
          <w:noProof/>
        </w:rPr>
        <w:tab/>
      </w:r>
      <w:r>
        <w:rPr>
          <w:noProof/>
        </w:rPr>
        <w:fldChar w:fldCharType="begin"/>
      </w:r>
      <w:r>
        <w:rPr>
          <w:noProof/>
        </w:rPr>
        <w:instrText xml:space="preserve"> PAGEREF _Toc206233525 \h </w:instrText>
      </w:r>
      <w:r>
        <w:rPr>
          <w:noProof/>
        </w:rPr>
      </w:r>
      <w:r>
        <w:rPr>
          <w:noProof/>
        </w:rPr>
        <w:fldChar w:fldCharType="separate"/>
      </w:r>
      <w:r w:rsidR="00382C40">
        <w:rPr>
          <w:noProof/>
        </w:rPr>
        <w:t>49</w:t>
      </w:r>
      <w:r>
        <w:rPr>
          <w:noProof/>
        </w:rPr>
        <w:fldChar w:fldCharType="end"/>
      </w:r>
    </w:p>
    <w:p w:rsidR="0012365A" w:rsidRDefault="0012365A">
      <w:pPr>
        <w:pStyle w:val="TOC3"/>
        <w:rPr>
          <w:b w:val="0"/>
          <w:i w:val="0"/>
          <w:noProof/>
          <w:sz w:val="24"/>
          <w:szCs w:val="24"/>
        </w:rPr>
      </w:pPr>
      <w:r>
        <w:rPr>
          <w:noProof/>
        </w:rPr>
        <w:t>9.12.1</w:t>
      </w:r>
      <w:r>
        <w:rPr>
          <w:b w:val="0"/>
          <w:i w:val="0"/>
          <w:noProof/>
          <w:sz w:val="24"/>
          <w:szCs w:val="24"/>
        </w:rPr>
        <w:tab/>
      </w:r>
      <w:r>
        <w:rPr>
          <w:noProof/>
        </w:rPr>
        <w:t>Historical Requirements</w:t>
      </w:r>
      <w:r>
        <w:rPr>
          <w:noProof/>
        </w:rPr>
        <w:tab/>
      </w:r>
      <w:r>
        <w:rPr>
          <w:noProof/>
        </w:rPr>
        <w:fldChar w:fldCharType="begin"/>
      </w:r>
      <w:r>
        <w:rPr>
          <w:noProof/>
        </w:rPr>
        <w:instrText xml:space="preserve"> PAGEREF _Toc206233526 \h </w:instrText>
      </w:r>
      <w:r>
        <w:rPr>
          <w:noProof/>
        </w:rPr>
      </w:r>
      <w:r>
        <w:rPr>
          <w:noProof/>
        </w:rPr>
        <w:fldChar w:fldCharType="separate"/>
      </w:r>
      <w:r w:rsidR="00382C40">
        <w:rPr>
          <w:noProof/>
        </w:rPr>
        <w:t>49</w:t>
      </w:r>
      <w:r>
        <w:rPr>
          <w:noProof/>
        </w:rPr>
        <w:fldChar w:fldCharType="end"/>
      </w:r>
    </w:p>
    <w:p w:rsidR="0012365A" w:rsidRDefault="0012365A">
      <w:pPr>
        <w:pStyle w:val="TOC2"/>
        <w:rPr>
          <w:b w:val="0"/>
          <w:smallCaps w:val="0"/>
          <w:noProof/>
          <w:sz w:val="24"/>
          <w:szCs w:val="24"/>
        </w:rPr>
      </w:pPr>
      <w:r>
        <w:rPr>
          <w:noProof/>
        </w:rPr>
        <w:t>9.13</w:t>
      </w:r>
      <w:r>
        <w:rPr>
          <w:b w:val="0"/>
          <w:smallCaps w:val="0"/>
          <w:noProof/>
          <w:sz w:val="24"/>
          <w:szCs w:val="24"/>
        </w:rPr>
        <w:tab/>
      </w:r>
      <w:r>
        <w:rPr>
          <w:noProof/>
        </w:rPr>
        <w:t>Report Class: Financial Report</w:t>
      </w:r>
      <w:r>
        <w:rPr>
          <w:noProof/>
        </w:rPr>
        <w:tab/>
      </w:r>
      <w:r>
        <w:rPr>
          <w:noProof/>
        </w:rPr>
        <w:fldChar w:fldCharType="begin"/>
      </w:r>
      <w:r>
        <w:rPr>
          <w:noProof/>
        </w:rPr>
        <w:instrText xml:space="preserve"> PAGEREF _Toc206233527 \h </w:instrText>
      </w:r>
      <w:r>
        <w:rPr>
          <w:noProof/>
        </w:rPr>
      </w:r>
      <w:r>
        <w:rPr>
          <w:noProof/>
        </w:rPr>
        <w:fldChar w:fldCharType="separate"/>
      </w:r>
      <w:r w:rsidR="00382C40">
        <w:rPr>
          <w:noProof/>
        </w:rPr>
        <w:t>50</w:t>
      </w:r>
      <w:r>
        <w:rPr>
          <w:noProof/>
        </w:rPr>
        <w:fldChar w:fldCharType="end"/>
      </w:r>
    </w:p>
    <w:p w:rsidR="0012365A" w:rsidRDefault="0012365A">
      <w:pPr>
        <w:pStyle w:val="TOC3"/>
        <w:rPr>
          <w:b w:val="0"/>
          <w:i w:val="0"/>
          <w:noProof/>
          <w:sz w:val="24"/>
          <w:szCs w:val="24"/>
        </w:rPr>
      </w:pPr>
      <w:r>
        <w:rPr>
          <w:noProof/>
        </w:rPr>
        <w:t>9.13.1</w:t>
      </w:r>
      <w:r>
        <w:rPr>
          <w:b w:val="0"/>
          <w:i w:val="0"/>
          <w:noProof/>
          <w:sz w:val="24"/>
          <w:szCs w:val="24"/>
        </w:rPr>
        <w:tab/>
      </w:r>
      <w:r>
        <w:rPr>
          <w:noProof/>
        </w:rPr>
        <w:t>Historical Requirements</w:t>
      </w:r>
      <w:r>
        <w:rPr>
          <w:noProof/>
        </w:rPr>
        <w:tab/>
      </w:r>
      <w:r>
        <w:rPr>
          <w:noProof/>
        </w:rPr>
        <w:fldChar w:fldCharType="begin"/>
      </w:r>
      <w:r>
        <w:rPr>
          <w:noProof/>
        </w:rPr>
        <w:instrText xml:space="preserve"> PAGEREF _Toc206233528 \h </w:instrText>
      </w:r>
      <w:r>
        <w:rPr>
          <w:noProof/>
        </w:rPr>
      </w:r>
      <w:r>
        <w:rPr>
          <w:noProof/>
        </w:rPr>
        <w:fldChar w:fldCharType="separate"/>
      </w:r>
      <w:r w:rsidR="00382C40">
        <w:rPr>
          <w:noProof/>
        </w:rPr>
        <w:t>50</w:t>
      </w:r>
      <w:r>
        <w:rPr>
          <w:noProof/>
        </w:rPr>
        <w:fldChar w:fldCharType="end"/>
      </w:r>
    </w:p>
    <w:p w:rsidR="0012365A" w:rsidRDefault="0012365A">
      <w:pPr>
        <w:pStyle w:val="TOC2"/>
        <w:rPr>
          <w:b w:val="0"/>
          <w:smallCaps w:val="0"/>
          <w:noProof/>
          <w:sz w:val="24"/>
          <w:szCs w:val="24"/>
        </w:rPr>
      </w:pPr>
      <w:r>
        <w:rPr>
          <w:noProof/>
        </w:rPr>
        <w:t>9.14</w:t>
      </w:r>
      <w:r>
        <w:rPr>
          <w:b w:val="0"/>
          <w:smallCaps w:val="0"/>
          <w:noProof/>
          <w:sz w:val="24"/>
          <w:szCs w:val="24"/>
        </w:rPr>
        <w:tab/>
      </w:r>
      <w:r>
        <w:rPr>
          <w:noProof/>
        </w:rPr>
        <w:t>Report Class: Interstitial Report</w:t>
      </w:r>
      <w:r>
        <w:rPr>
          <w:noProof/>
        </w:rPr>
        <w:tab/>
      </w:r>
      <w:r>
        <w:rPr>
          <w:noProof/>
        </w:rPr>
        <w:fldChar w:fldCharType="begin"/>
      </w:r>
      <w:r>
        <w:rPr>
          <w:noProof/>
        </w:rPr>
        <w:instrText xml:space="preserve"> PAGEREF _Toc206233529 \h </w:instrText>
      </w:r>
      <w:r>
        <w:rPr>
          <w:noProof/>
        </w:rPr>
      </w:r>
      <w:r>
        <w:rPr>
          <w:noProof/>
        </w:rPr>
        <w:fldChar w:fldCharType="separate"/>
      </w:r>
      <w:r w:rsidR="00382C40">
        <w:rPr>
          <w:noProof/>
        </w:rPr>
        <w:t>50</w:t>
      </w:r>
      <w:r>
        <w:rPr>
          <w:noProof/>
        </w:rPr>
        <w:fldChar w:fldCharType="end"/>
      </w:r>
    </w:p>
    <w:p w:rsidR="0012365A" w:rsidRDefault="0012365A">
      <w:pPr>
        <w:pStyle w:val="TOC3"/>
        <w:rPr>
          <w:b w:val="0"/>
          <w:i w:val="0"/>
          <w:noProof/>
          <w:sz w:val="24"/>
          <w:szCs w:val="24"/>
        </w:rPr>
      </w:pPr>
      <w:r>
        <w:rPr>
          <w:noProof/>
        </w:rPr>
        <w:t>9.14.1</w:t>
      </w:r>
      <w:r>
        <w:rPr>
          <w:b w:val="0"/>
          <w:i w:val="0"/>
          <w:noProof/>
          <w:sz w:val="24"/>
          <w:szCs w:val="24"/>
        </w:rPr>
        <w:tab/>
      </w:r>
      <w:r>
        <w:rPr>
          <w:noProof/>
        </w:rPr>
        <w:t>Requirements</w:t>
      </w:r>
      <w:r>
        <w:rPr>
          <w:noProof/>
        </w:rPr>
        <w:tab/>
      </w:r>
      <w:r>
        <w:rPr>
          <w:noProof/>
        </w:rPr>
        <w:fldChar w:fldCharType="begin"/>
      </w:r>
      <w:r>
        <w:rPr>
          <w:noProof/>
        </w:rPr>
        <w:instrText xml:space="preserve"> PAGEREF _Toc206233530 \h </w:instrText>
      </w:r>
      <w:r>
        <w:rPr>
          <w:noProof/>
        </w:rPr>
      </w:r>
      <w:r>
        <w:rPr>
          <w:noProof/>
        </w:rPr>
        <w:fldChar w:fldCharType="separate"/>
      </w:r>
      <w:r w:rsidR="00382C40">
        <w:rPr>
          <w:noProof/>
        </w:rPr>
        <w:t>50</w:t>
      </w:r>
      <w:r>
        <w:rPr>
          <w:noProof/>
        </w:rPr>
        <w:fldChar w:fldCharType="end"/>
      </w:r>
    </w:p>
    <w:p w:rsidR="0012365A" w:rsidRDefault="0012365A">
      <w:pPr>
        <w:pStyle w:val="TOC3"/>
        <w:rPr>
          <w:b w:val="0"/>
          <w:i w:val="0"/>
          <w:noProof/>
          <w:sz w:val="24"/>
          <w:szCs w:val="24"/>
        </w:rPr>
      </w:pPr>
      <w:r>
        <w:rPr>
          <w:noProof/>
        </w:rPr>
        <w:t>9.14.2</w:t>
      </w:r>
      <w:r>
        <w:rPr>
          <w:b w:val="0"/>
          <w:i w:val="0"/>
          <w:noProof/>
          <w:sz w:val="24"/>
          <w:szCs w:val="24"/>
        </w:rPr>
        <w:tab/>
      </w:r>
      <w:r>
        <w:rPr>
          <w:noProof/>
        </w:rPr>
        <w:t>Historical Requirements</w:t>
      </w:r>
      <w:r>
        <w:rPr>
          <w:noProof/>
        </w:rPr>
        <w:tab/>
      </w:r>
      <w:r>
        <w:rPr>
          <w:noProof/>
        </w:rPr>
        <w:fldChar w:fldCharType="begin"/>
      </w:r>
      <w:r>
        <w:rPr>
          <w:noProof/>
        </w:rPr>
        <w:instrText xml:space="preserve"> PAGEREF _Toc206233531 \h </w:instrText>
      </w:r>
      <w:r>
        <w:rPr>
          <w:noProof/>
        </w:rPr>
      </w:r>
      <w:r>
        <w:rPr>
          <w:noProof/>
        </w:rPr>
        <w:fldChar w:fldCharType="separate"/>
      </w:r>
      <w:r w:rsidR="00382C40">
        <w:rPr>
          <w:noProof/>
        </w:rPr>
        <w:t>50</w:t>
      </w:r>
      <w:r>
        <w:rPr>
          <w:noProof/>
        </w:rPr>
        <w:fldChar w:fldCharType="end"/>
      </w:r>
    </w:p>
    <w:p w:rsidR="0012365A" w:rsidRDefault="0012365A">
      <w:pPr>
        <w:pStyle w:val="TOC2"/>
        <w:rPr>
          <w:b w:val="0"/>
          <w:smallCaps w:val="0"/>
          <w:noProof/>
          <w:sz w:val="24"/>
          <w:szCs w:val="24"/>
        </w:rPr>
      </w:pPr>
      <w:r>
        <w:rPr>
          <w:noProof/>
        </w:rPr>
        <w:t>9.15</w:t>
      </w:r>
      <w:r>
        <w:rPr>
          <w:b w:val="0"/>
          <w:smallCaps w:val="0"/>
          <w:noProof/>
          <w:sz w:val="24"/>
          <w:szCs w:val="24"/>
        </w:rPr>
        <w:tab/>
      </w:r>
      <w:r>
        <w:rPr>
          <w:noProof/>
        </w:rPr>
        <w:t>Report Class: Transfers History Report</w:t>
      </w:r>
      <w:r>
        <w:rPr>
          <w:noProof/>
        </w:rPr>
        <w:tab/>
      </w:r>
      <w:r>
        <w:rPr>
          <w:noProof/>
        </w:rPr>
        <w:fldChar w:fldCharType="begin"/>
      </w:r>
      <w:r>
        <w:rPr>
          <w:noProof/>
        </w:rPr>
        <w:instrText xml:space="preserve"> PAGEREF _Toc206233532 \h </w:instrText>
      </w:r>
      <w:r>
        <w:rPr>
          <w:noProof/>
        </w:rPr>
      </w:r>
      <w:r>
        <w:rPr>
          <w:noProof/>
        </w:rPr>
        <w:fldChar w:fldCharType="separate"/>
      </w:r>
      <w:r w:rsidR="00382C40">
        <w:rPr>
          <w:noProof/>
        </w:rPr>
        <w:t>50</w:t>
      </w:r>
      <w:r>
        <w:rPr>
          <w:noProof/>
        </w:rPr>
        <w:fldChar w:fldCharType="end"/>
      </w:r>
    </w:p>
    <w:p w:rsidR="0012365A" w:rsidRDefault="0012365A">
      <w:pPr>
        <w:pStyle w:val="TOC3"/>
        <w:rPr>
          <w:b w:val="0"/>
          <w:i w:val="0"/>
          <w:noProof/>
          <w:sz w:val="24"/>
          <w:szCs w:val="24"/>
        </w:rPr>
      </w:pPr>
      <w:r>
        <w:rPr>
          <w:noProof/>
        </w:rPr>
        <w:t>9.15.1</w:t>
      </w:r>
      <w:r>
        <w:rPr>
          <w:b w:val="0"/>
          <w:i w:val="0"/>
          <w:noProof/>
          <w:sz w:val="24"/>
          <w:szCs w:val="24"/>
        </w:rPr>
        <w:tab/>
      </w:r>
      <w:r>
        <w:rPr>
          <w:noProof/>
        </w:rPr>
        <w:t>Historical Requirements</w:t>
      </w:r>
      <w:r>
        <w:rPr>
          <w:noProof/>
        </w:rPr>
        <w:tab/>
      </w:r>
      <w:r>
        <w:rPr>
          <w:noProof/>
        </w:rPr>
        <w:fldChar w:fldCharType="begin"/>
      </w:r>
      <w:r>
        <w:rPr>
          <w:noProof/>
        </w:rPr>
        <w:instrText xml:space="preserve"> PAGEREF _Toc206233533 \h </w:instrText>
      </w:r>
      <w:r>
        <w:rPr>
          <w:noProof/>
        </w:rPr>
      </w:r>
      <w:r>
        <w:rPr>
          <w:noProof/>
        </w:rPr>
        <w:fldChar w:fldCharType="separate"/>
      </w:r>
      <w:r w:rsidR="00382C40">
        <w:rPr>
          <w:noProof/>
        </w:rPr>
        <w:t>50</w:t>
      </w:r>
      <w:r>
        <w:rPr>
          <w:noProof/>
        </w:rPr>
        <w:fldChar w:fldCharType="end"/>
      </w:r>
    </w:p>
    <w:p w:rsidR="0012365A" w:rsidRDefault="0012365A">
      <w:pPr>
        <w:pStyle w:val="TOC2"/>
        <w:rPr>
          <w:b w:val="0"/>
          <w:smallCaps w:val="0"/>
          <w:noProof/>
          <w:sz w:val="24"/>
          <w:szCs w:val="24"/>
        </w:rPr>
      </w:pPr>
      <w:r>
        <w:rPr>
          <w:noProof/>
        </w:rPr>
        <w:t>9.16</w:t>
      </w:r>
      <w:r>
        <w:rPr>
          <w:b w:val="0"/>
          <w:smallCaps w:val="0"/>
          <w:noProof/>
          <w:sz w:val="24"/>
          <w:szCs w:val="24"/>
        </w:rPr>
        <w:tab/>
      </w:r>
      <w:r>
        <w:rPr>
          <w:noProof/>
        </w:rPr>
        <w:t>Report Class: Database Report</w:t>
      </w:r>
      <w:r>
        <w:rPr>
          <w:noProof/>
        </w:rPr>
        <w:tab/>
      </w:r>
      <w:r>
        <w:rPr>
          <w:noProof/>
        </w:rPr>
        <w:fldChar w:fldCharType="begin"/>
      </w:r>
      <w:r>
        <w:rPr>
          <w:noProof/>
        </w:rPr>
        <w:instrText xml:space="preserve"> PAGEREF _Toc206233534 \h </w:instrText>
      </w:r>
      <w:r>
        <w:rPr>
          <w:noProof/>
        </w:rPr>
      </w:r>
      <w:r>
        <w:rPr>
          <w:noProof/>
        </w:rPr>
        <w:fldChar w:fldCharType="separate"/>
      </w:r>
      <w:r w:rsidR="00382C40">
        <w:rPr>
          <w:noProof/>
        </w:rPr>
        <w:t>50</w:t>
      </w:r>
      <w:r>
        <w:rPr>
          <w:noProof/>
        </w:rPr>
        <w:fldChar w:fldCharType="end"/>
      </w:r>
    </w:p>
    <w:p w:rsidR="0012365A" w:rsidRDefault="0012365A">
      <w:pPr>
        <w:pStyle w:val="TOC3"/>
        <w:rPr>
          <w:b w:val="0"/>
          <w:i w:val="0"/>
          <w:noProof/>
          <w:sz w:val="24"/>
          <w:szCs w:val="24"/>
        </w:rPr>
      </w:pPr>
      <w:r>
        <w:rPr>
          <w:noProof/>
        </w:rPr>
        <w:t>9.16.1</w:t>
      </w:r>
      <w:r>
        <w:rPr>
          <w:b w:val="0"/>
          <w:i w:val="0"/>
          <w:noProof/>
          <w:sz w:val="24"/>
          <w:szCs w:val="24"/>
        </w:rPr>
        <w:tab/>
      </w:r>
      <w:r>
        <w:rPr>
          <w:noProof/>
        </w:rPr>
        <w:t>Requirements</w:t>
      </w:r>
      <w:r>
        <w:rPr>
          <w:noProof/>
        </w:rPr>
        <w:tab/>
      </w:r>
      <w:r>
        <w:rPr>
          <w:noProof/>
        </w:rPr>
        <w:fldChar w:fldCharType="begin"/>
      </w:r>
      <w:r>
        <w:rPr>
          <w:noProof/>
        </w:rPr>
        <w:instrText xml:space="preserve"> PAGEREF _Toc206233535 \h </w:instrText>
      </w:r>
      <w:r>
        <w:rPr>
          <w:noProof/>
        </w:rPr>
      </w:r>
      <w:r>
        <w:rPr>
          <w:noProof/>
        </w:rPr>
        <w:fldChar w:fldCharType="separate"/>
      </w:r>
      <w:r w:rsidR="00382C40">
        <w:rPr>
          <w:noProof/>
        </w:rPr>
        <w:t>50</w:t>
      </w:r>
      <w:r>
        <w:rPr>
          <w:noProof/>
        </w:rPr>
        <w:fldChar w:fldCharType="end"/>
      </w:r>
    </w:p>
    <w:p w:rsidR="0012365A" w:rsidRDefault="0012365A">
      <w:pPr>
        <w:pStyle w:val="TOC3"/>
        <w:rPr>
          <w:b w:val="0"/>
          <w:i w:val="0"/>
          <w:noProof/>
          <w:sz w:val="24"/>
          <w:szCs w:val="24"/>
        </w:rPr>
      </w:pPr>
      <w:r>
        <w:rPr>
          <w:noProof/>
        </w:rPr>
        <w:t>9.16.2</w:t>
      </w:r>
      <w:r>
        <w:rPr>
          <w:b w:val="0"/>
          <w:i w:val="0"/>
          <w:noProof/>
          <w:sz w:val="24"/>
          <w:szCs w:val="24"/>
        </w:rPr>
        <w:tab/>
      </w:r>
      <w:r>
        <w:rPr>
          <w:noProof/>
        </w:rPr>
        <w:t>Historical Requirements</w:t>
      </w:r>
      <w:r>
        <w:rPr>
          <w:noProof/>
        </w:rPr>
        <w:tab/>
      </w:r>
      <w:r>
        <w:rPr>
          <w:noProof/>
        </w:rPr>
        <w:fldChar w:fldCharType="begin"/>
      </w:r>
      <w:r>
        <w:rPr>
          <w:noProof/>
        </w:rPr>
        <w:instrText xml:space="preserve"> PAGEREF _Toc206233536 \h </w:instrText>
      </w:r>
      <w:r>
        <w:rPr>
          <w:noProof/>
        </w:rPr>
      </w:r>
      <w:r>
        <w:rPr>
          <w:noProof/>
        </w:rPr>
        <w:fldChar w:fldCharType="separate"/>
      </w:r>
      <w:r w:rsidR="00382C40">
        <w:rPr>
          <w:noProof/>
        </w:rPr>
        <w:t>51</w:t>
      </w:r>
      <w:r>
        <w:rPr>
          <w:noProof/>
        </w:rPr>
        <w:fldChar w:fldCharType="end"/>
      </w:r>
    </w:p>
    <w:p w:rsidR="0012365A" w:rsidRDefault="0012365A">
      <w:pPr>
        <w:pStyle w:val="TOC2"/>
        <w:rPr>
          <w:b w:val="0"/>
          <w:smallCaps w:val="0"/>
          <w:noProof/>
          <w:sz w:val="24"/>
          <w:szCs w:val="24"/>
        </w:rPr>
      </w:pPr>
      <w:r>
        <w:rPr>
          <w:noProof/>
        </w:rPr>
        <w:t>9.17</w:t>
      </w:r>
      <w:r>
        <w:rPr>
          <w:b w:val="0"/>
          <w:smallCaps w:val="0"/>
          <w:noProof/>
          <w:sz w:val="24"/>
          <w:szCs w:val="24"/>
        </w:rPr>
        <w:tab/>
      </w:r>
      <w:r>
        <w:rPr>
          <w:noProof/>
        </w:rPr>
        <w:t>Report Class: Configuration Report</w:t>
      </w:r>
      <w:r>
        <w:rPr>
          <w:noProof/>
        </w:rPr>
        <w:tab/>
      </w:r>
      <w:r>
        <w:rPr>
          <w:noProof/>
        </w:rPr>
        <w:fldChar w:fldCharType="begin"/>
      </w:r>
      <w:r>
        <w:rPr>
          <w:noProof/>
        </w:rPr>
        <w:instrText xml:space="preserve"> PAGEREF _Toc206233537 \h </w:instrText>
      </w:r>
      <w:r>
        <w:rPr>
          <w:noProof/>
        </w:rPr>
      </w:r>
      <w:r>
        <w:rPr>
          <w:noProof/>
        </w:rPr>
        <w:fldChar w:fldCharType="separate"/>
      </w:r>
      <w:r w:rsidR="00382C40">
        <w:rPr>
          <w:noProof/>
        </w:rPr>
        <w:t>51</w:t>
      </w:r>
      <w:r>
        <w:rPr>
          <w:noProof/>
        </w:rPr>
        <w:fldChar w:fldCharType="end"/>
      </w:r>
    </w:p>
    <w:p w:rsidR="0012365A" w:rsidRDefault="0012365A">
      <w:pPr>
        <w:pStyle w:val="TOC3"/>
        <w:rPr>
          <w:b w:val="0"/>
          <w:i w:val="0"/>
          <w:noProof/>
          <w:sz w:val="24"/>
          <w:szCs w:val="24"/>
        </w:rPr>
      </w:pPr>
      <w:r>
        <w:rPr>
          <w:noProof/>
        </w:rPr>
        <w:t>9.17.1</w:t>
      </w:r>
      <w:r>
        <w:rPr>
          <w:b w:val="0"/>
          <w:i w:val="0"/>
          <w:noProof/>
          <w:sz w:val="24"/>
          <w:szCs w:val="24"/>
        </w:rPr>
        <w:tab/>
      </w:r>
      <w:r>
        <w:rPr>
          <w:noProof/>
        </w:rPr>
        <w:t>Historical Requirements</w:t>
      </w:r>
      <w:r>
        <w:rPr>
          <w:noProof/>
        </w:rPr>
        <w:tab/>
      </w:r>
      <w:r>
        <w:rPr>
          <w:noProof/>
        </w:rPr>
        <w:fldChar w:fldCharType="begin"/>
      </w:r>
      <w:r>
        <w:rPr>
          <w:noProof/>
        </w:rPr>
        <w:instrText xml:space="preserve"> PAGEREF _Toc206233538 \h </w:instrText>
      </w:r>
      <w:r>
        <w:rPr>
          <w:noProof/>
        </w:rPr>
      </w:r>
      <w:r>
        <w:rPr>
          <w:noProof/>
        </w:rPr>
        <w:fldChar w:fldCharType="separate"/>
      </w:r>
      <w:r w:rsidR="00382C40">
        <w:rPr>
          <w:noProof/>
        </w:rPr>
        <w:t>51</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t>10</w:t>
      </w:r>
      <w:r>
        <w:rPr>
          <w:b w:val="0"/>
          <w:caps w:val="0"/>
          <w:noProof/>
          <w:sz w:val="24"/>
          <w:szCs w:val="24"/>
        </w:rPr>
        <w:tab/>
      </w:r>
      <w:r>
        <w:rPr>
          <w:noProof/>
        </w:rPr>
        <w:t>VWA4 &amp; Future Report Class Ideas (TBD)</w:t>
      </w:r>
      <w:r>
        <w:rPr>
          <w:noProof/>
        </w:rPr>
        <w:tab/>
      </w:r>
      <w:r>
        <w:rPr>
          <w:noProof/>
        </w:rPr>
        <w:fldChar w:fldCharType="begin"/>
      </w:r>
      <w:r>
        <w:rPr>
          <w:noProof/>
        </w:rPr>
        <w:instrText xml:space="preserve"> PAGEREF _Toc206233539 \h </w:instrText>
      </w:r>
      <w:r>
        <w:rPr>
          <w:noProof/>
        </w:rPr>
      </w:r>
      <w:r>
        <w:rPr>
          <w:noProof/>
        </w:rPr>
        <w:fldChar w:fldCharType="separate"/>
      </w:r>
      <w:r w:rsidR="00382C40">
        <w:rPr>
          <w:noProof/>
        </w:rPr>
        <w:t>52</w:t>
      </w:r>
      <w:r>
        <w:rPr>
          <w:noProof/>
        </w:rPr>
        <w:fldChar w:fldCharType="end"/>
      </w:r>
    </w:p>
    <w:p w:rsidR="0012365A" w:rsidRDefault="0012365A">
      <w:pPr>
        <w:pStyle w:val="TOC2"/>
        <w:rPr>
          <w:b w:val="0"/>
          <w:smallCaps w:val="0"/>
          <w:noProof/>
          <w:sz w:val="24"/>
          <w:szCs w:val="24"/>
        </w:rPr>
      </w:pPr>
      <w:r>
        <w:rPr>
          <w:noProof/>
        </w:rPr>
        <w:t>10.1</w:t>
      </w:r>
      <w:r>
        <w:rPr>
          <w:b w:val="0"/>
          <w:smallCaps w:val="0"/>
          <w:noProof/>
          <w:sz w:val="24"/>
          <w:szCs w:val="24"/>
        </w:rPr>
        <w:tab/>
      </w:r>
      <w:r>
        <w:rPr>
          <w:noProof/>
        </w:rPr>
        <w:t>Report Series – Enhancement Ideas</w:t>
      </w:r>
      <w:r>
        <w:rPr>
          <w:noProof/>
        </w:rPr>
        <w:tab/>
      </w:r>
      <w:r>
        <w:rPr>
          <w:noProof/>
        </w:rPr>
        <w:fldChar w:fldCharType="begin"/>
      </w:r>
      <w:r>
        <w:rPr>
          <w:noProof/>
        </w:rPr>
        <w:instrText xml:space="preserve"> PAGEREF _Toc206233540 \h </w:instrText>
      </w:r>
      <w:r>
        <w:rPr>
          <w:noProof/>
        </w:rPr>
      </w:r>
      <w:r>
        <w:rPr>
          <w:noProof/>
        </w:rPr>
        <w:fldChar w:fldCharType="separate"/>
      </w:r>
      <w:r w:rsidR="00382C40">
        <w:rPr>
          <w:noProof/>
        </w:rPr>
        <w:t>54</w:t>
      </w:r>
      <w:r>
        <w:rPr>
          <w:noProof/>
        </w:rPr>
        <w:fldChar w:fldCharType="end"/>
      </w:r>
    </w:p>
    <w:p w:rsidR="0012365A" w:rsidRDefault="0012365A">
      <w:pPr>
        <w:pStyle w:val="TOC3"/>
        <w:rPr>
          <w:b w:val="0"/>
          <w:i w:val="0"/>
          <w:noProof/>
          <w:sz w:val="24"/>
          <w:szCs w:val="24"/>
        </w:rPr>
      </w:pPr>
      <w:r>
        <w:rPr>
          <w:noProof/>
        </w:rPr>
        <w:t>10.1.1</w:t>
      </w:r>
      <w:r>
        <w:rPr>
          <w:b w:val="0"/>
          <w:i w:val="0"/>
          <w:noProof/>
          <w:sz w:val="24"/>
          <w:szCs w:val="24"/>
        </w:rPr>
        <w:tab/>
      </w:r>
      <w:r>
        <w:rPr>
          <w:noProof/>
        </w:rPr>
        <w:t>Historical Requirements</w:t>
      </w:r>
      <w:r>
        <w:rPr>
          <w:noProof/>
        </w:rPr>
        <w:tab/>
      </w:r>
      <w:r>
        <w:rPr>
          <w:noProof/>
        </w:rPr>
        <w:fldChar w:fldCharType="begin"/>
      </w:r>
      <w:r>
        <w:rPr>
          <w:noProof/>
        </w:rPr>
        <w:instrText xml:space="preserve"> PAGEREF _Toc206233541 \h </w:instrText>
      </w:r>
      <w:r>
        <w:rPr>
          <w:noProof/>
        </w:rPr>
      </w:r>
      <w:r>
        <w:rPr>
          <w:noProof/>
        </w:rPr>
        <w:fldChar w:fldCharType="separate"/>
      </w:r>
      <w:r w:rsidR="00382C40">
        <w:rPr>
          <w:noProof/>
        </w:rPr>
        <w:t>54</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t>11</w:t>
      </w:r>
      <w:r>
        <w:rPr>
          <w:b w:val="0"/>
          <w:caps w:val="0"/>
          <w:noProof/>
          <w:sz w:val="24"/>
          <w:szCs w:val="24"/>
        </w:rPr>
        <w:tab/>
      </w:r>
      <w:r>
        <w:rPr>
          <w:noProof/>
        </w:rPr>
        <w:t>VWA4 Dashboards</w:t>
      </w:r>
      <w:r>
        <w:rPr>
          <w:noProof/>
        </w:rPr>
        <w:tab/>
      </w:r>
      <w:r>
        <w:rPr>
          <w:noProof/>
        </w:rPr>
        <w:fldChar w:fldCharType="begin"/>
      </w:r>
      <w:r>
        <w:rPr>
          <w:noProof/>
        </w:rPr>
        <w:instrText xml:space="preserve"> PAGEREF _Toc206233542 \h </w:instrText>
      </w:r>
      <w:r>
        <w:rPr>
          <w:noProof/>
        </w:rPr>
      </w:r>
      <w:r>
        <w:rPr>
          <w:noProof/>
        </w:rPr>
        <w:fldChar w:fldCharType="separate"/>
      </w:r>
      <w:r w:rsidR="00382C40">
        <w:rPr>
          <w:noProof/>
        </w:rPr>
        <w:t>56</w:t>
      </w:r>
      <w:r>
        <w:rPr>
          <w:noProof/>
        </w:rPr>
        <w:fldChar w:fldCharType="end"/>
      </w:r>
    </w:p>
    <w:p w:rsidR="0012365A" w:rsidRDefault="0012365A">
      <w:pPr>
        <w:pStyle w:val="TOC2"/>
        <w:rPr>
          <w:b w:val="0"/>
          <w:smallCaps w:val="0"/>
          <w:noProof/>
          <w:sz w:val="24"/>
          <w:szCs w:val="24"/>
        </w:rPr>
      </w:pPr>
      <w:r>
        <w:rPr>
          <w:noProof/>
        </w:rPr>
        <w:t>11.1</w:t>
      </w:r>
      <w:r>
        <w:rPr>
          <w:b w:val="0"/>
          <w:smallCaps w:val="0"/>
          <w:noProof/>
          <w:sz w:val="24"/>
          <w:szCs w:val="24"/>
        </w:rPr>
        <w:tab/>
      </w:r>
      <w:r>
        <w:rPr>
          <w:noProof/>
        </w:rPr>
        <w:t>Dashboards Feature Requirements Overview</w:t>
      </w:r>
      <w:r>
        <w:rPr>
          <w:noProof/>
        </w:rPr>
        <w:tab/>
      </w:r>
      <w:r>
        <w:rPr>
          <w:noProof/>
        </w:rPr>
        <w:fldChar w:fldCharType="begin"/>
      </w:r>
      <w:r>
        <w:rPr>
          <w:noProof/>
        </w:rPr>
        <w:instrText xml:space="preserve"> PAGEREF _Toc206233543 \h </w:instrText>
      </w:r>
      <w:r>
        <w:rPr>
          <w:noProof/>
        </w:rPr>
      </w:r>
      <w:r>
        <w:rPr>
          <w:noProof/>
        </w:rPr>
        <w:fldChar w:fldCharType="separate"/>
      </w:r>
      <w:r w:rsidR="00382C40">
        <w:rPr>
          <w:noProof/>
        </w:rPr>
        <w:t>56</w:t>
      </w:r>
      <w:r>
        <w:rPr>
          <w:noProof/>
        </w:rPr>
        <w:fldChar w:fldCharType="end"/>
      </w:r>
    </w:p>
    <w:p w:rsidR="0012365A" w:rsidRDefault="0012365A">
      <w:pPr>
        <w:pStyle w:val="TOC2"/>
        <w:rPr>
          <w:b w:val="0"/>
          <w:smallCaps w:val="0"/>
          <w:noProof/>
          <w:sz w:val="24"/>
          <w:szCs w:val="24"/>
        </w:rPr>
      </w:pPr>
      <w:r>
        <w:rPr>
          <w:noProof/>
        </w:rPr>
        <w:t>11.2</w:t>
      </w:r>
      <w:r>
        <w:rPr>
          <w:b w:val="0"/>
          <w:smallCaps w:val="0"/>
          <w:noProof/>
          <w:sz w:val="24"/>
          <w:szCs w:val="24"/>
        </w:rPr>
        <w:tab/>
      </w:r>
      <w:r>
        <w:rPr>
          <w:noProof/>
        </w:rPr>
        <w:t>Main Screen Dashboard</w:t>
      </w:r>
      <w:r>
        <w:rPr>
          <w:noProof/>
        </w:rPr>
        <w:tab/>
      </w:r>
      <w:r>
        <w:rPr>
          <w:noProof/>
        </w:rPr>
        <w:fldChar w:fldCharType="begin"/>
      </w:r>
      <w:r>
        <w:rPr>
          <w:noProof/>
        </w:rPr>
        <w:instrText xml:space="preserve"> PAGEREF _Toc206233544 \h </w:instrText>
      </w:r>
      <w:r>
        <w:rPr>
          <w:noProof/>
        </w:rPr>
      </w:r>
      <w:r>
        <w:rPr>
          <w:noProof/>
        </w:rPr>
        <w:fldChar w:fldCharType="separate"/>
      </w:r>
      <w:r w:rsidR="00382C40">
        <w:rPr>
          <w:noProof/>
        </w:rPr>
        <w:t>56</w:t>
      </w:r>
      <w:r>
        <w:rPr>
          <w:noProof/>
        </w:rPr>
        <w:fldChar w:fldCharType="end"/>
      </w:r>
    </w:p>
    <w:p w:rsidR="0012365A" w:rsidRDefault="0012365A">
      <w:pPr>
        <w:pStyle w:val="TOC3"/>
        <w:rPr>
          <w:b w:val="0"/>
          <w:i w:val="0"/>
          <w:noProof/>
          <w:sz w:val="24"/>
          <w:szCs w:val="24"/>
        </w:rPr>
      </w:pPr>
      <w:r>
        <w:rPr>
          <w:noProof/>
        </w:rPr>
        <w:t>11.2.1</w:t>
      </w:r>
      <w:r>
        <w:rPr>
          <w:b w:val="0"/>
          <w:i w:val="0"/>
          <w:noProof/>
          <w:sz w:val="24"/>
          <w:szCs w:val="24"/>
        </w:rPr>
        <w:tab/>
      </w:r>
      <w:r>
        <w:rPr>
          <w:noProof/>
        </w:rPr>
        <w:t>Main Screen Dashboard - Detailed Requirements</w:t>
      </w:r>
      <w:r>
        <w:rPr>
          <w:noProof/>
        </w:rPr>
        <w:tab/>
      </w:r>
      <w:r>
        <w:rPr>
          <w:noProof/>
        </w:rPr>
        <w:fldChar w:fldCharType="begin"/>
      </w:r>
      <w:r>
        <w:rPr>
          <w:noProof/>
        </w:rPr>
        <w:instrText xml:space="preserve"> PAGEREF _Toc206233545 \h </w:instrText>
      </w:r>
      <w:r>
        <w:rPr>
          <w:noProof/>
        </w:rPr>
      </w:r>
      <w:r>
        <w:rPr>
          <w:noProof/>
        </w:rPr>
        <w:fldChar w:fldCharType="separate"/>
      </w:r>
      <w:r w:rsidR="00382C40">
        <w:rPr>
          <w:noProof/>
        </w:rPr>
        <w:t>61</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t>12</w:t>
      </w:r>
      <w:r>
        <w:rPr>
          <w:b w:val="0"/>
          <w:caps w:val="0"/>
          <w:noProof/>
          <w:sz w:val="24"/>
          <w:szCs w:val="24"/>
        </w:rPr>
        <w:tab/>
      </w:r>
      <w:r>
        <w:rPr>
          <w:noProof/>
        </w:rPr>
        <w:t>ValuWaste Configurator</w:t>
      </w:r>
      <w:r>
        <w:rPr>
          <w:noProof/>
        </w:rPr>
        <w:tab/>
      </w:r>
      <w:r>
        <w:rPr>
          <w:noProof/>
        </w:rPr>
        <w:fldChar w:fldCharType="begin"/>
      </w:r>
      <w:r>
        <w:rPr>
          <w:noProof/>
        </w:rPr>
        <w:instrText xml:space="preserve"> PAGEREF _Toc206233546 \h </w:instrText>
      </w:r>
      <w:r>
        <w:rPr>
          <w:noProof/>
        </w:rPr>
      </w:r>
      <w:r>
        <w:rPr>
          <w:noProof/>
        </w:rPr>
        <w:fldChar w:fldCharType="separate"/>
      </w:r>
      <w:r w:rsidR="00382C40">
        <w:rPr>
          <w:noProof/>
        </w:rPr>
        <w:t>62</w:t>
      </w:r>
      <w:r>
        <w:rPr>
          <w:noProof/>
        </w:rPr>
        <w:fldChar w:fldCharType="end"/>
      </w:r>
    </w:p>
    <w:p w:rsidR="0012365A" w:rsidRDefault="0012365A">
      <w:pPr>
        <w:pStyle w:val="TOC2"/>
        <w:rPr>
          <w:b w:val="0"/>
          <w:smallCaps w:val="0"/>
          <w:noProof/>
          <w:sz w:val="24"/>
          <w:szCs w:val="24"/>
        </w:rPr>
      </w:pPr>
      <w:r>
        <w:rPr>
          <w:noProof/>
        </w:rPr>
        <w:t>12.1</w:t>
      </w:r>
      <w:r>
        <w:rPr>
          <w:b w:val="0"/>
          <w:smallCaps w:val="0"/>
          <w:noProof/>
          <w:sz w:val="24"/>
          <w:szCs w:val="24"/>
        </w:rPr>
        <w:tab/>
      </w:r>
      <w:r>
        <w:rPr>
          <w:noProof/>
        </w:rPr>
        <w:t>Overview</w:t>
      </w:r>
      <w:r>
        <w:rPr>
          <w:noProof/>
        </w:rPr>
        <w:tab/>
      </w:r>
      <w:r>
        <w:rPr>
          <w:noProof/>
        </w:rPr>
        <w:fldChar w:fldCharType="begin"/>
      </w:r>
      <w:r>
        <w:rPr>
          <w:noProof/>
        </w:rPr>
        <w:instrText xml:space="preserve"> PAGEREF _Toc206233547 \h </w:instrText>
      </w:r>
      <w:r>
        <w:rPr>
          <w:noProof/>
        </w:rPr>
      </w:r>
      <w:r>
        <w:rPr>
          <w:noProof/>
        </w:rPr>
        <w:fldChar w:fldCharType="separate"/>
      </w:r>
      <w:r w:rsidR="00382C40">
        <w:rPr>
          <w:noProof/>
        </w:rPr>
        <w:t>62</w:t>
      </w:r>
      <w:r>
        <w:rPr>
          <w:noProof/>
        </w:rPr>
        <w:fldChar w:fldCharType="end"/>
      </w:r>
    </w:p>
    <w:p w:rsidR="0012365A" w:rsidRDefault="0012365A">
      <w:pPr>
        <w:pStyle w:val="TOC2"/>
        <w:rPr>
          <w:b w:val="0"/>
          <w:smallCaps w:val="0"/>
          <w:noProof/>
          <w:sz w:val="24"/>
          <w:szCs w:val="24"/>
        </w:rPr>
      </w:pPr>
      <w:r>
        <w:rPr>
          <w:noProof/>
        </w:rPr>
        <w:t>12.2</w:t>
      </w:r>
      <w:r>
        <w:rPr>
          <w:b w:val="0"/>
          <w:smallCaps w:val="0"/>
          <w:noProof/>
          <w:sz w:val="24"/>
          <w:szCs w:val="24"/>
        </w:rPr>
        <w:tab/>
      </w:r>
      <w:r>
        <w:rPr>
          <w:noProof/>
        </w:rPr>
        <w:t>Type Manager</w:t>
      </w:r>
      <w:r>
        <w:rPr>
          <w:noProof/>
        </w:rPr>
        <w:tab/>
      </w:r>
      <w:r>
        <w:rPr>
          <w:noProof/>
        </w:rPr>
        <w:fldChar w:fldCharType="begin"/>
      </w:r>
      <w:r>
        <w:rPr>
          <w:noProof/>
        </w:rPr>
        <w:instrText xml:space="preserve"> PAGEREF _Toc206233548 \h </w:instrText>
      </w:r>
      <w:r>
        <w:rPr>
          <w:noProof/>
        </w:rPr>
      </w:r>
      <w:r>
        <w:rPr>
          <w:noProof/>
        </w:rPr>
        <w:fldChar w:fldCharType="separate"/>
      </w:r>
      <w:r w:rsidR="00382C40">
        <w:rPr>
          <w:noProof/>
        </w:rPr>
        <w:t>62</w:t>
      </w:r>
      <w:r>
        <w:rPr>
          <w:noProof/>
        </w:rPr>
        <w:fldChar w:fldCharType="end"/>
      </w:r>
    </w:p>
    <w:p w:rsidR="0012365A" w:rsidRDefault="0012365A">
      <w:pPr>
        <w:pStyle w:val="TOC3"/>
        <w:rPr>
          <w:b w:val="0"/>
          <w:i w:val="0"/>
          <w:noProof/>
          <w:sz w:val="24"/>
          <w:szCs w:val="24"/>
        </w:rPr>
      </w:pPr>
      <w:r>
        <w:rPr>
          <w:noProof/>
        </w:rPr>
        <w:t>12.2.1</w:t>
      </w:r>
      <w:r>
        <w:rPr>
          <w:b w:val="0"/>
          <w:i w:val="0"/>
          <w:noProof/>
          <w:sz w:val="24"/>
          <w:szCs w:val="24"/>
        </w:rPr>
        <w:tab/>
      </w:r>
      <w:r>
        <w:rPr>
          <w:noProof/>
        </w:rPr>
        <w:t>Overview</w:t>
      </w:r>
      <w:r>
        <w:rPr>
          <w:noProof/>
        </w:rPr>
        <w:tab/>
      </w:r>
      <w:r>
        <w:rPr>
          <w:noProof/>
        </w:rPr>
        <w:fldChar w:fldCharType="begin"/>
      </w:r>
      <w:r>
        <w:rPr>
          <w:noProof/>
        </w:rPr>
        <w:instrText xml:space="preserve"> PAGEREF _Toc206233549 \h </w:instrText>
      </w:r>
      <w:r>
        <w:rPr>
          <w:noProof/>
        </w:rPr>
      </w:r>
      <w:r>
        <w:rPr>
          <w:noProof/>
        </w:rPr>
        <w:fldChar w:fldCharType="separate"/>
      </w:r>
      <w:r w:rsidR="00382C40">
        <w:rPr>
          <w:noProof/>
        </w:rPr>
        <w:t>62</w:t>
      </w:r>
      <w:r>
        <w:rPr>
          <w:noProof/>
        </w:rPr>
        <w:fldChar w:fldCharType="end"/>
      </w:r>
    </w:p>
    <w:p w:rsidR="0012365A" w:rsidRDefault="0012365A">
      <w:pPr>
        <w:pStyle w:val="TOC3"/>
        <w:rPr>
          <w:b w:val="0"/>
          <w:i w:val="0"/>
          <w:noProof/>
          <w:sz w:val="24"/>
          <w:szCs w:val="24"/>
        </w:rPr>
      </w:pPr>
      <w:r>
        <w:rPr>
          <w:noProof/>
        </w:rPr>
        <w:t>12.2.2</w:t>
      </w:r>
      <w:r>
        <w:rPr>
          <w:b w:val="0"/>
          <w:i w:val="0"/>
          <w:noProof/>
          <w:sz w:val="24"/>
          <w:szCs w:val="24"/>
        </w:rPr>
        <w:tab/>
      </w:r>
      <w:r>
        <w:rPr>
          <w:noProof/>
        </w:rPr>
        <w:t>Upgrading from VWA 3.1</w:t>
      </w:r>
      <w:r>
        <w:rPr>
          <w:noProof/>
        </w:rPr>
        <w:tab/>
      </w:r>
      <w:r>
        <w:rPr>
          <w:noProof/>
        </w:rPr>
        <w:fldChar w:fldCharType="begin"/>
      </w:r>
      <w:r>
        <w:rPr>
          <w:noProof/>
        </w:rPr>
        <w:instrText xml:space="preserve"> PAGEREF _Toc206233550 \h </w:instrText>
      </w:r>
      <w:r>
        <w:rPr>
          <w:noProof/>
        </w:rPr>
      </w:r>
      <w:r>
        <w:rPr>
          <w:noProof/>
        </w:rPr>
        <w:fldChar w:fldCharType="separate"/>
      </w:r>
      <w:r w:rsidR="00382C40">
        <w:rPr>
          <w:noProof/>
        </w:rPr>
        <w:t>63</w:t>
      </w:r>
      <w:r>
        <w:rPr>
          <w:noProof/>
        </w:rPr>
        <w:fldChar w:fldCharType="end"/>
      </w:r>
    </w:p>
    <w:p w:rsidR="0012365A" w:rsidRDefault="0012365A">
      <w:pPr>
        <w:pStyle w:val="TOC2"/>
        <w:rPr>
          <w:b w:val="0"/>
          <w:smallCaps w:val="0"/>
          <w:noProof/>
          <w:sz w:val="24"/>
          <w:szCs w:val="24"/>
        </w:rPr>
      </w:pPr>
      <w:r>
        <w:rPr>
          <w:noProof/>
        </w:rPr>
        <w:t>12.3</w:t>
      </w:r>
      <w:r>
        <w:rPr>
          <w:b w:val="0"/>
          <w:smallCaps w:val="0"/>
          <w:noProof/>
          <w:sz w:val="24"/>
          <w:szCs w:val="24"/>
        </w:rPr>
        <w:tab/>
      </w:r>
      <w:r>
        <w:rPr>
          <w:noProof/>
        </w:rPr>
        <w:t>Tracker Manager</w:t>
      </w:r>
      <w:r>
        <w:rPr>
          <w:noProof/>
        </w:rPr>
        <w:tab/>
      </w:r>
      <w:r>
        <w:rPr>
          <w:noProof/>
        </w:rPr>
        <w:fldChar w:fldCharType="begin"/>
      </w:r>
      <w:r>
        <w:rPr>
          <w:noProof/>
        </w:rPr>
        <w:instrText xml:space="preserve"> PAGEREF _Toc206233551 \h </w:instrText>
      </w:r>
      <w:r>
        <w:rPr>
          <w:noProof/>
        </w:rPr>
      </w:r>
      <w:r>
        <w:rPr>
          <w:noProof/>
        </w:rPr>
        <w:fldChar w:fldCharType="separate"/>
      </w:r>
      <w:r w:rsidR="00382C40">
        <w:rPr>
          <w:noProof/>
        </w:rPr>
        <w:t>63</w:t>
      </w:r>
      <w:r>
        <w:rPr>
          <w:noProof/>
        </w:rPr>
        <w:fldChar w:fldCharType="end"/>
      </w:r>
    </w:p>
    <w:p w:rsidR="0012365A" w:rsidRDefault="0012365A">
      <w:pPr>
        <w:pStyle w:val="TOC2"/>
        <w:rPr>
          <w:b w:val="0"/>
          <w:smallCaps w:val="0"/>
          <w:noProof/>
          <w:sz w:val="24"/>
          <w:szCs w:val="24"/>
        </w:rPr>
      </w:pPr>
      <w:r>
        <w:rPr>
          <w:noProof/>
        </w:rPr>
        <w:lastRenderedPageBreak/>
        <w:t>12.4</w:t>
      </w:r>
      <w:r>
        <w:rPr>
          <w:b w:val="0"/>
          <w:smallCaps w:val="0"/>
          <w:noProof/>
          <w:sz w:val="24"/>
          <w:szCs w:val="24"/>
        </w:rPr>
        <w:tab/>
      </w:r>
      <w:r>
        <w:rPr>
          <w:noProof/>
        </w:rPr>
        <w:t>Site Manager</w:t>
      </w:r>
      <w:r>
        <w:rPr>
          <w:noProof/>
        </w:rPr>
        <w:tab/>
      </w:r>
      <w:r>
        <w:rPr>
          <w:noProof/>
        </w:rPr>
        <w:fldChar w:fldCharType="begin"/>
      </w:r>
      <w:r>
        <w:rPr>
          <w:noProof/>
        </w:rPr>
        <w:instrText xml:space="preserve"> PAGEREF _Toc206233552 \h </w:instrText>
      </w:r>
      <w:r>
        <w:rPr>
          <w:noProof/>
        </w:rPr>
      </w:r>
      <w:r>
        <w:rPr>
          <w:noProof/>
        </w:rPr>
        <w:fldChar w:fldCharType="separate"/>
      </w:r>
      <w:r w:rsidR="00382C40">
        <w:rPr>
          <w:noProof/>
        </w:rPr>
        <w:t>65</w:t>
      </w:r>
      <w:r>
        <w:rPr>
          <w:noProof/>
        </w:rPr>
        <w:fldChar w:fldCharType="end"/>
      </w:r>
    </w:p>
    <w:p w:rsidR="0012365A" w:rsidRDefault="0012365A">
      <w:pPr>
        <w:pStyle w:val="TOC2"/>
        <w:rPr>
          <w:b w:val="0"/>
          <w:smallCaps w:val="0"/>
          <w:noProof/>
          <w:sz w:val="24"/>
          <w:szCs w:val="24"/>
        </w:rPr>
      </w:pPr>
      <w:r>
        <w:rPr>
          <w:noProof/>
        </w:rPr>
        <w:t>12.5</w:t>
      </w:r>
      <w:r>
        <w:rPr>
          <w:b w:val="0"/>
          <w:smallCaps w:val="0"/>
          <w:noProof/>
          <w:sz w:val="24"/>
          <w:szCs w:val="24"/>
        </w:rPr>
        <w:tab/>
      </w:r>
      <w:r>
        <w:rPr>
          <w:noProof/>
        </w:rPr>
        <w:t>Paper UI Manager (memorized transactions)</w:t>
      </w:r>
      <w:r>
        <w:rPr>
          <w:noProof/>
        </w:rPr>
        <w:tab/>
      </w:r>
      <w:r>
        <w:rPr>
          <w:noProof/>
        </w:rPr>
        <w:fldChar w:fldCharType="begin"/>
      </w:r>
      <w:r>
        <w:rPr>
          <w:noProof/>
        </w:rPr>
        <w:instrText xml:space="preserve"> PAGEREF _Toc206233553 \h </w:instrText>
      </w:r>
      <w:r>
        <w:rPr>
          <w:noProof/>
        </w:rPr>
      </w:r>
      <w:r>
        <w:rPr>
          <w:noProof/>
        </w:rPr>
        <w:fldChar w:fldCharType="separate"/>
      </w:r>
      <w:r w:rsidR="00382C40">
        <w:rPr>
          <w:noProof/>
        </w:rPr>
        <w:t>65</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t>13</w:t>
      </w:r>
      <w:r>
        <w:rPr>
          <w:b w:val="0"/>
          <w:caps w:val="0"/>
          <w:noProof/>
          <w:sz w:val="24"/>
          <w:szCs w:val="24"/>
        </w:rPr>
        <w:tab/>
      </w:r>
      <w:r>
        <w:rPr>
          <w:noProof/>
        </w:rPr>
        <w:t>VWA4 Upgrade Mechanism</w:t>
      </w:r>
      <w:r>
        <w:rPr>
          <w:noProof/>
        </w:rPr>
        <w:tab/>
      </w:r>
      <w:r>
        <w:rPr>
          <w:noProof/>
        </w:rPr>
        <w:fldChar w:fldCharType="begin"/>
      </w:r>
      <w:r>
        <w:rPr>
          <w:noProof/>
        </w:rPr>
        <w:instrText xml:space="preserve"> PAGEREF _Toc206233554 \h </w:instrText>
      </w:r>
      <w:r>
        <w:rPr>
          <w:noProof/>
        </w:rPr>
      </w:r>
      <w:r>
        <w:rPr>
          <w:noProof/>
        </w:rPr>
        <w:fldChar w:fldCharType="separate"/>
      </w:r>
      <w:r w:rsidR="00382C40">
        <w:rPr>
          <w:noProof/>
        </w:rPr>
        <w:t>67</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t>14</w:t>
      </w:r>
      <w:r>
        <w:rPr>
          <w:b w:val="0"/>
          <w:caps w:val="0"/>
          <w:noProof/>
          <w:sz w:val="24"/>
          <w:szCs w:val="24"/>
        </w:rPr>
        <w:tab/>
      </w:r>
      <w:r>
        <w:rPr>
          <w:noProof/>
        </w:rPr>
        <w:t>VWT4 Upgrade Mechanism</w:t>
      </w:r>
      <w:r>
        <w:rPr>
          <w:noProof/>
        </w:rPr>
        <w:tab/>
      </w:r>
      <w:r>
        <w:rPr>
          <w:noProof/>
        </w:rPr>
        <w:fldChar w:fldCharType="begin"/>
      </w:r>
      <w:r>
        <w:rPr>
          <w:noProof/>
        </w:rPr>
        <w:instrText xml:space="preserve"> PAGEREF _Toc206233555 \h </w:instrText>
      </w:r>
      <w:r>
        <w:rPr>
          <w:noProof/>
        </w:rPr>
      </w:r>
      <w:r>
        <w:rPr>
          <w:noProof/>
        </w:rPr>
        <w:fldChar w:fldCharType="separate"/>
      </w:r>
      <w:r w:rsidR="00382C40">
        <w:rPr>
          <w:noProof/>
        </w:rPr>
        <w:t>67</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t>15</w:t>
      </w:r>
      <w:r>
        <w:rPr>
          <w:b w:val="0"/>
          <w:caps w:val="0"/>
          <w:noProof/>
          <w:sz w:val="24"/>
          <w:szCs w:val="24"/>
        </w:rPr>
        <w:tab/>
      </w:r>
      <w:r>
        <w:rPr>
          <w:noProof/>
        </w:rPr>
        <w:t>VWA4 Menus (UI)</w:t>
      </w:r>
      <w:r>
        <w:rPr>
          <w:noProof/>
        </w:rPr>
        <w:tab/>
      </w:r>
      <w:r>
        <w:rPr>
          <w:noProof/>
        </w:rPr>
        <w:fldChar w:fldCharType="begin"/>
      </w:r>
      <w:r>
        <w:rPr>
          <w:noProof/>
        </w:rPr>
        <w:instrText xml:space="preserve"> PAGEREF _Toc206233556 \h </w:instrText>
      </w:r>
      <w:r>
        <w:rPr>
          <w:noProof/>
        </w:rPr>
      </w:r>
      <w:r>
        <w:rPr>
          <w:noProof/>
        </w:rPr>
        <w:fldChar w:fldCharType="separate"/>
      </w:r>
      <w:r w:rsidR="00382C40">
        <w:rPr>
          <w:noProof/>
        </w:rPr>
        <w:t>67</w:t>
      </w:r>
      <w:r>
        <w:rPr>
          <w:noProof/>
        </w:rPr>
        <w:fldChar w:fldCharType="end"/>
      </w:r>
    </w:p>
    <w:p w:rsidR="0012365A" w:rsidRDefault="0012365A">
      <w:pPr>
        <w:pStyle w:val="TOC2"/>
        <w:rPr>
          <w:b w:val="0"/>
          <w:smallCaps w:val="0"/>
          <w:noProof/>
          <w:sz w:val="24"/>
          <w:szCs w:val="24"/>
        </w:rPr>
      </w:pPr>
      <w:r>
        <w:rPr>
          <w:noProof/>
        </w:rPr>
        <w:t>15.1</w:t>
      </w:r>
      <w:r>
        <w:rPr>
          <w:b w:val="0"/>
          <w:smallCaps w:val="0"/>
          <w:noProof/>
          <w:sz w:val="24"/>
          <w:szCs w:val="24"/>
        </w:rPr>
        <w:tab/>
      </w:r>
      <w:r>
        <w:rPr>
          <w:noProof/>
        </w:rPr>
        <w:t>File Menu</w:t>
      </w:r>
      <w:r>
        <w:rPr>
          <w:noProof/>
        </w:rPr>
        <w:tab/>
      </w:r>
      <w:r>
        <w:rPr>
          <w:noProof/>
        </w:rPr>
        <w:fldChar w:fldCharType="begin"/>
      </w:r>
      <w:r>
        <w:rPr>
          <w:noProof/>
        </w:rPr>
        <w:instrText xml:space="preserve"> PAGEREF _Toc206233557 \h </w:instrText>
      </w:r>
      <w:r>
        <w:rPr>
          <w:noProof/>
        </w:rPr>
      </w:r>
      <w:r>
        <w:rPr>
          <w:noProof/>
        </w:rPr>
        <w:fldChar w:fldCharType="separate"/>
      </w:r>
      <w:r w:rsidR="00382C40">
        <w:rPr>
          <w:noProof/>
        </w:rPr>
        <w:t>67</w:t>
      </w:r>
      <w:r>
        <w:rPr>
          <w:noProof/>
        </w:rPr>
        <w:fldChar w:fldCharType="end"/>
      </w:r>
    </w:p>
    <w:p w:rsidR="0012365A" w:rsidRDefault="0012365A">
      <w:pPr>
        <w:pStyle w:val="TOC2"/>
        <w:rPr>
          <w:b w:val="0"/>
          <w:smallCaps w:val="0"/>
          <w:noProof/>
          <w:sz w:val="24"/>
          <w:szCs w:val="24"/>
        </w:rPr>
      </w:pPr>
      <w:r>
        <w:rPr>
          <w:noProof/>
        </w:rPr>
        <w:t>15.2</w:t>
      </w:r>
      <w:r>
        <w:rPr>
          <w:b w:val="0"/>
          <w:smallCaps w:val="0"/>
          <w:noProof/>
          <w:sz w:val="24"/>
          <w:szCs w:val="24"/>
        </w:rPr>
        <w:tab/>
      </w:r>
      <w:r>
        <w:rPr>
          <w:noProof/>
        </w:rPr>
        <w:t>Tasks Menu</w:t>
      </w:r>
      <w:r>
        <w:rPr>
          <w:noProof/>
        </w:rPr>
        <w:tab/>
      </w:r>
      <w:r>
        <w:rPr>
          <w:noProof/>
        </w:rPr>
        <w:fldChar w:fldCharType="begin"/>
      </w:r>
      <w:r>
        <w:rPr>
          <w:noProof/>
        </w:rPr>
        <w:instrText xml:space="preserve"> PAGEREF _Toc206233558 \h </w:instrText>
      </w:r>
      <w:r>
        <w:rPr>
          <w:noProof/>
        </w:rPr>
      </w:r>
      <w:r>
        <w:rPr>
          <w:noProof/>
        </w:rPr>
        <w:fldChar w:fldCharType="separate"/>
      </w:r>
      <w:r w:rsidR="00382C40">
        <w:rPr>
          <w:noProof/>
        </w:rPr>
        <w:t>67</w:t>
      </w:r>
      <w:r>
        <w:rPr>
          <w:noProof/>
        </w:rPr>
        <w:fldChar w:fldCharType="end"/>
      </w:r>
    </w:p>
    <w:p w:rsidR="0012365A" w:rsidRDefault="0012365A">
      <w:pPr>
        <w:pStyle w:val="TOC2"/>
        <w:rPr>
          <w:b w:val="0"/>
          <w:smallCaps w:val="0"/>
          <w:noProof/>
          <w:sz w:val="24"/>
          <w:szCs w:val="24"/>
        </w:rPr>
      </w:pPr>
      <w:r>
        <w:rPr>
          <w:noProof/>
        </w:rPr>
        <w:t>15.3</w:t>
      </w:r>
      <w:r>
        <w:rPr>
          <w:b w:val="0"/>
          <w:smallCaps w:val="0"/>
          <w:noProof/>
          <w:sz w:val="24"/>
          <w:szCs w:val="24"/>
        </w:rPr>
        <w:tab/>
      </w:r>
      <w:r>
        <w:rPr>
          <w:noProof/>
        </w:rPr>
        <w:t>Reports Menu</w:t>
      </w:r>
      <w:r>
        <w:rPr>
          <w:noProof/>
        </w:rPr>
        <w:tab/>
      </w:r>
      <w:r>
        <w:rPr>
          <w:noProof/>
        </w:rPr>
        <w:fldChar w:fldCharType="begin"/>
      </w:r>
      <w:r>
        <w:rPr>
          <w:noProof/>
        </w:rPr>
        <w:instrText xml:space="preserve"> PAGEREF _Toc206233559 \h </w:instrText>
      </w:r>
      <w:r>
        <w:rPr>
          <w:noProof/>
        </w:rPr>
      </w:r>
      <w:r>
        <w:rPr>
          <w:noProof/>
        </w:rPr>
        <w:fldChar w:fldCharType="separate"/>
      </w:r>
      <w:r w:rsidR="00382C40">
        <w:rPr>
          <w:noProof/>
        </w:rPr>
        <w:t>67</w:t>
      </w:r>
      <w:r>
        <w:rPr>
          <w:noProof/>
        </w:rPr>
        <w:fldChar w:fldCharType="end"/>
      </w:r>
    </w:p>
    <w:p w:rsidR="0012365A" w:rsidRDefault="0012365A">
      <w:pPr>
        <w:pStyle w:val="TOC3"/>
        <w:rPr>
          <w:b w:val="0"/>
          <w:i w:val="0"/>
          <w:noProof/>
          <w:sz w:val="24"/>
          <w:szCs w:val="24"/>
        </w:rPr>
      </w:pPr>
      <w:r>
        <w:rPr>
          <w:noProof/>
        </w:rPr>
        <w:t>15.3.1</w:t>
      </w:r>
      <w:r>
        <w:rPr>
          <w:b w:val="0"/>
          <w:i w:val="0"/>
          <w:noProof/>
          <w:sz w:val="24"/>
          <w:szCs w:val="24"/>
        </w:rPr>
        <w:tab/>
      </w:r>
      <w:r>
        <w:rPr>
          <w:noProof/>
        </w:rPr>
        <w:t>Transfer History Report Item</w:t>
      </w:r>
      <w:r>
        <w:rPr>
          <w:noProof/>
        </w:rPr>
        <w:tab/>
      </w:r>
      <w:r>
        <w:rPr>
          <w:noProof/>
        </w:rPr>
        <w:fldChar w:fldCharType="begin"/>
      </w:r>
      <w:r>
        <w:rPr>
          <w:noProof/>
        </w:rPr>
        <w:instrText xml:space="preserve"> PAGEREF _Toc206233560 \h </w:instrText>
      </w:r>
      <w:r>
        <w:rPr>
          <w:noProof/>
        </w:rPr>
      </w:r>
      <w:r>
        <w:rPr>
          <w:noProof/>
        </w:rPr>
        <w:fldChar w:fldCharType="separate"/>
      </w:r>
      <w:r w:rsidR="00382C40">
        <w:rPr>
          <w:noProof/>
        </w:rPr>
        <w:t>67</w:t>
      </w:r>
      <w:r>
        <w:rPr>
          <w:noProof/>
        </w:rPr>
        <w:fldChar w:fldCharType="end"/>
      </w:r>
    </w:p>
    <w:p w:rsidR="0012365A" w:rsidRDefault="0012365A">
      <w:pPr>
        <w:pStyle w:val="TOC2"/>
        <w:rPr>
          <w:b w:val="0"/>
          <w:smallCaps w:val="0"/>
          <w:noProof/>
          <w:sz w:val="24"/>
          <w:szCs w:val="24"/>
        </w:rPr>
      </w:pPr>
      <w:r>
        <w:rPr>
          <w:noProof/>
        </w:rPr>
        <w:t>15.4</w:t>
      </w:r>
      <w:r>
        <w:rPr>
          <w:b w:val="0"/>
          <w:smallCaps w:val="0"/>
          <w:noProof/>
          <w:sz w:val="24"/>
          <w:szCs w:val="24"/>
        </w:rPr>
        <w:tab/>
      </w:r>
      <w:r>
        <w:rPr>
          <w:noProof/>
        </w:rPr>
        <w:t>Settings Menu</w:t>
      </w:r>
      <w:r>
        <w:rPr>
          <w:noProof/>
        </w:rPr>
        <w:tab/>
      </w:r>
      <w:r>
        <w:rPr>
          <w:noProof/>
        </w:rPr>
        <w:fldChar w:fldCharType="begin"/>
      </w:r>
      <w:r>
        <w:rPr>
          <w:noProof/>
        </w:rPr>
        <w:instrText xml:space="preserve"> PAGEREF _Toc206233561 \h </w:instrText>
      </w:r>
      <w:r>
        <w:rPr>
          <w:noProof/>
        </w:rPr>
      </w:r>
      <w:r>
        <w:rPr>
          <w:noProof/>
        </w:rPr>
        <w:fldChar w:fldCharType="separate"/>
      </w:r>
      <w:r w:rsidR="00382C40">
        <w:rPr>
          <w:noProof/>
        </w:rPr>
        <w:t>67</w:t>
      </w:r>
      <w:r>
        <w:rPr>
          <w:noProof/>
        </w:rPr>
        <w:fldChar w:fldCharType="end"/>
      </w:r>
    </w:p>
    <w:p w:rsidR="0012365A" w:rsidRDefault="0012365A">
      <w:pPr>
        <w:pStyle w:val="TOC2"/>
        <w:rPr>
          <w:b w:val="0"/>
          <w:smallCaps w:val="0"/>
          <w:noProof/>
          <w:sz w:val="24"/>
          <w:szCs w:val="24"/>
        </w:rPr>
      </w:pPr>
      <w:r>
        <w:rPr>
          <w:noProof/>
        </w:rPr>
        <w:t>15.5</w:t>
      </w:r>
      <w:r>
        <w:rPr>
          <w:b w:val="0"/>
          <w:smallCaps w:val="0"/>
          <w:noProof/>
          <w:sz w:val="24"/>
          <w:szCs w:val="24"/>
        </w:rPr>
        <w:tab/>
      </w:r>
      <w:r>
        <w:rPr>
          <w:noProof/>
        </w:rPr>
        <w:t>Tools Menu</w:t>
      </w:r>
      <w:r>
        <w:rPr>
          <w:noProof/>
        </w:rPr>
        <w:tab/>
      </w:r>
      <w:r>
        <w:rPr>
          <w:noProof/>
        </w:rPr>
        <w:fldChar w:fldCharType="begin"/>
      </w:r>
      <w:r>
        <w:rPr>
          <w:noProof/>
        </w:rPr>
        <w:instrText xml:space="preserve"> PAGEREF _Toc206233562 \h </w:instrText>
      </w:r>
      <w:r>
        <w:rPr>
          <w:noProof/>
        </w:rPr>
      </w:r>
      <w:r>
        <w:rPr>
          <w:noProof/>
        </w:rPr>
        <w:fldChar w:fldCharType="separate"/>
      </w:r>
      <w:r w:rsidR="00382C40">
        <w:rPr>
          <w:noProof/>
        </w:rPr>
        <w:t>67</w:t>
      </w:r>
      <w:r>
        <w:rPr>
          <w:noProof/>
        </w:rPr>
        <w:fldChar w:fldCharType="end"/>
      </w:r>
    </w:p>
    <w:p w:rsidR="0012365A" w:rsidRDefault="0012365A">
      <w:pPr>
        <w:pStyle w:val="TOC2"/>
        <w:rPr>
          <w:b w:val="0"/>
          <w:smallCaps w:val="0"/>
          <w:noProof/>
          <w:sz w:val="24"/>
          <w:szCs w:val="24"/>
        </w:rPr>
      </w:pPr>
      <w:r>
        <w:rPr>
          <w:noProof/>
        </w:rPr>
        <w:t>15.6</w:t>
      </w:r>
      <w:r>
        <w:rPr>
          <w:b w:val="0"/>
          <w:smallCaps w:val="0"/>
          <w:noProof/>
          <w:sz w:val="24"/>
          <w:szCs w:val="24"/>
        </w:rPr>
        <w:tab/>
      </w:r>
      <w:r>
        <w:rPr>
          <w:noProof/>
        </w:rPr>
        <w:t>Help Menu</w:t>
      </w:r>
      <w:r>
        <w:rPr>
          <w:noProof/>
        </w:rPr>
        <w:tab/>
      </w:r>
      <w:r>
        <w:rPr>
          <w:noProof/>
        </w:rPr>
        <w:fldChar w:fldCharType="begin"/>
      </w:r>
      <w:r>
        <w:rPr>
          <w:noProof/>
        </w:rPr>
        <w:instrText xml:space="preserve"> PAGEREF _Toc206233563 \h </w:instrText>
      </w:r>
      <w:r>
        <w:rPr>
          <w:noProof/>
        </w:rPr>
      </w:r>
      <w:r>
        <w:rPr>
          <w:noProof/>
        </w:rPr>
        <w:fldChar w:fldCharType="separate"/>
      </w:r>
      <w:r w:rsidR="00382C40">
        <w:rPr>
          <w:noProof/>
        </w:rPr>
        <w:t>67</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t>16</w:t>
      </w:r>
      <w:r>
        <w:rPr>
          <w:b w:val="0"/>
          <w:caps w:val="0"/>
          <w:noProof/>
          <w:sz w:val="24"/>
          <w:szCs w:val="24"/>
        </w:rPr>
        <w:tab/>
      </w:r>
      <w:r>
        <w:rPr>
          <w:noProof/>
        </w:rPr>
        <w:t>Database Recording of Weekly Task Data</w:t>
      </w:r>
      <w:r>
        <w:rPr>
          <w:noProof/>
        </w:rPr>
        <w:tab/>
      </w:r>
      <w:r>
        <w:rPr>
          <w:noProof/>
        </w:rPr>
        <w:fldChar w:fldCharType="begin"/>
      </w:r>
      <w:r>
        <w:rPr>
          <w:noProof/>
        </w:rPr>
        <w:instrText xml:space="preserve"> PAGEREF _Toc206233564 \h </w:instrText>
      </w:r>
      <w:r>
        <w:rPr>
          <w:noProof/>
        </w:rPr>
      </w:r>
      <w:r>
        <w:rPr>
          <w:noProof/>
        </w:rPr>
        <w:fldChar w:fldCharType="separate"/>
      </w:r>
      <w:r w:rsidR="00382C40">
        <w:rPr>
          <w:noProof/>
        </w:rPr>
        <w:t>68</w:t>
      </w:r>
      <w:r>
        <w:rPr>
          <w:noProof/>
        </w:rPr>
        <w:fldChar w:fldCharType="end"/>
      </w:r>
    </w:p>
    <w:p w:rsidR="0012365A" w:rsidRDefault="0012365A">
      <w:pPr>
        <w:pStyle w:val="TOC1"/>
        <w:tabs>
          <w:tab w:val="right" w:leader="dot" w:pos="9350"/>
        </w:tabs>
        <w:rPr>
          <w:b w:val="0"/>
          <w:caps w:val="0"/>
          <w:noProof/>
          <w:sz w:val="24"/>
          <w:szCs w:val="24"/>
        </w:rPr>
      </w:pPr>
      <w:r>
        <w:rPr>
          <w:noProof/>
        </w:rPr>
        <w:t>17</w:t>
      </w:r>
      <w:r>
        <w:rPr>
          <w:noProof/>
        </w:rPr>
        <w:tab/>
      </w:r>
      <w:r>
        <w:rPr>
          <w:noProof/>
        </w:rPr>
        <w:fldChar w:fldCharType="begin"/>
      </w:r>
      <w:r>
        <w:rPr>
          <w:noProof/>
        </w:rPr>
        <w:instrText xml:space="preserve"> PAGEREF _Toc206233565 \h </w:instrText>
      </w:r>
      <w:r>
        <w:rPr>
          <w:noProof/>
        </w:rPr>
      </w:r>
      <w:r>
        <w:rPr>
          <w:noProof/>
        </w:rPr>
        <w:fldChar w:fldCharType="separate"/>
      </w:r>
      <w:r w:rsidR="00382C40">
        <w:rPr>
          <w:noProof/>
        </w:rPr>
        <w:t>68</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t>18</w:t>
      </w:r>
      <w:r>
        <w:rPr>
          <w:b w:val="0"/>
          <w:caps w:val="0"/>
          <w:noProof/>
          <w:sz w:val="24"/>
          <w:szCs w:val="24"/>
        </w:rPr>
        <w:tab/>
      </w:r>
      <w:r>
        <w:rPr>
          <w:noProof/>
        </w:rPr>
        <w:t>VWT4 UI Design</w:t>
      </w:r>
      <w:r>
        <w:rPr>
          <w:noProof/>
        </w:rPr>
        <w:tab/>
      </w:r>
      <w:r>
        <w:rPr>
          <w:noProof/>
        </w:rPr>
        <w:fldChar w:fldCharType="begin"/>
      </w:r>
      <w:r>
        <w:rPr>
          <w:noProof/>
        </w:rPr>
        <w:instrText xml:space="preserve"> PAGEREF _Toc206233566 \h </w:instrText>
      </w:r>
      <w:r>
        <w:rPr>
          <w:noProof/>
        </w:rPr>
      </w:r>
      <w:r>
        <w:rPr>
          <w:noProof/>
        </w:rPr>
        <w:fldChar w:fldCharType="separate"/>
      </w:r>
      <w:r w:rsidR="00382C40">
        <w:rPr>
          <w:noProof/>
        </w:rPr>
        <w:t>69</w:t>
      </w:r>
      <w:r>
        <w:rPr>
          <w:noProof/>
        </w:rPr>
        <w:fldChar w:fldCharType="end"/>
      </w:r>
    </w:p>
    <w:p w:rsidR="0012365A" w:rsidRDefault="0012365A">
      <w:pPr>
        <w:pStyle w:val="TOC2"/>
        <w:rPr>
          <w:b w:val="0"/>
          <w:smallCaps w:val="0"/>
          <w:noProof/>
          <w:sz w:val="24"/>
          <w:szCs w:val="24"/>
        </w:rPr>
      </w:pPr>
      <w:r>
        <w:rPr>
          <w:noProof/>
        </w:rPr>
        <w:t>18.1</w:t>
      </w:r>
      <w:r>
        <w:rPr>
          <w:b w:val="0"/>
          <w:smallCaps w:val="0"/>
          <w:noProof/>
          <w:sz w:val="24"/>
          <w:szCs w:val="24"/>
        </w:rPr>
        <w:tab/>
      </w:r>
      <w:r>
        <w:rPr>
          <w:noProof/>
        </w:rPr>
        <w:t>Standard Waste Loop - Revised</w:t>
      </w:r>
      <w:r>
        <w:rPr>
          <w:noProof/>
        </w:rPr>
        <w:tab/>
      </w:r>
      <w:r>
        <w:rPr>
          <w:noProof/>
        </w:rPr>
        <w:fldChar w:fldCharType="begin"/>
      </w:r>
      <w:r>
        <w:rPr>
          <w:noProof/>
        </w:rPr>
        <w:instrText xml:space="preserve"> PAGEREF _Toc206233567 \h </w:instrText>
      </w:r>
      <w:r>
        <w:rPr>
          <w:noProof/>
        </w:rPr>
      </w:r>
      <w:r>
        <w:rPr>
          <w:noProof/>
        </w:rPr>
        <w:fldChar w:fldCharType="separate"/>
      </w:r>
      <w:r w:rsidR="00382C40">
        <w:rPr>
          <w:noProof/>
        </w:rPr>
        <w:t>69</w:t>
      </w:r>
      <w:r>
        <w:rPr>
          <w:noProof/>
        </w:rPr>
        <w:fldChar w:fldCharType="end"/>
      </w:r>
    </w:p>
    <w:p w:rsidR="0012365A" w:rsidRDefault="0012365A">
      <w:pPr>
        <w:pStyle w:val="TOC3"/>
        <w:rPr>
          <w:b w:val="0"/>
          <w:i w:val="0"/>
          <w:noProof/>
          <w:sz w:val="24"/>
          <w:szCs w:val="24"/>
        </w:rPr>
      </w:pPr>
      <w:r>
        <w:rPr>
          <w:noProof/>
        </w:rPr>
        <w:t>18.1.1</w:t>
      </w:r>
      <w:r>
        <w:rPr>
          <w:b w:val="0"/>
          <w:i w:val="0"/>
          <w:noProof/>
          <w:sz w:val="24"/>
          <w:szCs w:val="24"/>
        </w:rPr>
        <w:tab/>
      </w:r>
      <w:r>
        <w:rPr>
          <w:noProof/>
        </w:rPr>
        <w:t>Overview – Main Loop</w:t>
      </w:r>
      <w:r>
        <w:rPr>
          <w:noProof/>
        </w:rPr>
        <w:tab/>
      </w:r>
      <w:r>
        <w:rPr>
          <w:noProof/>
        </w:rPr>
        <w:fldChar w:fldCharType="begin"/>
      </w:r>
      <w:r>
        <w:rPr>
          <w:noProof/>
        </w:rPr>
        <w:instrText xml:space="preserve"> PAGEREF _Toc206233568 \h </w:instrText>
      </w:r>
      <w:r>
        <w:rPr>
          <w:noProof/>
        </w:rPr>
      </w:r>
      <w:r>
        <w:rPr>
          <w:noProof/>
        </w:rPr>
        <w:fldChar w:fldCharType="separate"/>
      </w:r>
      <w:r w:rsidR="00382C40">
        <w:rPr>
          <w:noProof/>
        </w:rPr>
        <w:t>69</w:t>
      </w:r>
      <w:r>
        <w:rPr>
          <w:noProof/>
        </w:rPr>
        <w:fldChar w:fldCharType="end"/>
      </w:r>
    </w:p>
    <w:p w:rsidR="0012365A" w:rsidRDefault="0012365A">
      <w:pPr>
        <w:pStyle w:val="TOC3"/>
        <w:rPr>
          <w:b w:val="0"/>
          <w:i w:val="0"/>
          <w:noProof/>
          <w:sz w:val="24"/>
          <w:szCs w:val="24"/>
        </w:rPr>
      </w:pPr>
      <w:r>
        <w:rPr>
          <w:noProof/>
        </w:rPr>
        <w:t>18.1.2</w:t>
      </w:r>
      <w:r>
        <w:rPr>
          <w:b w:val="0"/>
          <w:i w:val="0"/>
          <w:noProof/>
          <w:sz w:val="24"/>
          <w:szCs w:val="24"/>
        </w:rPr>
        <w:tab/>
      </w:r>
      <w:r>
        <w:rPr>
          <w:noProof/>
        </w:rPr>
        <w:t>Start screen - Revised</w:t>
      </w:r>
      <w:r>
        <w:rPr>
          <w:noProof/>
        </w:rPr>
        <w:tab/>
      </w:r>
      <w:r>
        <w:rPr>
          <w:noProof/>
        </w:rPr>
        <w:fldChar w:fldCharType="begin"/>
      </w:r>
      <w:r>
        <w:rPr>
          <w:noProof/>
        </w:rPr>
        <w:instrText xml:space="preserve"> PAGEREF _Toc206233569 \h </w:instrText>
      </w:r>
      <w:r>
        <w:rPr>
          <w:noProof/>
        </w:rPr>
      </w:r>
      <w:r>
        <w:rPr>
          <w:noProof/>
        </w:rPr>
        <w:fldChar w:fldCharType="separate"/>
      </w:r>
      <w:r w:rsidR="00382C40">
        <w:rPr>
          <w:noProof/>
        </w:rPr>
        <w:t>69</w:t>
      </w:r>
      <w:r>
        <w:rPr>
          <w:noProof/>
        </w:rPr>
        <w:fldChar w:fldCharType="end"/>
      </w:r>
    </w:p>
    <w:p w:rsidR="0012365A" w:rsidRDefault="0012365A">
      <w:pPr>
        <w:pStyle w:val="TOC3"/>
        <w:rPr>
          <w:b w:val="0"/>
          <w:i w:val="0"/>
          <w:noProof/>
          <w:sz w:val="24"/>
          <w:szCs w:val="24"/>
        </w:rPr>
      </w:pPr>
      <w:r>
        <w:rPr>
          <w:noProof/>
        </w:rPr>
        <w:t>18.1.3</w:t>
      </w:r>
      <w:r>
        <w:rPr>
          <w:b w:val="0"/>
          <w:i w:val="0"/>
          <w:noProof/>
          <w:sz w:val="24"/>
          <w:szCs w:val="24"/>
        </w:rPr>
        <w:tab/>
      </w:r>
      <w:r w:rsidRPr="00766417">
        <w:rPr>
          <w:noProof/>
          <w:u w:val="single"/>
        </w:rPr>
        <w:t>Select your name</w:t>
      </w:r>
      <w:r>
        <w:rPr>
          <w:noProof/>
        </w:rPr>
        <w:t xml:space="preserve"> screen</w:t>
      </w:r>
      <w:r>
        <w:rPr>
          <w:noProof/>
        </w:rPr>
        <w:tab/>
      </w:r>
      <w:r>
        <w:rPr>
          <w:noProof/>
        </w:rPr>
        <w:fldChar w:fldCharType="begin"/>
      </w:r>
      <w:r>
        <w:rPr>
          <w:noProof/>
        </w:rPr>
        <w:instrText xml:space="preserve"> PAGEREF _Toc206233570 \h </w:instrText>
      </w:r>
      <w:r>
        <w:rPr>
          <w:noProof/>
        </w:rPr>
      </w:r>
      <w:r>
        <w:rPr>
          <w:noProof/>
        </w:rPr>
        <w:fldChar w:fldCharType="separate"/>
      </w:r>
      <w:r w:rsidR="00382C40">
        <w:rPr>
          <w:noProof/>
        </w:rPr>
        <w:t>69</w:t>
      </w:r>
      <w:r>
        <w:rPr>
          <w:noProof/>
        </w:rPr>
        <w:fldChar w:fldCharType="end"/>
      </w:r>
    </w:p>
    <w:p w:rsidR="0012365A" w:rsidRDefault="0012365A">
      <w:pPr>
        <w:pStyle w:val="TOC3"/>
        <w:rPr>
          <w:b w:val="0"/>
          <w:i w:val="0"/>
          <w:noProof/>
          <w:sz w:val="24"/>
          <w:szCs w:val="24"/>
        </w:rPr>
      </w:pPr>
      <w:r>
        <w:rPr>
          <w:noProof/>
        </w:rPr>
        <w:t>18.1.4</w:t>
      </w:r>
      <w:r>
        <w:rPr>
          <w:b w:val="0"/>
          <w:i w:val="0"/>
          <w:noProof/>
          <w:sz w:val="24"/>
          <w:szCs w:val="24"/>
        </w:rPr>
        <w:tab/>
      </w:r>
      <w:r>
        <w:rPr>
          <w:noProof/>
        </w:rPr>
        <w:t>Main Menu - Revised</w:t>
      </w:r>
      <w:r>
        <w:rPr>
          <w:noProof/>
        </w:rPr>
        <w:tab/>
      </w:r>
      <w:r>
        <w:rPr>
          <w:noProof/>
        </w:rPr>
        <w:fldChar w:fldCharType="begin"/>
      </w:r>
      <w:r>
        <w:rPr>
          <w:noProof/>
        </w:rPr>
        <w:instrText xml:space="preserve"> PAGEREF _Toc206233571 \h </w:instrText>
      </w:r>
      <w:r>
        <w:rPr>
          <w:noProof/>
        </w:rPr>
      </w:r>
      <w:r>
        <w:rPr>
          <w:noProof/>
        </w:rPr>
        <w:fldChar w:fldCharType="separate"/>
      </w:r>
      <w:r w:rsidR="00382C40">
        <w:rPr>
          <w:noProof/>
        </w:rPr>
        <w:t>70</w:t>
      </w:r>
      <w:r>
        <w:rPr>
          <w:noProof/>
        </w:rPr>
        <w:fldChar w:fldCharType="end"/>
      </w:r>
    </w:p>
    <w:p w:rsidR="0012365A" w:rsidRDefault="0012365A">
      <w:pPr>
        <w:pStyle w:val="TOC3"/>
        <w:rPr>
          <w:b w:val="0"/>
          <w:i w:val="0"/>
          <w:noProof/>
          <w:sz w:val="24"/>
          <w:szCs w:val="24"/>
        </w:rPr>
      </w:pPr>
      <w:r w:rsidRPr="00766417">
        <w:rPr>
          <w:strike/>
          <w:noProof/>
        </w:rPr>
        <w:t>18.1.5</w:t>
      </w:r>
      <w:r>
        <w:rPr>
          <w:b w:val="0"/>
          <w:i w:val="0"/>
          <w:noProof/>
          <w:sz w:val="24"/>
          <w:szCs w:val="24"/>
        </w:rPr>
        <w:tab/>
      </w:r>
      <w:r w:rsidRPr="00766417">
        <w:rPr>
          <w:strike/>
          <w:noProof/>
        </w:rPr>
        <w:t xml:space="preserve">Free-form Notes - </w:t>
      </w:r>
      <w:r>
        <w:rPr>
          <w:noProof/>
        </w:rPr>
        <w:t>Dropped</w:t>
      </w:r>
      <w:r>
        <w:rPr>
          <w:noProof/>
        </w:rPr>
        <w:tab/>
      </w:r>
      <w:r>
        <w:rPr>
          <w:noProof/>
        </w:rPr>
        <w:fldChar w:fldCharType="begin"/>
      </w:r>
      <w:r>
        <w:rPr>
          <w:noProof/>
        </w:rPr>
        <w:instrText xml:space="preserve"> PAGEREF _Toc206233572 \h </w:instrText>
      </w:r>
      <w:r>
        <w:rPr>
          <w:noProof/>
        </w:rPr>
      </w:r>
      <w:r>
        <w:rPr>
          <w:noProof/>
        </w:rPr>
        <w:fldChar w:fldCharType="separate"/>
      </w:r>
      <w:r w:rsidR="00382C40">
        <w:rPr>
          <w:noProof/>
        </w:rPr>
        <w:t>71</w:t>
      </w:r>
      <w:r>
        <w:rPr>
          <w:noProof/>
        </w:rPr>
        <w:fldChar w:fldCharType="end"/>
      </w:r>
    </w:p>
    <w:p w:rsidR="0012365A" w:rsidRDefault="0012365A">
      <w:pPr>
        <w:pStyle w:val="TOC3"/>
        <w:rPr>
          <w:b w:val="0"/>
          <w:i w:val="0"/>
          <w:noProof/>
          <w:sz w:val="24"/>
          <w:szCs w:val="24"/>
        </w:rPr>
      </w:pPr>
      <w:r>
        <w:rPr>
          <w:noProof/>
        </w:rPr>
        <w:t>18.1.6</w:t>
      </w:r>
      <w:r>
        <w:rPr>
          <w:b w:val="0"/>
          <w:i w:val="0"/>
          <w:noProof/>
          <w:sz w:val="24"/>
          <w:szCs w:val="24"/>
        </w:rPr>
        <w:tab/>
      </w:r>
      <w:r>
        <w:rPr>
          <w:noProof/>
        </w:rPr>
        <w:t>Event Order Number Data Entry</w:t>
      </w:r>
      <w:r>
        <w:rPr>
          <w:noProof/>
        </w:rPr>
        <w:tab/>
      </w:r>
      <w:r>
        <w:rPr>
          <w:noProof/>
        </w:rPr>
        <w:fldChar w:fldCharType="begin"/>
      </w:r>
      <w:r>
        <w:rPr>
          <w:noProof/>
        </w:rPr>
        <w:instrText xml:space="preserve"> PAGEREF _Toc206233573 \h </w:instrText>
      </w:r>
      <w:r>
        <w:rPr>
          <w:noProof/>
        </w:rPr>
      </w:r>
      <w:r>
        <w:rPr>
          <w:noProof/>
        </w:rPr>
        <w:fldChar w:fldCharType="separate"/>
      </w:r>
      <w:r w:rsidR="00382C40">
        <w:rPr>
          <w:noProof/>
        </w:rPr>
        <w:t>71</w:t>
      </w:r>
      <w:r>
        <w:rPr>
          <w:noProof/>
        </w:rPr>
        <w:fldChar w:fldCharType="end"/>
      </w:r>
    </w:p>
    <w:p w:rsidR="0012365A" w:rsidRDefault="0012365A">
      <w:pPr>
        <w:pStyle w:val="TOC3"/>
        <w:rPr>
          <w:b w:val="0"/>
          <w:i w:val="0"/>
          <w:noProof/>
          <w:sz w:val="24"/>
          <w:szCs w:val="24"/>
        </w:rPr>
      </w:pPr>
      <w:r>
        <w:rPr>
          <w:noProof/>
        </w:rPr>
        <w:t>18.1.7</w:t>
      </w:r>
      <w:r>
        <w:rPr>
          <w:b w:val="0"/>
          <w:i w:val="0"/>
          <w:noProof/>
          <w:sz w:val="24"/>
          <w:szCs w:val="24"/>
        </w:rPr>
        <w:tab/>
      </w:r>
      <w:r>
        <w:rPr>
          <w:noProof/>
        </w:rPr>
        <w:t>Questions</w:t>
      </w:r>
      <w:r>
        <w:rPr>
          <w:noProof/>
        </w:rPr>
        <w:tab/>
      </w:r>
      <w:r>
        <w:rPr>
          <w:noProof/>
        </w:rPr>
        <w:fldChar w:fldCharType="begin"/>
      </w:r>
      <w:r>
        <w:rPr>
          <w:noProof/>
        </w:rPr>
        <w:instrText xml:space="preserve"> PAGEREF _Toc206233574 \h </w:instrText>
      </w:r>
      <w:r>
        <w:rPr>
          <w:noProof/>
        </w:rPr>
      </w:r>
      <w:r>
        <w:rPr>
          <w:noProof/>
        </w:rPr>
        <w:fldChar w:fldCharType="separate"/>
      </w:r>
      <w:r w:rsidR="00382C40">
        <w:rPr>
          <w:noProof/>
        </w:rPr>
        <w:t>72</w:t>
      </w:r>
      <w:r>
        <w:rPr>
          <w:noProof/>
        </w:rPr>
        <w:fldChar w:fldCharType="end"/>
      </w:r>
    </w:p>
    <w:p w:rsidR="0012365A" w:rsidRDefault="0012365A">
      <w:pPr>
        <w:pStyle w:val="TOC3"/>
        <w:rPr>
          <w:b w:val="0"/>
          <w:i w:val="0"/>
          <w:noProof/>
          <w:sz w:val="24"/>
          <w:szCs w:val="24"/>
        </w:rPr>
      </w:pPr>
      <w:r>
        <w:rPr>
          <w:noProof/>
        </w:rPr>
        <w:t>18.1.8</w:t>
      </w:r>
      <w:r>
        <w:rPr>
          <w:b w:val="0"/>
          <w:i w:val="0"/>
          <w:noProof/>
          <w:sz w:val="24"/>
          <w:szCs w:val="24"/>
        </w:rPr>
        <w:tab/>
      </w:r>
      <w:r>
        <w:rPr>
          <w:noProof/>
        </w:rPr>
        <w:t>Pre-Main Menu Questions - New</w:t>
      </w:r>
      <w:r>
        <w:rPr>
          <w:noProof/>
        </w:rPr>
        <w:tab/>
      </w:r>
      <w:r>
        <w:rPr>
          <w:noProof/>
        </w:rPr>
        <w:fldChar w:fldCharType="begin"/>
      </w:r>
      <w:r>
        <w:rPr>
          <w:noProof/>
        </w:rPr>
        <w:instrText xml:space="preserve"> PAGEREF _Toc206233575 \h </w:instrText>
      </w:r>
      <w:r>
        <w:rPr>
          <w:noProof/>
        </w:rPr>
      </w:r>
      <w:r>
        <w:rPr>
          <w:noProof/>
        </w:rPr>
        <w:fldChar w:fldCharType="separate"/>
      </w:r>
      <w:r w:rsidR="00382C40">
        <w:rPr>
          <w:noProof/>
        </w:rPr>
        <w:t>73</w:t>
      </w:r>
      <w:r>
        <w:rPr>
          <w:noProof/>
        </w:rPr>
        <w:fldChar w:fldCharType="end"/>
      </w:r>
    </w:p>
    <w:p w:rsidR="0012365A" w:rsidRDefault="0012365A">
      <w:pPr>
        <w:pStyle w:val="TOC3"/>
        <w:rPr>
          <w:b w:val="0"/>
          <w:i w:val="0"/>
          <w:noProof/>
          <w:sz w:val="24"/>
          <w:szCs w:val="24"/>
        </w:rPr>
      </w:pPr>
      <w:r>
        <w:rPr>
          <w:noProof/>
        </w:rPr>
        <w:t>18.1.9</w:t>
      </w:r>
      <w:r>
        <w:rPr>
          <w:b w:val="0"/>
          <w:i w:val="0"/>
          <w:noProof/>
          <w:sz w:val="24"/>
          <w:szCs w:val="24"/>
        </w:rPr>
        <w:tab/>
      </w:r>
      <w:r>
        <w:rPr>
          <w:noProof/>
        </w:rPr>
        <w:t>Post-Main Menu Questions – New</w:t>
      </w:r>
      <w:r>
        <w:rPr>
          <w:noProof/>
        </w:rPr>
        <w:tab/>
      </w:r>
      <w:r>
        <w:rPr>
          <w:noProof/>
        </w:rPr>
        <w:fldChar w:fldCharType="begin"/>
      </w:r>
      <w:r>
        <w:rPr>
          <w:noProof/>
        </w:rPr>
        <w:instrText xml:space="preserve"> PAGEREF _Toc206233576 \h </w:instrText>
      </w:r>
      <w:r>
        <w:rPr>
          <w:noProof/>
        </w:rPr>
      </w:r>
      <w:r>
        <w:rPr>
          <w:noProof/>
        </w:rPr>
        <w:fldChar w:fldCharType="separate"/>
      </w:r>
      <w:r w:rsidR="00382C40">
        <w:rPr>
          <w:noProof/>
        </w:rPr>
        <w:t>73</w:t>
      </w:r>
      <w:r>
        <w:rPr>
          <w:noProof/>
        </w:rPr>
        <w:fldChar w:fldCharType="end"/>
      </w:r>
    </w:p>
    <w:p w:rsidR="0012365A" w:rsidRDefault="0012365A">
      <w:pPr>
        <w:pStyle w:val="TOC2"/>
        <w:rPr>
          <w:b w:val="0"/>
          <w:smallCaps w:val="0"/>
          <w:noProof/>
          <w:sz w:val="24"/>
          <w:szCs w:val="24"/>
        </w:rPr>
      </w:pPr>
      <w:r>
        <w:rPr>
          <w:noProof/>
        </w:rPr>
        <w:t>18.2</w:t>
      </w:r>
      <w:r>
        <w:rPr>
          <w:b w:val="0"/>
          <w:smallCaps w:val="0"/>
          <w:noProof/>
          <w:sz w:val="24"/>
          <w:szCs w:val="24"/>
        </w:rPr>
        <w:tab/>
      </w:r>
      <w:r>
        <w:rPr>
          <w:noProof/>
        </w:rPr>
        <w:t>Paper Tracking Waste Loop – New</w:t>
      </w:r>
      <w:r>
        <w:rPr>
          <w:noProof/>
        </w:rPr>
        <w:tab/>
      </w:r>
      <w:r>
        <w:rPr>
          <w:noProof/>
        </w:rPr>
        <w:fldChar w:fldCharType="begin"/>
      </w:r>
      <w:r>
        <w:rPr>
          <w:noProof/>
        </w:rPr>
        <w:instrText xml:space="preserve"> PAGEREF _Toc206233577 \h </w:instrText>
      </w:r>
      <w:r>
        <w:rPr>
          <w:noProof/>
        </w:rPr>
      </w:r>
      <w:r>
        <w:rPr>
          <w:noProof/>
        </w:rPr>
        <w:fldChar w:fldCharType="separate"/>
      </w:r>
      <w:r w:rsidR="00382C40">
        <w:rPr>
          <w:noProof/>
        </w:rPr>
        <w:t>74</w:t>
      </w:r>
      <w:r>
        <w:rPr>
          <w:noProof/>
        </w:rPr>
        <w:fldChar w:fldCharType="end"/>
      </w:r>
    </w:p>
    <w:p w:rsidR="0012365A" w:rsidRDefault="0012365A">
      <w:pPr>
        <w:pStyle w:val="TOC3"/>
        <w:rPr>
          <w:b w:val="0"/>
          <w:i w:val="0"/>
          <w:noProof/>
          <w:sz w:val="24"/>
          <w:szCs w:val="24"/>
        </w:rPr>
      </w:pPr>
      <w:r>
        <w:rPr>
          <w:noProof/>
        </w:rPr>
        <w:t>18.2.1</w:t>
      </w:r>
      <w:r>
        <w:rPr>
          <w:b w:val="0"/>
          <w:i w:val="0"/>
          <w:noProof/>
          <w:sz w:val="24"/>
          <w:szCs w:val="24"/>
        </w:rPr>
        <w:tab/>
      </w:r>
      <w:r>
        <w:rPr>
          <w:noProof/>
        </w:rPr>
        <w:t>Overview – Paper Tracking Loop</w:t>
      </w:r>
      <w:r>
        <w:rPr>
          <w:noProof/>
        </w:rPr>
        <w:tab/>
      </w:r>
      <w:r>
        <w:rPr>
          <w:noProof/>
        </w:rPr>
        <w:fldChar w:fldCharType="begin"/>
      </w:r>
      <w:r>
        <w:rPr>
          <w:noProof/>
        </w:rPr>
        <w:instrText xml:space="preserve"> PAGEREF _Toc206233578 \h </w:instrText>
      </w:r>
      <w:r>
        <w:rPr>
          <w:noProof/>
        </w:rPr>
      </w:r>
      <w:r>
        <w:rPr>
          <w:noProof/>
        </w:rPr>
        <w:fldChar w:fldCharType="separate"/>
      </w:r>
      <w:r w:rsidR="00382C40">
        <w:rPr>
          <w:noProof/>
        </w:rPr>
        <w:t>74</w:t>
      </w:r>
      <w:r>
        <w:rPr>
          <w:noProof/>
        </w:rPr>
        <w:fldChar w:fldCharType="end"/>
      </w:r>
    </w:p>
    <w:p w:rsidR="0012365A" w:rsidRDefault="0012365A">
      <w:pPr>
        <w:pStyle w:val="TOC3"/>
        <w:rPr>
          <w:b w:val="0"/>
          <w:i w:val="0"/>
          <w:noProof/>
          <w:sz w:val="24"/>
          <w:szCs w:val="24"/>
        </w:rPr>
      </w:pPr>
      <w:r>
        <w:rPr>
          <w:noProof/>
        </w:rPr>
        <w:t>18.2.2</w:t>
      </w:r>
      <w:r>
        <w:rPr>
          <w:b w:val="0"/>
          <w:i w:val="0"/>
          <w:noProof/>
          <w:sz w:val="24"/>
          <w:szCs w:val="24"/>
        </w:rPr>
        <w:tab/>
      </w:r>
      <w:r>
        <w:rPr>
          <w:noProof/>
        </w:rPr>
        <w:t>Paper Tracking UI</w:t>
      </w:r>
      <w:r>
        <w:rPr>
          <w:noProof/>
        </w:rPr>
        <w:tab/>
      </w:r>
      <w:r>
        <w:rPr>
          <w:noProof/>
        </w:rPr>
        <w:fldChar w:fldCharType="begin"/>
      </w:r>
      <w:r>
        <w:rPr>
          <w:noProof/>
        </w:rPr>
        <w:instrText xml:space="preserve"> PAGEREF _Toc206233579 \h </w:instrText>
      </w:r>
      <w:r>
        <w:rPr>
          <w:noProof/>
        </w:rPr>
      </w:r>
      <w:r>
        <w:rPr>
          <w:noProof/>
        </w:rPr>
        <w:fldChar w:fldCharType="separate"/>
      </w:r>
      <w:r w:rsidR="00382C40">
        <w:rPr>
          <w:noProof/>
        </w:rPr>
        <w:t>75</w:t>
      </w:r>
      <w:r>
        <w:rPr>
          <w:noProof/>
        </w:rPr>
        <w:fldChar w:fldCharType="end"/>
      </w:r>
    </w:p>
    <w:p w:rsidR="0012365A" w:rsidRDefault="0012365A">
      <w:pPr>
        <w:pStyle w:val="TOC2"/>
        <w:rPr>
          <w:b w:val="0"/>
          <w:smallCaps w:val="0"/>
          <w:noProof/>
          <w:sz w:val="24"/>
          <w:szCs w:val="24"/>
        </w:rPr>
      </w:pPr>
      <w:r>
        <w:rPr>
          <w:noProof/>
        </w:rPr>
        <w:t>18.3</w:t>
      </w:r>
      <w:r>
        <w:rPr>
          <w:b w:val="0"/>
          <w:smallCaps w:val="0"/>
          <w:noProof/>
          <w:sz w:val="24"/>
          <w:szCs w:val="24"/>
        </w:rPr>
        <w:tab/>
      </w:r>
      <w:r>
        <w:rPr>
          <w:noProof/>
        </w:rPr>
        <w:t>Control Panel</w:t>
      </w:r>
      <w:r>
        <w:rPr>
          <w:noProof/>
        </w:rPr>
        <w:tab/>
      </w:r>
      <w:r>
        <w:rPr>
          <w:noProof/>
        </w:rPr>
        <w:fldChar w:fldCharType="begin"/>
      </w:r>
      <w:r>
        <w:rPr>
          <w:noProof/>
        </w:rPr>
        <w:instrText xml:space="preserve"> PAGEREF _Toc206233580 \h </w:instrText>
      </w:r>
      <w:r>
        <w:rPr>
          <w:noProof/>
        </w:rPr>
      </w:r>
      <w:r>
        <w:rPr>
          <w:noProof/>
        </w:rPr>
        <w:fldChar w:fldCharType="separate"/>
      </w:r>
      <w:r w:rsidR="00382C40">
        <w:rPr>
          <w:noProof/>
        </w:rPr>
        <w:t>76</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t>19</w:t>
      </w:r>
      <w:r>
        <w:rPr>
          <w:b w:val="0"/>
          <w:caps w:val="0"/>
          <w:noProof/>
          <w:sz w:val="24"/>
          <w:szCs w:val="24"/>
        </w:rPr>
        <w:tab/>
      </w:r>
      <w:r>
        <w:rPr>
          <w:noProof/>
        </w:rPr>
        <w:t>VWT4 Utilities</w:t>
      </w:r>
      <w:r>
        <w:rPr>
          <w:noProof/>
        </w:rPr>
        <w:tab/>
      </w:r>
      <w:r>
        <w:rPr>
          <w:noProof/>
        </w:rPr>
        <w:fldChar w:fldCharType="begin"/>
      </w:r>
      <w:r>
        <w:rPr>
          <w:noProof/>
        </w:rPr>
        <w:instrText xml:space="preserve"> PAGEREF _Toc206233581 \h </w:instrText>
      </w:r>
      <w:r>
        <w:rPr>
          <w:noProof/>
        </w:rPr>
      </w:r>
      <w:r>
        <w:rPr>
          <w:noProof/>
        </w:rPr>
        <w:fldChar w:fldCharType="separate"/>
      </w:r>
      <w:r w:rsidR="00382C40">
        <w:rPr>
          <w:noProof/>
        </w:rPr>
        <w:t>77</w:t>
      </w:r>
      <w:r>
        <w:rPr>
          <w:noProof/>
        </w:rPr>
        <w:fldChar w:fldCharType="end"/>
      </w:r>
    </w:p>
    <w:p w:rsidR="0012365A" w:rsidRDefault="0012365A">
      <w:pPr>
        <w:pStyle w:val="TOC2"/>
        <w:rPr>
          <w:b w:val="0"/>
          <w:smallCaps w:val="0"/>
          <w:noProof/>
          <w:sz w:val="24"/>
          <w:szCs w:val="24"/>
        </w:rPr>
      </w:pPr>
      <w:r>
        <w:rPr>
          <w:noProof/>
        </w:rPr>
        <w:t>19.1</w:t>
      </w:r>
      <w:r>
        <w:rPr>
          <w:b w:val="0"/>
          <w:smallCaps w:val="0"/>
          <w:noProof/>
          <w:sz w:val="24"/>
          <w:szCs w:val="24"/>
        </w:rPr>
        <w:tab/>
      </w:r>
      <w:r>
        <w:rPr>
          <w:noProof/>
        </w:rPr>
        <w:t>Common Tasks that Require Exiting to Windows (Dave B.)</w:t>
      </w:r>
      <w:r>
        <w:rPr>
          <w:noProof/>
        </w:rPr>
        <w:tab/>
      </w:r>
      <w:r>
        <w:rPr>
          <w:noProof/>
        </w:rPr>
        <w:fldChar w:fldCharType="begin"/>
      </w:r>
      <w:r>
        <w:rPr>
          <w:noProof/>
        </w:rPr>
        <w:instrText xml:space="preserve"> PAGEREF _Toc206233582 \h </w:instrText>
      </w:r>
      <w:r>
        <w:rPr>
          <w:noProof/>
        </w:rPr>
      </w:r>
      <w:r>
        <w:rPr>
          <w:noProof/>
        </w:rPr>
        <w:fldChar w:fldCharType="separate"/>
      </w:r>
      <w:r w:rsidR="00382C40">
        <w:rPr>
          <w:noProof/>
        </w:rPr>
        <w:t>77</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t>20</w:t>
      </w:r>
      <w:r>
        <w:rPr>
          <w:b w:val="0"/>
          <w:caps w:val="0"/>
          <w:noProof/>
          <w:sz w:val="24"/>
          <w:szCs w:val="24"/>
        </w:rPr>
        <w:tab/>
      </w:r>
      <w:r>
        <w:rPr>
          <w:noProof/>
        </w:rPr>
        <w:t>VWT4 Data Protocol Specs</w:t>
      </w:r>
      <w:r>
        <w:rPr>
          <w:noProof/>
        </w:rPr>
        <w:tab/>
      </w:r>
      <w:r>
        <w:rPr>
          <w:noProof/>
        </w:rPr>
        <w:fldChar w:fldCharType="begin"/>
      </w:r>
      <w:r>
        <w:rPr>
          <w:noProof/>
        </w:rPr>
        <w:instrText xml:space="preserve"> PAGEREF _Toc206233583 \h </w:instrText>
      </w:r>
      <w:r>
        <w:rPr>
          <w:noProof/>
        </w:rPr>
      </w:r>
      <w:r>
        <w:rPr>
          <w:noProof/>
        </w:rPr>
        <w:fldChar w:fldCharType="separate"/>
      </w:r>
      <w:r w:rsidR="00382C40">
        <w:rPr>
          <w:noProof/>
        </w:rPr>
        <w:t>79</w:t>
      </w:r>
      <w:r>
        <w:rPr>
          <w:noProof/>
        </w:rPr>
        <w:fldChar w:fldCharType="end"/>
      </w:r>
    </w:p>
    <w:p w:rsidR="0012365A" w:rsidRDefault="0012365A">
      <w:pPr>
        <w:pStyle w:val="TOC2"/>
        <w:rPr>
          <w:b w:val="0"/>
          <w:smallCaps w:val="0"/>
          <w:noProof/>
          <w:sz w:val="24"/>
          <w:szCs w:val="24"/>
        </w:rPr>
      </w:pPr>
      <w:r>
        <w:rPr>
          <w:noProof/>
        </w:rPr>
        <w:t>20.1</w:t>
      </w:r>
      <w:r>
        <w:rPr>
          <w:b w:val="0"/>
          <w:smallCaps w:val="0"/>
          <w:noProof/>
          <w:sz w:val="24"/>
          <w:szCs w:val="24"/>
        </w:rPr>
        <w:tab/>
      </w:r>
      <w:r>
        <w:rPr>
          <w:noProof/>
        </w:rPr>
        <w:t>File System Rules and Conventions</w:t>
      </w:r>
      <w:r>
        <w:rPr>
          <w:noProof/>
        </w:rPr>
        <w:tab/>
      </w:r>
      <w:r>
        <w:rPr>
          <w:noProof/>
        </w:rPr>
        <w:fldChar w:fldCharType="begin"/>
      </w:r>
      <w:r>
        <w:rPr>
          <w:noProof/>
        </w:rPr>
        <w:instrText xml:space="preserve"> PAGEREF _Toc206233584 \h </w:instrText>
      </w:r>
      <w:r>
        <w:rPr>
          <w:noProof/>
        </w:rPr>
      </w:r>
      <w:r>
        <w:rPr>
          <w:noProof/>
        </w:rPr>
        <w:fldChar w:fldCharType="separate"/>
      </w:r>
      <w:r w:rsidR="00382C40">
        <w:rPr>
          <w:noProof/>
        </w:rPr>
        <w:t>79</w:t>
      </w:r>
      <w:r>
        <w:rPr>
          <w:noProof/>
        </w:rPr>
        <w:fldChar w:fldCharType="end"/>
      </w:r>
    </w:p>
    <w:p w:rsidR="0012365A" w:rsidRDefault="0012365A">
      <w:pPr>
        <w:pStyle w:val="TOC2"/>
        <w:rPr>
          <w:b w:val="0"/>
          <w:smallCaps w:val="0"/>
          <w:noProof/>
          <w:sz w:val="24"/>
          <w:szCs w:val="24"/>
        </w:rPr>
      </w:pPr>
      <w:r>
        <w:rPr>
          <w:noProof/>
        </w:rPr>
        <w:t>20.2</w:t>
      </w:r>
      <w:r>
        <w:rPr>
          <w:b w:val="0"/>
          <w:smallCaps w:val="0"/>
          <w:noProof/>
          <w:sz w:val="24"/>
          <w:szCs w:val="24"/>
        </w:rPr>
        <w:tab/>
      </w:r>
      <w:r>
        <w:rPr>
          <w:noProof/>
        </w:rPr>
        <w:t>File Formats – Overview</w:t>
      </w:r>
      <w:r>
        <w:rPr>
          <w:noProof/>
        </w:rPr>
        <w:tab/>
      </w:r>
      <w:r>
        <w:rPr>
          <w:noProof/>
        </w:rPr>
        <w:fldChar w:fldCharType="begin"/>
      </w:r>
      <w:r>
        <w:rPr>
          <w:noProof/>
        </w:rPr>
        <w:instrText xml:space="preserve"> PAGEREF _Toc206233585 \h </w:instrText>
      </w:r>
      <w:r>
        <w:rPr>
          <w:noProof/>
        </w:rPr>
      </w:r>
      <w:r>
        <w:rPr>
          <w:noProof/>
        </w:rPr>
        <w:fldChar w:fldCharType="separate"/>
      </w:r>
      <w:r w:rsidR="00382C40">
        <w:rPr>
          <w:noProof/>
        </w:rPr>
        <w:t>79</w:t>
      </w:r>
      <w:r>
        <w:rPr>
          <w:noProof/>
        </w:rPr>
        <w:fldChar w:fldCharType="end"/>
      </w:r>
    </w:p>
    <w:p w:rsidR="0012365A" w:rsidRDefault="0012365A">
      <w:pPr>
        <w:pStyle w:val="TOC2"/>
        <w:rPr>
          <w:b w:val="0"/>
          <w:smallCaps w:val="0"/>
          <w:noProof/>
          <w:sz w:val="24"/>
          <w:szCs w:val="24"/>
        </w:rPr>
      </w:pPr>
      <w:r>
        <w:rPr>
          <w:noProof/>
        </w:rPr>
        <w:t>20.3</w:t>
      </w:r>
      <w:r>
        <w:rPr>
          <w:b w:val="0"/>
          <w:smallCaps w:val="0"/>
          <w:noProof/>
          <w:sz w:val="24"/>
          <w:szCs w:val="24"/>
        </w:rPr>
        <w:tab/>
      </w:r>
      <w:r>
        <w:rPr>
          <w:noProof/>
        </w:rPr>
        <w:t>Configuration Files</w:t>
      </w:r>
      <w:r>
        <w:rPr>
          <w:noProof/>
        </w:rPr>
        <w:tab/>
      </w:r>
      <w:r>
        <w:rPr>
          <w:noProof/>
        </w:rPr>
        <w:fldChar w:fldCharType="begin"/>
      </w:r>
      <w:r>
        <w:rPr>
          <w:noProof/>
        </w:rPr>
        <w:instrText xml:space="preserve"> PAGEREF _Toc206233586 \h </w:instrText>
      </w:r>
      <w:r>
        <w:rPr>
          <w:noProof/>
        </w:rPr>
      </w:r>
      <w:r>
        <w:rPr>
          <w:noProof/>
        </w:rPr>
        <w:fldChar w:fldCharType="separate"/>
      </w:r>
      <w:r w:rsidR="00382C40">
        <w:rPr>
          <w:noProof/>
        </w:rPr>
        <w:t>79</w:t>
      </w:r>
      <w:r>
        <w:rPr>
          <w:noProof/>
        </w:rPr>
        <w:fldChar w:fldCharType="end"/>
      </w:r>
    </w:p>
    <w:p w:rsidR="0012365A" w:rsidRDefault="0012365A">
      <w:pPr>
        <w:pStyle w:val="TOC3"/>
        <w:rPr>
          <w:b w:val="0"/>
          <w:i w:val="0"/>
          <w:noProof/>
          <w:sz w:val="24"/>
          <w:szCs w:val="24"/>
        </w:rPr>
      </w:pPr>
      <w:r>
        <w:rPr>
          <w:noProof/>
        </w:rPr>
        <w:t>20.3.1</w:t>
      </w:r>
      <w:r>
        <w:rPr>
          <w:b w:val="0"/>
          <w:i w:val="0"/>
          <w:noProof/>
          <w:sz w:val="24"/>
          <w:szCs w:val="24"/>
        </w:rPr>
        <w:tab/>
      </w:r>
      <w:r>
        <w:rPr>
          <w:noProof/>
        </w:rPr>
        <w:t>Configuration File Handling</w:t>
      </w:r>
      <w:r>
        <w:rPr>
          <w:noProof/>
        </w:rPr>
        <w:tab/>
      </w:r>
      <w:r>
        <w:rPr>
          <w:noProof/>
        </w:rPr>
        <w:fldChar w:fldCharType="begin"/>
      </w:r>
      <w:r>
        <w:rPr>
          <w:noProof/>
        </w:rPr>
        <w:instrText xml:space="preserve"> PAGEREF _Toc206233587 \h </w:instrText>
      </w:r>
      <w:r>
        <w:rPr>
          <w:noProof/>
        </w:rPr>
      </w:r>
      <w:r>
        <w:rPr>
          <w:noProof/>
        </w:rPr>
        <w:fldChar w:fldCharType="separate"/>
      </w:r>
      <w:r w:rsidR="00382C40">
        <w:rPr>
          <w:noProof/>
        </w:rPr>
        <w:t>79</w:t>
      </w:r>
      <w:r>
        <w:rPr>
          <w:noProof/>
        </w:rPr>
        <w:fldChar w:fldCharType="end"/>
      </w:r>
    </w:p>
    <w:p w:rsidR="0012365A" w:rsidRDefault="0012365A">
      <w:pPr>
        <w:pStyle w:val="TOC3"/>
        <w:rPr>
          <w:b w:val="0"/>
          <w:i w:val="0"/>
          <w:noProof/>
          <w:sz w:val="24"/>
          <w:szCs w:val="24"/>
        </w:rPr>
      </w:pPr>
      <w:r>
        <w:rPr>
          <w:noProof/>
        </w:rPr>
        <w:t>20.3.2</w:t>
      </w:r>
      <w:r>
        <w:rPr>
          <w:b w:val="0"/>
          <w:i w:val="0"/>
          <w:noProof/>
          <w:sz w:val="24"/>
          <w:szCs w:val="24"/>
        </w:rPr>
        <w:tab/>
      </w:r>
      <w:r>
        <w:rPr>
          <w:noProof/>
        </w:rPr>
        <w:t>Configuration Transfer File Format</w:t>
      </w:r>
      <w:r>
        <w:rPr>
          <w:noProof/>
        </w:rPr>
        <w:tab/>
      </w:r>
      <w:r>
        <w:rPr>
          <w:noProof/>
        </w:rPr>
        <w:fldChar w:fldCharType="begin"/>
      </w:r>
      <w:r>
        <w:rPr>
          <w:noProof/>
        </w:rPr>
        <w:instrText xml:space="preserve"> PAGEREF _Toc206233588 \h </w:instrText>
      </w:r>
      <w:r>
        <w:rPr>
          <w:noProof/>
        </w:rPr>
      </w:r>
      <w:r>
        <w:rPr>
          <w:noProof/>
        </w:rPr>
        <w:fldChar w:fldCharType="separate"/>
      </w:r>
      <w:r w:rsidR="00382C40">
        <w:rPr>
          <w:noProof/>
        </w:rPr>
        <w:t>79</w:t>
      </w:r>
      <w:r>
        <w:rPr>
          <w:noProof/>
        </w:rPr>
        <w:fldChar w:fldCharType="end"/>
      </w:r>
    </w:p>
    <w:p w:rsidR="0012365A" w:rsidRDefault="0012365A">
      <w:pPr>
        <w:pStyle w:val="TOC3"/>
        <w:rPr>
          <w:b w:val="0"/>
          <w:i w:val="0"/>
          <w:noProof/>
          <w:sz w:val="24"/>
          <w:szCs w:val="24"/>
        </w:rPr>
      </w:pPr>
      <w:r>
        <w:rPr>
          <w:noProof/>
        </w:rPr>
        <w:t>20.3.3</w:t>
      </w:r>
      <w:r>
        <w:rPr>
          <w:b w:val="0"/>
          <w:i w:val="0"/>
          <w:noProof/>
          <w:sz w:val="24"/>
          <w:szCs w:val="24"/>
        </w:rPr>
        <w:tab/>
      </w:r>
      <w:r>
        <w:rPr>
          <w:noProof/>
        </w:rPr>
        <w:t>Notes on Configuration Transfer File Format</w:t>
      </w:r>
      <w:r>
        <w:rPr>
          <w:noProof/>
        </w:rPr>
        <w:tab/>
      </w:r>
      <w:r>
        <w:rPr>
          <w:noProof/>
        </w:rPr>
        <w:fldChar w:fldCharType="begin"/>
      </w:r>
      <w:r>
        <w:rPr>
          <w:noProof/>
        </w:rPr>
        <w:instrText xml:space="preserve"> PAGEREF _Toc206233589 \h </w:instrText>
      </w:r>
      <w:r>
        <w:rPr>
          <w:noProof/>
        </w:rPr>
      </w:r>
      <w:r>
        <w:rPr>
          <w:noProof/>
        </w:rPr>
        <w:fldChar w:fldCharType="separate"/>
      </w:r>
      <w:r w:rsidR="00382C40">
        <w:rPr>
          <w:noProof/>
        </w:rPr>
        <w:t>88</w:t>
      </w:r>
      <w:r>
        <w:rPr>
          <w:noProof/>
        </w:rPr>
        <w:fldChar w:fldCharType="end"/>
      </w:r>
    </w:p>
    <w:p w:rsidR="0012365A" w:rsidRDefault="0012365A">
      <w:pPr>
        <w:pStyle w:val="TOC3"/>
        <w:rPr>
          <w:b w:val="0"/>
          <w:i w:val="0"/>
          <w:noProof/>
          <w:sz w:val="24"/>
          <w:szCs w:val="24"/>
        </w:rPr>
      </w:pPr>
      <w:r>
        <w:rPr>
          <w:noProof/>
        </w:rPr>
        <w:t>20.3.4</w:t>
      </w:r>
      <w:r>
        <w:rPr>
          <w:b w:val="0"/>
          <w:i w:val="0"/>
          <w:noProof/>
          <w:sz w:val="24"/>
          <w:szCs w:val="24"/>
        </w:rPr>
        <w:tab/>
      </w:r>
      <w:r>
        <w:rPr>
          <w:noProof/>
        </w:rPr>
        <w:t>Units of Measure Notes</w:t>
      </w:r>
      <w:r>
        <w:rPr>
          <w:noProof/>
        </w:rPr>
        <w:tab/>
      </w:r>
      <w:r>
        <w:rPr>
          <w:noProof/>
        </w:rPr>
        <w:fldChar w:fldCharType="begin"/>
      </w:r>
      <w:r>
        <w:rPr>
          <w:noProof/>
        </w:rPr>
        <w:instrText xml:space="preserve"> PAGEREF _Toc206233590 \h </w:instrText>
      </w:r>
      <w:r>
        <w:rPr>
          <w:noProof/>
        </w:rPr>
        <w:fldChar w:fldCharType="separate"/>
      </w:r>
      <w:r w:rsidR="00382C40">
        <w:rPr>
          <w:b w:val="0"/>
          <w:bCs/>
          <w:noProof/>
        </w:rPr>
        <w:t>Error! Bookmark not defined.</w:t>
      </w:r>
      <w:r>
        <w:rPr>
          <w:noProof/>
        </w:rPr>
        <w:fldChar w:fldCharType="end"/>
      </w:r>
    </w:p>
    <w:p w:rsidR="0012365A" w:rsidRDefault="0012365A">
      <w:pPr>
        <w:pStyle w:val="TOC2"/>
        <w:rPr>
          <w:b w:val="0"/>
          <w:smallCaps w:val="0"/>
          <w:noProof/>
          <w:sz w:val="24"/>
          <w:szCs w:val="24"/>
        </w:rPr>
      </w:pPr>
      <w:r>
        <w:rPr>
          <w:noProof/>
        </w:rPr>
        <w:t>20.4</w:t>
      </w:r>
      <w:r>
        <w:rPr>
          <w:b w:val="0"/>
          <w:smallCaps w:val="0"/>
          <w:noProof/>
          <w:sz w:val="24"/>
          <w:szCs w:val="24"/>
        </w:rPr>
        <w:tab/>
      </w:r>
      <w:r>
        <w:rPr>
          <w:noProof/>
        </w:rPr>
        <w:t>Waste Log Files</w:t>
      </w:r>
      <w:r>
        <w:rPr>
          <w:noProof/>
        </w:rPr>
        <w:tab/>
      </w:r>
      <w:r>
        <w:rPr>
          <w:noProof/>
        </w:rPr>
        <w:fldChar w:fldCharType="begin"/>
      </w:r>
      <w:r>
        <w:rPr>
          <w:noProof/>
        </w:rPr>
        <w:instrText xml:space="preserve"> PAGEREF _Toc206233591 \h </w:instrText>
      </w:r>
      <w:r>
        <w:rPr>
          <w:noProof/>
        </w:rPr>
      </w:r>
      <w:r>
        <w:rPr>
          <w:noProof/>
        </w:rPr>
        <w:fldChar w:fldCharType="separate"/>
      </w:r>
      <w:r w:rsidR="00382C40">
        <w:rPr>
          <w:noProof/>
        </w:rPr>
        <w:t>88</w:t>
      </w:r>
      <w:r>
        <w:rPr>
          <w:noProof/>
        </w:rPr>
        <w:fldChar w:fldCharType="end"/>
      </w:r>
    </w:p>
    <w:p w:rsidR="0012365A" w:rsidRDefault="0012365A">
      <w:pPr>
        <w:pStyle w:val="TOC3"/>
        <w:rPr>
          <w:b w:val="0"/>
          <w:i w:val="0"/>
          <w:noProof/>
          <w:sz w:val="24"/>
          <w:szCs w:val="24"/>
        </w:rPr>
      </w:pPr>
      <w:r>
        <w:rPr>
          <w:noProof/>
        </w:rPr>
        <w:t>20.4.1</w:t>
      </w:r>
      <w:r>
        <w:rPr>
          <w:b w:val="0"/>
          <w:i w:val="0"/>
          <w:noProof/>
          <w:sz w:val="24"/>
          <w:szCs w:val="24"/>
        </w:rPr>
        <w:tab/>
      </w:r>
      <w:r>
        <w:rPr>
          <w:noProof/>
        </w:rPr>
        <w:t>Waste Log Transfer File Handling</w:t>
      </w:r>
      <w:r>
        <w:rPr>
          <w:noProof/>
        </w:rPr>
        <w:tab/>
      </w:r>
      <w:r>
        <w:rPr>
          <w:noProof/>
        </w:rPr>
        <w:fldChar w:fldCharType="begin"/>
      </w:r>
      <w:r>
        <w:rPr>
          <w:noProof/>
        </w:rPr>
        <w:instrText xml:space="preserve"> PAGEREF _Toc206233592 \h </w:instrText>
      </w:r>
      <w:r>
        <w:rPr>
          <w:noProof/>
        </w:rPr>
      </w:r>
      <w:r>
        <w:rPr>
          <w:noProof/>
        </w:rPr>
        <w:fldChar w:fldCharType="separate"/>
      </w:r>
      <w:r w:rsidR="00382C40">
        <w:rPr>
          <w:noProof/>
        </w:rPr>
        <w:t>88</w:t>
      </w:r>
      <w:r>
        <w:rPr>
          <w:noProof/>
        </w:rPr>
        <w:fldChar w:fldCharType="end"/>
      </w:r>
    </w:p>
    <w:p w:rsidR="0012365A" w:rsidRDefault="0012365A">
      <w:pPr>
        <w:pStyle w:val="TOC3"/>
        <w:rPr>
          <w:b w:val="0"/>
          <w:i w:val="0"/>
          <w:noProof/>
          <w:sz w:val="24"/>
          <w:szCs w:val="24"/>
        </w:rPr>
      </w:pPr>
      <w:r>
        <w:rPr>
          <w:noProof/>
        </w:rPr>
        <w:t>20.4.2</w:t>
      </w:r>
      <w:r>
        <w:rPr>
          <w:b w:val="0"/>
          <w:i w:val="0"/>
          <w:noProof/>
          <w:sz w:val="24"/>
          <w:szCs w:val="24"/>
        </w:rPr>
        <w:tab/>
      </w:r>
      <w:r>
        <w:rPr>
          <w:noProof/>
        </w:rPr>
        <w:t>Waste Log Transfer Process</w:t>
      </w:r>
      <w:r>
        <w:rPr>
          <w:noProof/>
        </w:rPr>
        <w:tab/>
      </w:r>
      <w:r>
        <w:rPr>
          <w:noProof/>
        </w:rPr>
        <w:fldChar w:fldCharType="begin"/>
      </w:r>
      <w:r>
        <w:rPr>
          <w:noProof/>
        </w:rPr>
        <w:instrText xml:space="preserve"> PAGEREF _Toc206233593 \h </w:instrText>
      </w:r>
      <w:r>
        <w:rPr>
          <w:noProof/>
        </w:rPr>
      </w:r>
      <w:r>
        <w:rPr>
          <w:noProof/>
        </w:rPr>
        <w:fldChar w:fldCharType="separate"/>
      </w:r>
      <w:r w:rsidR="00382C40">
        <w:rPr>
          <w:noProof/>
        </w:rPr>
        <w:t>88</w:t>
      </w:r>
      <w:r>
        <w:rPr>
          <w:noProof/>
        </w:rPr>
        <w:fldChar w:fldCharType="end"/>
      </w:r>
    </w:p>
    <w:p w:rsidR="0012365A" w:rsidRDefault="0012365A">
      <w:pPr>
        <w:pStyle w:val="TOC3"/>
        <w:rPr>
          <w:b w:val="0"/>
          <w:i w:val="0"/>
          <w:noProof/>
          <w:sz w:val="24"/>
          <w:szCs w:val="24"/>
        </w:rPr>
      </w:pPr>
      <w:r>
        <w:rPr>
          <w:noProof/>
        </w:rPr>
        <w:t>20.4.3</w:t>
      </w:r>
      <w:r>
        <w:rPr>
          <w:b w:val="0"/>
          <w:i w:val="0"/>
          <w:noProof/>
          <w:sz w:val="24"/>
          <w:szCs w:val="24"/>
        </w:rPr>
        <w:tab/>
      </w:r>
      <w:r>
        <w:rPr>
          <w:noProof/>
        </w:rPr>
        <w:t>Waste Log File Format</w:t>
      </w:r>
      <w:r>
        <w:rPr>
          <w:noProof/>
        </w:rPr>
        <w:tab/>
      </w:r>
      <w:r>
        <w:rPr>
          <w:noProof/>
        </w:rPr>
        <w:fldChar w:fldCharType="begin"/>
      </w:r>
      <w:r>
        <w:rPr>
          <w:noProof/>
        </w:rPr>
        <w:instrText xml:space="preserve"> PAGEREF _Toc206233594 \h </w:instrText>
      </w:r>
      <w:r>
        <w:rPr>
          <w:noProof/>
        </w:rPr>
      </w:r>
      <w:r>
        <w:rPr>
          <w:noProof/>
        </w:rPr>
        <w:fldChar w:fldCharType="separate"/>
      </w:r>
      <w:r w:rsidR="00382C40">
        <w:rPr>
          <w:noProof/>
        </w:rPr>
        <w:t>89</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t>21</w:t>
      </w:r>
      <w:r>
        <w:rPr>
          <w:b w:val="0"/>
          <w:caps w:val="0"/>
          <w:noProof/>
          <w:sz w:val="24"/>
          <w:szCs w:val="24"/>
        </w:rPr>
        <w:tab/>
      </w:r>
      <w:r>
        <w:rPr>
          <w:noProof/>
        </w:rPr>
        <w:t>VWT4 Local Data Formats</w:t>
      </w:r>
      <w:r>
        <w:rPr>
          <w:noProof/>
        </w:rPr>
        <w:tab/>
      </w:r>
      <w:r>
        <w:rPr>
          <w:noProof/>
        </w:rPr>
        <w:fldChar w:fldCharType="begin"/>
      </w:r>
      <w:r>
        <w:rPr>
          <w:noProof/>
        </w:rPr>
        <w:instrText xml:space="preserve"> PAGEREF _Toc206233595 \h </w:instrText>
      </w:r>
      <w:r>
        <w:rPr>
          <w:noProof/>
        </w:rPr>
      </w:r>
      <w:r>
        <w:rPr>
          <w:noProof/>
        </w:rPr>
        <w:fldChar w:fldCharType="separate"/>
      </w:r>
      <w:r w:rsidR="00382C40">
        <w:rPr>
          <w:noProof/>
        </w:rPr>
        <w:t>95</w:t>
      </w:r>
      <w:r>
        <w:rPr>
          <w:noProof/>
        </w:rPr>
        <w:fldChar w:fldCharType="end"/>
      </w:r>
    </w:p>
    <w:p w:rsidR="0012365A" w:rsidRDefault="0012365A">
      <w:pPr>
        <w:pStyle w:val="TOC2"/>
        <w:rPr>
          <w:b w:val="0"/>
          <w:smallCaps w:val="0"/>
          <w:noProof/>
          <w:sz w:val="24"/>
          <w:szCs w:val="24"/>
        </w:rPr>
      </w:pPr>
      <w:r>
        <w:rPr>
          <w:noProof/>
        </w:rPr>
        <w:t>21.1</w:t>
      </w:r>
      <w:r>
        <w:rPr>
          <w:b w:val="0"/>
          <w:smallCaps w:val="0"/>
          <w:noProof/>
          <w:sz w:val="24"/>
          <w:szCs w:val="24"/>
        </w:rPr>
        <w:tab/>
      </w:r>
      <w:r>
        <w:rPr>
          <w:noProof/>
        </w:rPr>
        <w:t>Factory Setup File</w:t>
      </w:r>
      <w:r>
        <w:rPr>
          <w:noProof/>
        </w:rPr>
        <w:tab/>
      </w:r>
      <w:r>
        <w:rPr>
          <w:noProof/>
        </w:rPr>
        <w:fldChar w:fldCharType="begin"/>
      </w:r>
      <w:r>
        <w:rPr>
          <w:noProof/>
        </w:rPr>
        <w:instrText xml:space="preserve"> PAGEREF _Toc206233596 \h </w:instrText>
      </w:r>
      <w:r>
        <w:rPr>
          <w:noProof/>
        </w:rPr>
      </w:r>
      <w:r>
        <w:rPr>
          <w:noProof/>
        </w:rPr>
        <w:fldChar w:fldCharType="separate"/>
      </w:r>
      <w:r w:rsidR="00382C40">
        <w:rPr>
          <w:noProof/>
        </w:rPr>
        <w:t>95</w:t>
      </w:r>
      <w:r>
        <w:rPr>
          <w:noProof/>
        </w:rPr>
        <w:fldChar w:fldCharType="end"/>
      </w:r>
    </w:p>
    <w:p w:rsidR="0012365A" w:rsidRDefault="0012365A">
      <w:pPr>
        <w:pStyle w:val="TOC2"/>
        <w:rPr>
          <w:b w:val="0"/>
          <w:smallCaps w:val="0"/>
          <w:noProof/>
          <w:sz w:val="24"/>
          <w:szCs w:val="24"/>
        </w:rPr>
      </w:pPr>
      <w:r>
        <w:rPr>
          <w:noProof/>
        </w:rPr>
        <w:t>21.2</w:t>
      </w:r>
      <w:r>
        <w:rPr>
          <w:b w:val="0"/>
          <w:smallCaps w:val="0"/>
          <w:noProof/>
          <w:sz w:val="24"/>
          <w:szCs w:val="24"/>
        </w:rPr>
        <w:tab/>
      </w:r>
      <w:r>
        <w:rPr>
          <w:noProof/>
        </w:rPr>
        <w:t>Scale Calibration File</w:t>
      </w:r>
      <w:r>
        <w:rPr>
          <w:noProof/>
        </w:rPr>
        <w:tab/>
      </w:r>
      <w:r>
        <w:rPr>
          <w:noProof/>
        </w:rPr>
        <w:fldChar w:fldCharType="begin"/>
      </w:r>
      <w:r>
        <w:rPr>
          <w:noProof/>
        </w:rPr>
        <w:instrText xml:space="preserve"> PAGEREF _Toc206233597 \h </w:instrText>
      </w:r>
      <w:r>
        <w:rPr>
          <w:noProof/>
        </w:rPr>
      </w:r>
      <w:r>
        <w:rPr>
          <w:noProof/>
        </w:rPr>
        <w:fldChar w:fldCharType="separate"/>
      </w:r>
      <w:r w:rsidR="00382C40">
        <w:rPr>
          <w:noProof/>
        </w:rPr>
        <w:t>95</w:t>
      </w:r>
      <w:r>
        <w:rPr>
          <w:noProof/>
        </w:rPr>
        <w:fldChar w:fldCharType="end"/>
      </w:r>
    </w:p>
    <w:p w:rsidR="0012365A" w:rsidRDefault="0012365A">
      <w:pPr>
        <w:pStyle w:val="TOC2"/>
        <w:rPr>
          <w:b w:val="0"/>
          <w:smallCaps w:val="0"/>
          <w:noProof/>
          <w:sz w:val="24"/>
          <w:szCs w:val="24"/>
        </w:rPr>
      </w:pPr>
      <w:r>
        <w:rPr>
          <w:noProof/>
        </w:rPr>
        <w:lastRenderedPageBreak/>
        <w:t>21.3</w:t>
      </w:r>
      <w:r>
        <w:rPr>
          <w:b w:val="0"/>
          <w:smallCaps w:val="0"/>
          <w:noProof/>
          <w:sz w:val="24"/>
          <w:szCs w:val="24"/>
        </w:rPr>
        <w:tab/>
      </w:r>
      <w:r>
        <w:rPr>
          <w:noProof/>
        </w:rPr>
        <w:t>AV Settings File</w:t>
      </w:r>
      <w:r>
        <w:rPr>
          <w:noProof/>
        </w:rPr>
        <w:tab/>
      </w:r>
      <w:r>
        <w:rPr>
          <w:noProof/>
        </w:rPr>
        <w:fldChar w:fldCharType="begin"/>
      </w:r>
      <w:r>
        <w:rPr>
          <w:noProof/>
        </w:rPr>
        <w:instrText xml:space="preserve"> PAGEREF _Toc206233598 \h </w:instrText>
      </w:r>
      <w:r>
        <w:rPr>
          <w:noProof/>
        </w:rPr>
      </w:r>
      <w:r>
        <w:rPr>
          <w:noProof/>
        </w:rPr>
        <w:fldChar w:fldCharType="separate"/>
      </w:r>
      <w:r w:rsidR="00382C40">
        <w:rPr>
          <w:noProof/>
        </w:rPr>
        <w:t>96</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t>22</w:t>
      </w:r>
      <w:r>
        <w:rPr>
          <w:b w:val="0"/>
          <w:caps w:val="0"/>
          <w:noProof/>
          <w:sz w:val="24"/>
          <w:szCs w:val="24"/>
        </w:rPr>
        <w:tab/>
      </w:r>
      <w:r>
        <w:rPr>
          <w:noProof/>
        </w:rPr>
        <w:t>Technical Design/Implementation</w:t>
      </w:r>
      <w:r>
        <w:rPr>
          <w:noProof/>
        </w:rPr>
        <w:tab/>
      </w:r>
      <w:r>
        <w:rPr>
          <w:noProof/>
        </w:rPr>
        <w:fldChar w:fldCharType="begin"/>
      </w:r>
      <w:r>
        <w:rPr>
          <w:noProof/>
        </w:rPr>
        <w:instrText xml:space="preserve"> PAGEREF _Toc206233599 \h </w:instrText>
      </w:r>
      <w:r>
        <w:rPr>
          <w:noProof/>
        </w:rPr>
      </w:r>
      <w:r>
        <w:rPr>
          <w:noProof/>
        </w:rPr>
        <w:fldChar w:fldCharType="separate"/>
      </w:r>
      <w:r w:rsidR="00382C40">
        <w:rPr>
          <w:noProof/>
        </w:rPr>
        <w:t>98</w:t>
      </w:r>
      <w:r>
        <w:rPr>
          <w:noProof/>
        </w:rPr>
        <w:fldChar w:fldCharType="end"/>
      </w:r>
    </w:p>
    <w:p w:rsidR="0012365A" w:rsidRDefault="0012365A">
      <w:pPr>
        <w:pStyle w:val="TOC2"/>
        <w:rPr>
          <w:b w:val="0"/>
          <w:smallCaps w:val="0"/>
          <w:noProof/>
          <w:sz w:val="24"/>
          <w:szCs w:val="24"/>
        </w:rPr>
      </w:pPr>
      <w:r>
        <w:rPr>
          <w:noProof/>
        </w:rPr>
        <w:t>22.1</w:t>
      </w:r>
      <w:r>
        <w:rPr>
          <w:b w:val="0"/>
          <w:smallCaps w:val="0"/>
          <w:noProof/>
          <w:sz w:val="24"/>
          <w:szCs w:val="24"/>
        </w:rPr>
        <w:tab/>
      </w:r>
      <w:r>
        <w:rPr>
          <w:noProof/>
        </w:rPr>
        <w:t>Database Modifications</w:t>
      </w:r>
      <w:r>
        <w:rPr>
          <w:noProof/>
        </w:rPr>
        <w:tab/>
      </w:r>
      <w:r>
        <w:rPr>
          <w:noProof/>
        </w:rPr>
        <w:fldChar w:fldCharType="begin"/>
      </w:r>
      <w:r>
        <w:rPr>
          <w:noProof/>
        </w:rPr>
        <w:instrText xml:space="preserve"> PAGEREF _Toc206233600 \h </w:instrText>
      </w:r>
      <w:r>
        <w:rPr>
          <w:noProof/>
        </w:rPr>
      </w:r>
      <w:r>
        <w:rPr>
          <w:noProof/>
        </w:rPr>
        <w:fldChar w:fldCharType="separate"/>
      </w:r>
      <w:r w:rsidR="00382C40">
        <w:rPr>
          <w:noProof/>
        </w:rPr>
        <w:t>98</w:t>
      </w:r>
      <w:r>
        <w:rPr>
          <w:noProof/>
        </w:rPr>
        <w:fldChar w:fldCharType="end"/>
      </w:r>
    </w:p>
    <w:p w:rsidR="0012365A" w:rsidRDefault="0012365A">
      <w:pPr>
        <w:pStyle w:val="TOC2"/>
        <w:rPr>
          <w:b w:val="0"/>
          <w:smallCaps w:val="0"/>
          <w:noProof/>
          <w:sz w:val="24"/>
          <w:szCs w:val="24"/>
        </w:rPr>
      </w:pPr>
      <w:r>
        <w:rPr>
          <w:noProof/>
        </w:rPr>
        <w:t>22.2</w:t>
      </w:r>
      <w:r>
        <w:rPr>
          <w:b w:val="0"/>
          <w:smallCaps w:val="0"/>
          <w:noProof/>
          <w:sz w:val="24"/>
          <w:szCs w:val="24"/>
        </w:rPr>
        <w:tab/>
      </w:r>
      <w:r>
        <w:rPr>
          <w:noProof/>
        </w:rPr>
        <w:t>UI State Management</w:t>
      </w:r>
      <w:r>
        <w:rPr>
          <w:noProof/>
        </w:rPr>
        <w:tab/>
      </w:r>
      <w:r>
        <w:rPr>
          <w:noProof/>
        </w:rPr>
        <w:fldChar w:fldCharType="begin"/>
      </w:r>
      <w:r>
        <w:rPr>
          <w:noProof/>
        </w:rPr>
        <w:instrText xml:space="preserve"> PAGEREF _Toc206233601 \h </w:instrText>
      </w:r>
      <w:r>
        <w:rPr>
          <w:noProof/>
        </w:rPr>
      </w:r>
      <w:r>
        <w:rPr>
          <w:noProof/>
        </w:rPr>
        <w:fldChar w:fldCharType="separate"/>
      </w:r>
      <w:r w:rsidR="00382C40">
        <w:rPr>
          <w:noProof/>
        </w:rPr>
        <w:t>99</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t>23</w:t>
      </w:r>
      <w:r>
        <w:rPr>
          <w:b w:val="0"/>
          <w:caps w:val="0"/>
          <w:noProof/>
          <w:sz w:val="24"/>
          <w:szCs w:val="24"/>
        </w:rPr>
        <w:tab/>
      </w:r>
      <w:r>
        <w:rPr>
          <w:noProof/>
        </w:rPr>
        <w:t>Architecture/design Sessions</w:t>
      </w:r>
      <w:r>
        <w:rPr>
          <w:noProof/>
        </w:rPr>
        <w:tab/>
      </w:r>
      <w:r>
        <w:rPr>
          <w:noProof/>
        </w:rPr>
        <w:fldChar w:fldCharType="begin"/>
      </w:r>
      <w:r>
        <w:rPr>
          <w:noProof/>
        </w:rPr>
        <w:instrText xml:space="preserve"> PAGEREF _Toc206233602 \h </w:instrText>
      </w:r>
      <w:r>
        <w:rPr>
          <w:noProof/>
        </w:rPr>
      </w:r>
      <w:r>
        <w:rPr>
          <w:noProof/>
        </w:rPr>
        <w:fldChar w:fldCharType="separate"/>
      </w:r>
      <w:r w:rsidR="00382C40">
        <w:rPr>
          <w:noProof/>
        </w:rPr>
        <w:t>100</w:t>
      </w:r>
      <w:r>
        <w:rPr>
          <w:noProof/>
        </w:rPr>
        <w:fldChar w:fldCharType="end"/>
      </w:r>
    </w:p>
    <w:p w:rsidR="0012365A" w:rsidRDefault="0012365A">
      <w:pPr>
        <w:pStyle w:val="TOC2"/>
        <w:rPr>
          <w:b w:val="0"/>
          <w:smallCaps w:val="0"/>
          <w:noProof/>
          <w:sz w:val="24"/>
          <w:szCs w:val="24"/>
        </w:rPr>
      </w:pPr>
      <w:r>
        <w:rPr>
          <w:noProof/>
        </w:rPr>
        <w:t>23.1</w:t>
      </w:r>
      <w:r>
        <w:rPr>
          <w:b w:val="0"/>
          <w:smallCaps w:val="0"/>
          <w:noProof/>
          <w:sz w:val="24"/>
          <w:szCs w:val="24"/>
        </w:rPr>
        <w:tab/>
      </w:r>
      <w:r>
        <w:rPr>
          <w:noProof/>
        </w:rPr>
        <w:t>Notes from Nathan Conf Call 6/11/08</w:t>
      </w:r>
      <w:r>
        <w:rPr>
          <w:noProof/>
        </w:rPr>
        <w:tab/>
      </w:r>
      <w:r>
        <w:rPr>
          <w:noProof/>
        </w:rPr>
        <w:fldChar w:fldCharType="begin"/>
      </w:r>
      <w:r>
        <w:rPr>
          <w:noProof/>
        </w:rPr>
        <w:instrText xml:space="preserve"> PAGEREF _Toc206233603 \h </w:instrText>
      </w:r>
      <w:r>
        <w:rPr>
          <w:noProof/>
        </w:rPr>
      </w:r>
      <w:r>
        <w:rPr>
          <w:noProof/>
        </w:rPr>
        <w:fldChar w:fldCharType="separate"/>
      </w:r>
      <w:r w:rsidR="00382C40">
        <w:rPr>
          <w:noProof/>
        </w:rPr>
        <w:t>100</w:t>
      </w:r>
      <w:r>
        <w:rPr>
          <w:noProof/>
        </w:rPr>
        <w:fldChar w:fldCharType="end"/>
      </w:r>
    </w:p>
    <w:p w:rsidR="0012365A" w:rsidRDefault="0012365A">
      <w:pPr>
        <w:pStyle w:val="TOC2"/>
        <w:rPr>
          <w:b w:val="0"/>
          <w:smallCaps w:val="0"/>
          <w:noProof/>
          <w:sz w:val="24"/>
          <w:szCs w:val="24"/>
        </w:rPr>
      </w:pPr>
      <w:r>
        <w:rPr>
          <w:noProof/>
        </w:rPr>
        <w:t>23.2</w:t>
      </w:r>
      <w:r>
        <w:rPr>
          <w:noProof/>
        </w:rPr>
        <w:tab/>
      </w:r>
      <w:r>
        <w:rPr>
          <w:noProof/>
        </w:rPr>
        <w:fldChar w:fldCharType="begin"/>
      </w:r>
      <w:r>
        <w:rPr>
          <w:noProof/>
        </w:rPr>
        <w:instrText xml:space="preserve"> PAGEREF _Toc206233604 \h </w:instrText>
      </w:r>
      <w:r>
        <w:rPr>
          <w:noProof/>
        </w:rPr>
      </w:r>
      <w:r>
        <w:rPr>
          <w:noProof/>
        </w:rPr>
        <w:fldChar w:fldCharType="separate"/>
      </w:r>
      <w:r w:rsidR="00382C40">
        <w:rPr>
          <w:noProof/>
        </w:rPr>
        <w:t>100</w:t>
      </w:r>
      <w:r>
        <w:rPr>
          <w:noProof/>
        </w:rPr>
        <w:fldChar w:fldCharType="end"/>
      </w:r>
    </w:p>
    <w:p w:rsidR="0012365A" w:rsidRDefault="0012365A">
      <w:pPr>
        <w:pStyle w:val="TOC2"/>
        <w:rPr>
          <w:b w:val="0"/>
          <w:smallCaps w:val="0"/>
          <w:noProof/>
          <w:sz w:val="24"/>
          <w:szCs w:val="24"/>
        </w:rPr>
      </w:pPr>
      <w:r>
        <w:rPr>
          <w:noProof/>
        </w:rPr>
        <w:t>23.3</w:t>
      </w:r>
      <w:r>
        <w:rPr>
          <w:b w:val="0"/>
          <w:smallCaps w:val="0"/>
          <w:noProof/>
          <w:sz w:val="24"/>
          <w:szCs w:val="24"/>
        </w:rPr>
        <w:tab/>
      </w:r>
      <w:r>
        <w:rPr>
          <w:noProof/>
        </w:rPr>
        <w:t>Notes from Steve Severance onsite session 7/19/08</w:t>
      </w:r>
      <w:r>
        <w:rPr>
          <w:noProof/>
        </w:rPr>
        <w:tab/>
      </w:r>
      <w:r>
        <w:rPr>
          <w:noProof/>
        </w:rPr>
        <w:fldChar w:fldCharType="begin"/>
      </w:r>
      <w:r>
        <w:rPr>
          <w:noProof/>
        </w:rPr>
        <w:instrText xml:space="preserve"> PAGEREF _Toc206233605 \h </w:instrText>
      </w:r>
      <w:r>
        <w:rPr>
          <w:noProof/>
        </w:rPr>
      </w:r>
      <w:r>
        <w:rPr>
          <w:noProof/>
        </w:rPr>
        <w:fldChar w:fldCharType="separate"/>
      </w:r>
      <w:r w:rsidR="00382C40">
        <w:rPr>
          <w:noProof/>
        </w:rPr>
        <w:t>100</w:t>
      </w:r>
      <w:r>
        <w:rPr>
          <w:noProof/>
        </w:rPr>
        <w:fldChar w:fldCharType="end"/>
      </w:r>
    </w:p>
    <w:p w:rsidR="0012365A" w:rsidRDefault="0012365A">
      <w:pPr>
        <w:pStyle w:val="TOC3"/>
        <w:rPr>
          <w:b w:val="0"/>
          <w:i w:val="0"/>
          <w:noProof/>
          <w:sz w:val="24"/>
          <w:szCs w:val="24"/>
        </w:rPr>
      </w:pPr>
      <w:r>
        <w:rPr>
          <w:noProof/>
        </w:rPr>
        <w:t>23.3.1</w:t>
      </w:r>
      <w:r>
        <w:rPr>
          <w:b w:val="0"/>
          <w:i w:val="0"/>
          <w:noProof/>
          <w:sz w:val="24"/>
          <w:szCs w:val="24"/>
        </w:rPr>
        <w:tab/>
      </w:r>
      <w:r>
        <w:rPr>
          <w:noProof/>
        </w:rPr>
        <w:t>Questions/Plan for Mtg</w:t>
      </w:r>
      <w:r>
        <w:rPr>
          <w:noProof/>
        </w:rPr>
        <w:tab/>
      </w:r>
      <w:r>
        <w:rPr>
          <w:noProof/>
        </w:rPr>
        <w:fldChar w:fldCharType="begin"/>
      </w:r>
      <w:r>
        <w:rPr>
          <w:noProof/>
        </w:rPr>
        <w:instrText xml:space="preserve"> PAGEREF _Toc206233606 \h </w:instrText>
      </w:r>
      <w:r>
        <w:rPr>
          <w:noProof/>
        </w:rPr>
      </w:r>
      <w:r>
        <w:rPr>
          <w:noProof/>
        </w:rPr>
        <w:fldChar w:fldCharType="separate"/>
      </w:r>
      <w:r w:rsidR="00382C40">
        <w:rPr>
          <w:noProof/>
        </w:rPr>
        <w:t>100</w:t>
      </w:r>
      <w:r>
        <w:rPr>
          <w:noProof/>
        </w:rPr>
        <w:fldChar w:fldCharType="end"/>
      </w:r>
    </w:p>
    <w:p w:rsidR="0012365A" w:rsidRDefault="0012365A">
      <w:pPr>
        <w:pStyle w:val="TOC2"/>
        <w:rPr>
          <w:b w:val="0"/>
          <w:smallCaps w:val="0"/>
          <w:noProof/>
          <w:sz w:val="24"/>
          <w:szCs w:val="24"/>
        </w:rPr>
      </w:pPr>
      <w:r>
        <w:rPr>
          <w:noProof/>
        </w:rPr>
        <w:t>23.4</w:t>
      </w:r>
      <w:r>
        <w:rPr>
          <w:b w:val="0"/>
          <w:smallCaps w:val="0"/>
          <w:noProof/>
          <w:sz w:val="24"/>
          <w:szCs w:val="24"/>
        </w:rPr>
        <w:tab/>
      </w:r>
      <w:r>
        <w:rPr>
          <w:noProof/>
        </w:rPr>
        <w:t>Notes for/from Steve Severance Meeting #2</w:t>
      </w:r>
      <w:r>
        <w:rPr>
          <w:noProof/>
        </w:rPr>
        <w:tab/>
      </w:r>
      <w:r>
        <w:rPr>
          <w:noProof/>
        </w:rPr>
        <w:fldChar w:fldCharType="begin"/>
      </w:r>
      <w:r>
        <w:rPr>
          <w:noProof/>
        </w:rPr>
        <w:instrText xml:space="preserve"> PAGEREF _Toc206233607 \h </w:instrText>
      </w:r>
      <w:r>
        <w:rPr>
          <w:noProof/>
        </w:rPr>
      </w:r>
      <w:r>
        <w:rPr>
          <w:noProof/>
        </w:rPr>
        <w:fldChar w:fldCharType="separate"/>
      </w:r>
      <w:r w:rsidR="00382C40">
        <w:rPr>
          <w:noProof/>
        </w:rPr>
        <w:t>102</w:t>
      </w:r>
      <w:r>
        <w:rPr>
          <w:noProof/>
        </w:rPr>
        <w:fldChar w:fldCharType="end"/>
      </w:r>
    </w:p>
    <w:p w:rsidR="0012365A" w:rsidRDefault="0012365A">
      <w:pPr>
        <w:pStyle w:val="TOC3"/>
        <w:rPr>
          <w:b w:val="0"/>
          <w:i w:val="0"/>
          <w:noProof/>
          <w:sz w:val="24"/>
          <w:szCs w:val="24"/>
        </w:rPr>
      </w:pPr>
      <w:r>
        <w:rPr>
          <w:noProof/>
        </w:rPr>
        <w:t>23.4.1</w:t>
      </w:r>
      <w:r>
        <w:rPr>
          <w:b w:val="0"/>
          <w:i w:val="0"/>
          <w:noProof/>
          <w:sz w:val="24"/>
          <w:szCs w:val="24"/>
        </w:rPr>
        <w:tab/>
      </w:r>
      <w:r>
        <w:rPr>
          <w:noProof/>
        </w:rPr>
        <w:t>Agenda/Prep</w:t>
      </w:r>
      <w:r>
        <w:rPr>
          <w:noProof/>
        </w:rPr>
        <w:tab/>
      </w:r>
      <w:r>
        <w:rPr>
          <w:noProof/>
        </w:rPr>
        <w:fldChar w:fldCharType="begin"/>
      </w:r>
      <w:r>
        <w:rPr>
          <w:noProof/>
        </w:rPr>
        <w:instrText xml:space="preserve"> PAGEREF _Toc206233608 \h </w:instrText>
      </w:r>
      <w:r>
        <w:rPr>
          <w:noProof/>
        </w:rPr>
      </w:r>
      <w:r>
        <w:rPr>
          <w:noProof/>
        </w:rPr>
        <w:fldChar w:fldCharType="separate"/>
      </w:r>
      <w:r w:rsidR="00382C40">
        <w:rPr>
          <w:noProof/>
        </w:rPr>
        <w:t>102</w:t>
      </w:r>
      <w:r>
        <w:rPr>
          <w:noProof/>
        </w:rPr>
        <w:fldChar w:fldCharType="end"/>
      </w:r>
    </w:p>
    <w:p w:rsidR="0012365A" w:rsidRDefault="0012365A">
      <w:pPr>
        <w:pStyle w:val="TOC2"/>
        <w:rPr>
          <w:b w:val="0"/>
          <w:smallCaps w:val="0"/>
          <w:noProof/>
          <w:sz w:val="24"/>
          <w:szCs w:val="24"/>
        </w:rPr>
      </w:pPr>
      <w:r>
        <w:rPr>
          <w:noProof/>
        </w:rPr>
        <w:t>23.5</w:t>
      </w:r>
      <w:r>
        <w:rPr>
          <w:b w:val="0"/>
          <w:smallCaps w:val="0"/>
          <w:noProof/>
          <w:sz w:val="24"/>
          <w:szCs w:val="24"/>
        </w:rPr>
        <w:tab/>
      </w:r>
      <w:r>
        <w:rPr>
          <w:noProof/>
        </w:rPr>
        <w:t>Research – Infragistics</w:t>
      </w:r>
      <w:r>
        <w:rPr>
          <w:noProof/>
        </w:rPr>
        <w:tab/>
      </w:r>
      <w:r>
        <w:rPr>
          <w:noProof/>
        </w:rPr>
        <w:fldChar w:fldCharType="begin"/>
      </w:r>
      <w:r>
        <w:rPr>
          <w:noProof/>
        </w:rPr>
        <w:instrText xml:space="preserve"> PAGEREF _Toc206233609 \h </w:instrText>
      </w:r>
      <w:r>
        <w:rPr>
          <w:noProof/>
        </w:rPr>
      </w:r>
      <w:r>
        <w:rPr>
          <w:noProof/>
        </w:rPr>
        <w:fldChar w:fldCharType="separate"/>
      </w:r>
      <w:r w:rsidR="00382C40">
        <w:rPr>
          <w:noProof/>
        </w:rPr>
        <w:t>103</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t>24</w:t>
      </w:r>
      <w:r>
        <w:rPr>
          <w:b w:val="0"/>
          <w:caps w:val="0"/>
          <w:noProof/>
          <w:sz w:val="24"/>
          <w:szCs w:val="24"/>
        </w:rPr>
        <w:tab/>
      </w:r>
      <w:r>
        <w:rPr>
          <w:noProof/>
        </w:rPr>
        <w:t>Appendix 1 – New/Modified Requirements Mop-up</w:t>
      </w:r>
      <w:r>
        <w:rPr>
          <w:noProof/>
        </w:rPr>
        <w:tab/>
      </w:r>
      <w:r>
        <w:rPr>
          <w:noProof/>
        </w:rPr>
        <w:fldChar w:fldCharType="begin"/>
      </w:r>
      <w:r>
        <w:rPr>
          <w:noProof/>
        </w:rPr>
        <w:instrText xml:space="preserve"> PAGEREF _Toc206233610 \h </w:instrText>
      </w:r>
      <w:r>
        <w:rPr>
          <w:noProof/>
        </w:rPr>
      </w:r>
      <w:r>
        <w:rPr>
          <w:noProof/>
        </w:rPr>
        <w:fldChar w:fldCharType="separate"/>
      </w:r>
      <w:r w:rsidR="00382C40">
        <w:rPr>
          <w:noProof/>
        </w:rPr>
        <w:t>104</w:t>
      </w:r>
      <w:r>
        <w:rPr>
          <w:noProof/>
        </w:rPr>
        <w:fldChar w:fldCharType="end"/>
      </w:r>
    </w:p>
    <w:p w:rsidR="0012365A" w:rsidRDefault="0012365A">
      <w:pPr>
        <w:pStyle w:val="TOC2"/>
        <w:rPr>
          <w:b w:val="0"/>
          <w:smallCaps w:val="0"/>
          <w:noProof/>
          <w:sz w:val="24"/>
          <w:szCs w:val="24"/>
        </w:rPr>
      </w:pPr>
      <w:r>
        <w:rPr>
          <w:noProof/>
        </w:rPr>
        <w:t>24.1</w:t>
      </w:r>
      <w:r>
        <w:rPr>
          <w:b w:val="0"/>
          <w:smallCaps w:val="0"/>
          <w:noProof/>
          <w:sz w:val="24"/>
          <w:szCs w:val="24"/>
        </w:rPr>
        <w:tab/>
      </w:r>
      <w:r>
        <w:rPr>
          <w:noProof/>
        </w:rPr>
        <w:t>Food Value Discount (Based on Loss Reason)</w:t>
      </w:r>
      <w:r>
        <w:rPr>
          <w:noProof/>
        </w:rPr>
        <w:tab/>
      </w:r>
      <w:r>
        <w:rPr>
          <w:noProof/>
        </w:rPr>
        <w:fldChar w:fldCharType="begin"/>
      </w:r>
      <w:r>
        <w:rPr>
          <w:noProof/>
        </w:rPr>
        <w:instrText xml:space="preserve"> PAGEREF _Toc206233611 \h </w:instrText>
      </w:r>
      <w:r>
        <w:rPr>
          <w:noProof/>
        </w:rPr>
      </w:r>
      <w:r>
        <w:rPr>
          <w:noProof/>
        </w:rPr>
        <w:fldChar w:fldCharType="separate"/>
      </w:r>
      <w:r w:rsidR="00382C40">
        <w:rPr>
          <w:noProof/>
        </w:rPr>
        <w:t>107</w:t>
      </w:r>
      <w:r>
        <w:rPr>
          <w:noProof/>
        </w:rPr>
        <w:fldChar w:fldCharType="end"/>
      </w:r>
    </w:p>
    <w:p w:rsidR="0012365A" w:rsidRDefault="0012365A">
      <w:pPr>
        <w:pStyle w:val="TOC3"/>
        <w:rPr>
          <w:b w:val="0"/>
          <w:i w:val="0"/>
          <w:noProof/>
          <w:sz w:val="24"/>
          <w:szCs w:val="24"/>
        </w:rPr>
      </w:pPr>
      <w:r>
        <w:rPr>
          <w:noProof/>
        </w:rPr>
        <w:t>24.1.1</w:t>
      </w:r>
      <w:r>
        <w:rPr>
          <w:b w:val="0"/>
          <w:i w:val="0"/>
          <w:noProof/>
          <w:sz w:val="24"/>
          <w:szCs w:val="24"/>
        </w:rPr>
        <w:tab/>
      </w:r>
      <w:r>
        <w:rPr>
          <w:noProof/>
        </w:rPr>
        <w:t>Original Concept Discussion</w:t>
      </w:r>
      <w:r>
        <w:rPr>
          <w:noProof/>
        </w:rPr>
        <w:tab/>
      </w:r>
      <w:r>
        <w:rPr>
          <w:noProof/>
        </w:rPr>
        <w:fldChar w:fldCharType="begin"/>
      </w:r>
      <w:r>
        <w:rPr>
          <w:noProof/>
        </w:rPr>
        <w:instrText xml:space="preserve"> PAGEREF _Toc206233612 \h </w:instrText>
      </w:r>
      <w:r>
        <w:rPr>
          <w:noProof/>
        </w:rPr>
      </w:r>
      <w:r>
        <w:rPr>
          <w:noProof/>
        </w:rPr>
        <w:fldChar w:fldCharType="separate"/>
      </w:r>
      <w:r w:rsidR="00382C40">
        <w:rPr>
          <w:noProof/>
        </w:rPr>
        <w:t>107</w:t>
      </w:r>
      <w:r>
        <w:rPr>
          <w:noProof/>
        </w:rPr>
        <w:fldChar w:fldCharType="end"/>
      </w:r>
    </w:p>
    <w:p w:rsidR="0012365A" w:rsidRDefault="0012365A">
      <w:pPr>
        <w:pStyle w:val="TOC3"/>
        <w:rPr>
          <w:b w:val="0"/>
          <w:i w:val="0"/>
          <w:noProof/>
          <w:sz w:val="24"/>
          <w:szCs w:val="24"/>
        </w:rPr>
      </w:pPr>
      <w:r>
        <w:rPr>
          <w:noProof/>
        </w:rPr>
        <w:t>24.1.2</w:t>
      </w:r>
      <w:r>
        <w:rPr>
          <w:b w:val="0"/>
          <w:i w:val="0"/>
          <w:noProof/>
          <w:sz w:val="24"/>
          <w:szCs w:val="24"/>
        </w:rPr>
        <w:tab/>
      </w:r>
      <w:r>
        <w:rPr>
          <w:noProof/>
        </w:rPr>
        <w:t>Solution Description</w:t>
      </w:r>
      <w:r>
        <w:rPr>
          <w:noProof/>
        </w:rPr>
        <w:tab/>
      </w:r>
      <w:r>
        <w:rPr>
          <w:noProof/>
        </w:rPr>
        <w:fldChar w:fldCharType="begin"/>
      </w:r>
      <w:r>
        <w:rPr>
          <w:noProof/>
        </w:rPr>
        <w:instrText xml:space="preserve"> PAGEREF _Toc206233613 \h </w:instrText>
      </w:r>
      <w:r>
        <w:rPr>
          <w:noProof/>
        </w:rPr>
      </w:r>
      <w:r>
        <w:rPr>
          <w:noProof/>
        </w:rPr>
        <w:fldChar w:fldCharType="separate"/>
      </w:r>
      <w:r w:rsidR="00382C40">
        <w:rPr>
          <w:noProof/>
        </w:rPr>
        <w:t>108</w:t>
      </w:r>
      <w:r>
        <w:rPr>
          <w:noProof/>
        </w:rPr>
        <w:fldChar w:fldCharType="end"/>
      </w:r>
    </w:p>
    <w:p w:rsidR="0012365A" w:rsidRDefault="0012365A">
      <w:pPr>
        <w:pStyle w:val="TOC1"/>
        <w:tabs>
          <w:tab w:val="left" w:pos="660"/>
          <w:tab w:val="right" w:leader="dot" w:pos="9350"/>
        </w:tabs>
        <w:rPr>
          <w:b w:val="0"/>
          <w:caps w:val="0"/>
          <w:noProof/>
          <w:sz w:val="24"/>
          <w:szCs w:val="24"/>
        </w:rPr>
      </w:pPr>
      <w:r>
        <w:rPr>
          <w:noProof/>
        </w:rPr>
        <w:t>25</w:t>
      </w:r>
      <w:r>
        <w:rPr>
          <w:b w:val="0"/>
          <w:caps w:val="0"/>
          <w:noProof/>
          <w:sz w:val="24"/>
          <w:szCs w:val="24"/>
        </w:rPr>
        <w:tab/>
      </w:r>
      <w:r>
        <w:rPr>
          <w:noProof/>
        </w:rPr>
        <w:t>Appendix 2 – Parked Requirements</w:t>
      </w:r>
      <w:r>
        <w:rPr>
          <w:noProof/>
        </w:rPr>
        <w:tab/>
      </w:r>
      <w:r>
        <w:rPr>
          <w:noProof/>
        </w:rPr>
        <w:fldChar w:fldCharType="begin"/>
      </w:r>
      <w:r>
        <w:rPr>
          <w:noProof/>
        </w:rPr>
        <w:instrText xml:space="preserve"> PAGEREF _Toc206233614 \h </w:instrText>
      </w:r>
      <w:r>
        <w:rPr>
          <w:noProof/>
        </w:rPr>
      </w:r>
      <w:r>
        <w:rPr>
          <w:noProof/>
        </w:rPr>
        <w:fldChar w:fldCharType="separate"/>
      </w:r>
      <w:r w:rsidR="00382C40">
        <w:rPr>
          <w:noProof/>
        </w:rPr>
        <w:t>110</w:t>
      </w:r>
      <w:r>
        <w:rPr>
          <w:noProof/>
        </w:rPr>
        <w:fldChar w:fldCharType="end"/>
      </w:r>
    </w:p>
    <w:p w:rsidR="00010D99" w:rsidRPr="003009E2" w:rsidRDefault="00010D99">
      <w:pPr>
        <w:rPr>
          <w:caps/>
          <w:sz w:val="19"/>
          <w:szCs w:val="19"/>
        </w:rPr>
      </w:pPr>
      <w:r w:rsidRPr="003009E2">
        <w:rPr>
          <w:caps/>
          <w:sz w:val="21"/>
          <w:szCs w:val="21"/>
        </w:rPr>
        <w:fldChar w:fldCharType="end"/>
      </w:r>
    </w:p>
    <w:p w:rsidR="00010D99" w:rsidRPr="003009E2" w:rsidRDefault="00AB72CF">
      <w:pPr>
        <w:pStyle w:val="Heading1"/>
        <w:rPr>
          <w:sz w:val="27"/>
          <w:szCs w:val="27"/>
        </w:rPr>
      </w:pPr>
      <w:r w:rsidRPr="003009E2">
        <w:rPr>
          <w:sz w:val="27"/>
          <w:szCs w:val="27"/>
        </w:rPr>
        <w:br w:type="page"/>
      </w:r>
      <w:bookmarkStart w:id="0" w:name="_Toc206233455"/>
      <w:r w:rsidR="00FF47E3">
        <w:rPr>
          <w:sz w:val="27"/>
          <w:szCs w:val="27"/>
        </w:rPr>
        <w:lastRenderedPageBreak/>
        <w:t xml:space="preserve">Document </w:t>
      </w:r>
      <w:r w:rsidR="00010D99" w:rsidRPr="003009E2">
        <w:rPr>
          <w:sz w:val="27"/>
          <w:szCs w:val="27"/>
        </w:rPr>
        <w:t>Overview</w:t>
      </w:r>
      <w:bookmarkEnd w:id="0"/>
    </w:p>
    <w:p w:rsidR="001B4CDB" w:rsidRDefault="00B14F74" w:rsidP="00E73927">
      <w:pPr>
        <w:rPr>
          <w:sz w:val="21"/>
          <w:szCs w:val="21"/>
        </w:rPr>
      </w:pPr>
      <w:r>
        <w:rPr>
          <w:sz w:val="21"/>
          <w:szCs w:val="21"/>
        </w:rPr>
        <w:t xml:space="preserve">This </w:t>
      </w:r>
      <w:r w:rsidR="00FF47E3">
        <w:rPr>
          <w:sz w:val="21"/>
          <w:szCs w:val="21"/>
        </w:rPr>
        <w:t>is an omnibus specification for ValuWaste 4, providing</w:t>
      </w:r>
      <w:r>
        <w:rPr>
          <w:sz w:val="21"/>
          <w:szCs w:val="21"/>
        </w:rPr>
        <w:t xml:space="preserve"> clean</w:t>
      </w:r>
      <w:r w:rsidR="00FF47E3">
        <w:rPr>
          <w:sz w:val="21"/>
          <w:szCs w:val="21"/>
        </w:rPr>
        <w:t>sed</w:t>
      </w:r>
      <w:r>
        <w:rPr>
          <w:sz w:val="21"/>
          <w:szCs w:val="21"/>
        </w:rPr>
        <w:t xml:space="preserve"> </w:t>
      </w:r>
      <w:r w:rsidR="00FF47E3">
        <w:rPr>
          <w:sz w:val="21"/>
          <w:szCs w:val="21"/>
        </w:rPr>
        <w:t xml:space="preserve">and updated </w:t>
      </w:r>
      <w:r>
        <w:rPr>
          <w:sz w:val="21"/>
          <w:szCs w:val="21"/>
        </w:rPr>
        <w:t xml:space="preserve">foundational </w:t>
      </w:r>
      <w:r w:rsidR="00FF47E3">
        <w:rPr>
          <w:sz w:val="21"/>
          <w:szCs w:val="21"/>
        </w:rPr>
        <w:t>documentation</w:t>
      </w:r>
      <w:r>
        <w:rPr>
          <w:sz w:val="21"/>
          <w:szCs w:val="21"/>
        </w:rPr>
        <w:t xml:space="preserve"> </w:t>
      </w:r>
      <w:r w:rsidR="00FF47E3">
        <w:rPr>
          <w:sz w:val="21"/>
          <w:szCs w:val="21"/>
        </w:rPr>
        <w:t>to support</w:t>
      </w:r>
      <w:r>
        <w:rPr>
          <w:sz w:val="21"/>
          <w:szCs w:val="21"/>
        </w:rPr>
        <w:t xml:space="preserve"> the final phase of ValuWaste 4 project, </w:t>
      </w:r>
      <w:r w:rsidR="00FF47E3">
        <w:rPr>
          <w:sz w:val="21"/>
          <w:szCs w:val="21"/>
        </w:rPr>
        <w:t>through</w:t>
      </w:r>
      <w:r>
        <w:rPr>
          <w:sz w:val="21"/>
          <w:szCs w:val="21"/>
        </w:rPr>
        <w:t xml:space="preserve"> beta and</w:t>
      </w:r>
      <w:r w:rsidR="00FF47E3">
        <w:rPr>
          <w:sz w:val="21"/>
          <w:szCs w:val="21"/>
        </w:rPr>
        <w:t xml:space="preserve"> into</w:t>
      </w:r>
      <w:r>
        <w:rPr>
          <w:sz w:val="21"/>
          <w:szCs w:val="21"/>
        </w:rPr>
        <w:t xml:space="preserve"> production release.</w:t>
      </w:r>
      <w:r w:rsidR="00FF47E3">
        <w:rPr>
          <w:sz w:val="21"/>
          <w:szCs w:val="21"/>
        </w:rPr>
        <w:t xml:space="preserve"> </w:t>
      </w:r>
    </w:p>
    <w:p w:rsidR="00B14F74" w:rsidRDefault="00B14F74" w:rsidP="00B14F74">
      <w:pPr>
        <w:pStyle w:val="Heading2"/>
      </w:pPr>
      <w:bookmarkStart w:id="1" w:name="_Toc199661065"/>
      <w:bookmarkStart w:id="2" w:name="_Toc206233456"/>
      <w:r w:rsidRPr="003009E2">
        <w:t>Related Documents</w:t>
      </w:r>
      <w:bookmarkEnd w:id="1"/>
      <w:bookmarkEnd w:id="2"/>
    </w:p>
    <w:p w:rsidR="00B14F74" w:rsidRDefault="00B14F74" w:rsidP="00B14F74">
      <w:pPr>
        <w:numPr>
          <w:ilvl w:val="0"/>
          <w:numId w:val="6"/>
        </w:numPr>
      </w:pPr>
      <w:r>
        <w:t>“ValuWaste 4 Product Enhancement Specs”,</w:t>
      </w:r>
      <w:r w:rsidR="00FF47E3">
        <w:t xml:space="preserve"> v0.92, by</w:t>
      </w:r>
      <w:r>
        <w:t xml:space="preserve"> S.A.Rogers</w:t>
      </w:r>
      <w:r>
        <w:br/>
        <w:t xml:space="preserve">This is the </w:t>
      </w:r>
      <w:r w:rsidR="00FF47E3">
        <w:t xml:space="preserve">prior </w:t>
      </w:r>
      <w:r>
        <w:t>omnibus document that includes the historical spec evolution, including ideas that both were and were not implemented.</w:t>
      </w:r>
    </w:p>
    <w:p w:rsidR="009D2BBA" w:rsidRDefault="009D2BBA" w:rsidP="00B14F74">
      <w:pPr>
        <w:numPr>
          <w:ilvl w:val="0"/>
          <w:numId w:val="6"/>
        </w:numPr>
      </w:pPr>
      <w:r>
        <w:t>“ValuWaste Advantage 4.0 UI Design”, S.A.Rogers (PPT)</w:t>
      </w:r>
      <w:r>
        <w:br/>
        <w:t>Comps and explanations of UI design</w:t>
      </w:r>
    </w:p>
    <w:p w:rsidR="00B14F74" w:rsidRDefault="00B14F74" w:rsidP="00B14F74">
      <w:r>
        <w:t>In general, this document will derive heavily from the above document</w:t>
      </w:r>
      <w:r w:rsidR="009D2BBA">
        <w:t>s</w:t>
      </w:r>
      <w:r>
        <w:t>, seeking primarily to refine the specs and requirements therein into final form, both to guide and document what will become the beta and then production deliverables.</w:t>
      </w:r>
    </w:p>
    <w:p w:rsidR="00055D8D" w:rsidRPr="003009E2" w:rsidRDefault="00055D8D" w:rsidP="00055D8D">
      <w:pPr>
        <w:pStyle w:val="Heading2"/>
      </w:pPr>
      <w:bookmarkStart w:id="3" w:name="_Toc139183868"/>
      <w:bookmarkStart w:id="4" w:name="_Toc199661067"/>
      <w:bookmarkStart w:id="5" w:name="_Toc206233457"/>
      <w:smartTag w:uri="urn:schemas-microsoft-com:office:smarttags" w:element="Street">
        <w:smartTag w:uri="urn:schemas-microsoft-com:office:smarttags" w:element="address">
          <w:r>
            <w:t xml:space="preserve">ValuWaste Product </w:t>
          </w:r>
          <w:r w:rsidRPr="003009E2">
            <w:t>Road</w:t>
          </w:r>
        </w:smartTag>
      </w:smartTag>
      <w:r w:rsidRPr="003009E2">
        <w:t xml:space="preserve"> Map</w:t>
      </w:r>
      <w:bookmarkEnd w:id="3"/>
      <w:bookmarkEnd w:id="4"/>
      <w:bookmarkEnd w:id="5"/>
    </w:p>
    <w:p w:rsidR="00055D8D" w:rsidRPr="003009E2" w:rsidRDefault="00055D8D" w:rsidP="00055D8D">
      <w:pPr>
        <w:numPr>
          <w:ilvl w:val="0"/>
          <w:numId w:val="87"/>
        </w:numPr>
        <w:rPr>
          <w:sz w:val="21"/>
          <w:szCs w:val="21"/>
        </w:rPr>
      </w:pPr>
      <w:r>
        <w:rPr>
          <w:sz w:val="21"/>
          <w:szCs w:val="21"/>
        </w:rPr>
        <w:t>ValuWaste</w:t>
      </w:r>
      <w:r w:rsidRPr="003009E2">
        <w:rPr>
          <w:sz w:val="21"/>
          <w:szCs w:val="21"/>
        </w:rPr>
        <w:t xml:space="preserve"> 2.0 </w:t>
      </w:r>
    </w:p>
    <w:p w:rsidR="00055D8D" w:rsidRPr="003009E2" w:rsidRDefault="00055D8D" w:rsidP="00055D8D">
      <w:pPr>
        <w:numPr>
          <w:ilvl w:val="1"/>
          <w:numId w:val="87"/>
        </w:numPr>
        <w:rPr>
          <w:sz w:val="21"/>
          <w:szCs w:val="21"/>
        </w:rPr>
      </w:pPr>
      <w:r w:rsidRPr="003009E2">
        <w:rPr>
          <w:sz w:val="21"/>
          <w:szCs w:val="21"/>
        </w:rPr>
        <w:t>Beta version, rolled out to ARAMARK Feb 2005</w:t>
      </w:r>
    </w:p>
    <w:p w:rsidR="00055D8D" w:rsidRPr="003009E2" w:rsidRDefault="00055D8D" w:rsidP="00055D8D">
      <w:pPr>
        <w:numPr>
          <w:ilvl w:val="0"/>
          <w:numId w:val="87"/>
        </w:numPr>
        <w:rPr>
          <w:sz w:val="21"/>
          <w:szCs w:val="21"/>
        </w:rPr>
      </w:pPr>
      <w:r>
        <w:rPr>
          <w:sz w:val="21"/>
          <w:szCs w:val="21"/>
        </w:rPr>
        <w:t>ValuWaste</w:t>
      </w:r>
      <w:r w:rsidRPr="003009E2">
        <w:rPr>
          <w:sz w:val="21"/>
          <w:szCs w:val="21"/>
        </w:rPr>
        <w:t xml:space="preserve"> 3.0</w:t>
      </w:r>
    </w:p>
    <w:p w:rsidR="00055D8D" w:rsidRPr="003009E2" w:rsidRDefault="00055D8D" w:rsidP="00055D8D">
      <w:pPr>
        <w:numPr>
          <w:ilvl w:val="1"/>
          <w:numId w:val="87"/>
        </w:numPr>
        <w:rPr>
          <w:sz w:val="21"/>
          <w:szCs w:val="21"/>
        </w:rPr>
      </w:pPr>
      <w:r>
        <w:rPr>
          <w:sz w:val="21"/>
          <w:szCs w:val="21"/>
        </w:rPr>
        <w:t>First p</w:t>
      </w:r>
      <w:r w:rsidRPr="003009E2">
        <w:rPr>
          <w:sz w:val="21"/>
          <w:szCs w:val="21"/>
        </w:rPr>
        <w:t>roduction version, rolled out to ARAMARK  Sept 2005-Feb 2006</w:t>
      </w:r>
    </w:p>
    <w:p w:rsidR="00055D8D" w:rsidRPr="003009E2" w:rsidRDefault="00055D8D" w:rsidP="00055D8D">
      <w:pPr>
        <w:numPr>
          <w:ilvl w:val="0"/>
          <w:numId w:val="87"/>
        </w:numPr>
        <w:rPr>
          <w:sz w:val="21"/>
          <w:szCs w:val="21"/>
        </w:rPr>
      </w:pPr>
      <w:r>
        <w:rPr>
          <w:sz w:val="21"/>
          <w:szCs w:val="21"/>
        </w:rPr>
        <w:t>ValuWaste</w:t>
      </w:r>
      <w:r w:rsidRPr="003009E2">
        <w:rPr>
          <w:sz w:val="21"/>
          <w:szCs w:val="21"/>
        </w:rPr>
        <w:t xml:space="preserve"> 3.1</w:t>
      </w:r>
      <w:r>
        <w:rPr>
          <w:sz w:val="21"/>
          <w:szCs w:val="21"/>
        </w:rPr>
        <w:t xml:space="preserve">  (v3.1.3.4)</w:t>
      </w:r>
    </w:p>
    <w:p w:rsidR="00055D8D" w:rsidRPr="003009E2" w:rsidRDefault="00055D8D" w:rsidP="00055D8D">
      <w:pPr>
        <w:numPr>
          <w:ilvl w:val="1"/>
          <w:numId w:val="87"/>
        </w:numPr>
        <w:rPr>
          <w:sz w:val="21"/>
          <w:szCs w:val="21"/>
        </w:rPr>
      </w:pPr>
      <w:r w:rsidRPr="003009E2">
        <w:rPr>
          <w:sz w:val="21"/>
          <w:szCs w:val="21"/>
        </w:rPr>
        <w:t>Major Production upgrade rolled out to existing customers + part of initial market launch  June 2006</w:t>
      </w:r>
    </w:p>
    <w:p w:rsidR="00055D8D" w:rsidRDefault="00055D8D" w:rsidP="00055D8D">
      <w:pPr>
        <w:numPr>
          <w:ilvl w:val="0"/>
          <w:numId w:val="87"/>
        </w:numPr>
        <w:rPr>
          <w:sz w:val="21"/>
          <w:szCs w:val="21"/>
        </w:rPr>
      </w:pPr>
      <w:r>
        <w:rPr>
          <w:sz w:val="21"/>
          <w:szCs w:val="21"/>
        </w:rPr>
        <w:t>ValuWaste 4.2</w:t>
      </w:r>
    </w:p>
    <w:p w:rsidR="00055D8D" w:rsidRDefault="00055D8D" w:rsidP="00055D8D">
      <w:pPr>
        <w:numPr>
          <w:ilvl w:val="1"/>
          <w:numId w:val="87"/>
        </w:numPr>
        <w:rPr>
          <w:sz w:val="21"/>
          <w:szCs w:val="21"/>
        </w:rPr>
      </w:pPr>
      <w:r>
        <w:rPr>
          <w:sz w:val="21"/>
          <w:szCs w:val="21"/>
        </w:rPr>
        <w:t>Documented herein – first version of the new generation ValuWaste.</w:t>
      </w:r>
    </w:p>
    <w:p w:rsidR="00055D8D" w:rsidRDefault="00055D8D" w:rsidP="00055D8D">
      <w:pPr>
        <w:numPr>
          <w:ilvl w:val="0"/>
          <w:numId w:val="87"/>
        </w:numPr>
        <w:rPr>
          <w:sz w:val="21"/>
          <w:szCs w:val="21"/>
        </w:rPr>
      </w:pPr>
      <w:r>
        <w:rPr>
          <w:sz w:val="21"/>
          <w:szCs w:val="21"/>
        </w:rPr>
        <w:t>ValuWaste 4.n</w:t>
      </w:r>
    </w:p>
    <w:p w:rsidR="00055D8D" w:rsidRPr="00055D8D" w:rsidRDefault="00055D8D" w:rsidP="00055D8D">
      <w:pPr>
        <w:numPr>
          <w:ilvl w:val="1"/>
          <w:numId w:val="87"/>
        </w:numPr>
        <w:rPr>
          <w:sz w:val="21"/>
          <w:szCs w:val="21"/>
        </w:rPr>
      </w:pPr>
      <w:r>
        <w:t>Incremental list of functionality enhancements that are stretch/cut from 4.0, particularly new reports.</w:t>
      </w:r>
    </w:p>
    <w:p w:rsidR="00055D8D" w:rsidRDefault="00055D8D" w:rsidP="00055D8D">
      <w:pPr>
        <w:numPr>
          <w:ilvl w:val="0"/>
          <w:numId w:val="87"/>
        </w:numPr>
        <w:rPr>
          <w:sz w:val="21"/>
          <w:szCs w:val="21"/>
        </w:rPr>
      </w:pPr>
      <w:r>
        <w:rPr>
          <w:sz w:val="21"/>
          <w:szCs w:val="21"/>
        </w:rPr>
        <w:t>ValuWaste 5.n possible enhancements:</w:t>
      </w:r>
    </w:p>
    <w:p w:rsidR="00055D8D" w:rsidRPr="00055D8D" w:rsidRDefault="00055D8D" w:rsidP="00055D8D">
      <w:pPr>
        <w:numPr>
          <w:ilvl w:val="1"/>
          <w:numId w:val="87"/>
        </w:numPr>
        <w:rPr>
          <w:sz w:val="21"/>
          <w:szCs w:val="21"/>
        </w:rPr>
      </w:pPr>
      <w:r>
        <w:t>Networking/real-time support (e.g. linking dashboards with Tracker data collection)</w:t>
      </w:r>
    </w:p>
    <w:p w:rsidR="00055D8D" w:rsidRPr="00055D8D" w:rsidRDefault="00055D8D" w:rsidP="00055D8D">
      <w:pPr>
        <w:numPr>
          <w:ilvl w:val="1"/>
          <w:numId w:val="87"/>
        </w:numPr>
        <w:rPr>
          <w:sz w:val="21"/>
          <w:szCs w:val="21"/>
        </w:rPr>
      </w:pPr>
      <w:r>
        <w:rPr>
          <w:sz w:val="21"/>
          <w:szCs w:val="21"/>
        </w:rPr>
        <w:t>New data tracking markets.</w:t>
      </w:r>
    </w:p>
    <w:p w:rsidR="009D2BBA" w:rsidRDefault="009D2BBA" w:rsidP="00B14F74">
      <w:pPr>
        <w:pStyle w:val="Heading1"/>
      </w:pPr>
      <w:bookmarkStart w:id="6" w:name="_Toc206233458"/>
      <w:r>
        <w:t>Glossary</w:t>
      </w:r>
      <w:bookmarkEnd w:id="6"/>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8"/>
        <w:gridCol w:w="3557"/>
        <w:gridCol w:w="5713"/>
      </w:tblGrid>
      <w:tr w:rsidR="00DB334B" w:rsidRPr="00062D9B" w:rsidTr="00924EA5">
        <w:tc>
          <w:tcPr>
            <w:tcW w:w="468" w:type="dxa"/>
            <w:shd w:val="clear" w:color="auto" w:fill="E0E0E0"/>
          </w:tcPr>
          <w:p w:rsidR="00DB334B" w:rsidRPr="00062D9B" w:rsidRDefault="00DB334B" w:rsidP="00924EA5">
            <w:pPr>
              <w:keepNext/>
              <w:spacing w:before="0" w:after="0"/>
              <w:rPr>
                <w:b/>
                <w:sz w:val="24"/>
              </w:rPr>
            </w:pPr>
          </w:p>
        </w:tc>
        <w:tc>
          <w:tcPr>
            <w:tcW w:w="3557" w:type="dxa"/>
            <w:shd w:val="clear" w:color="auto" w:fill="E0E0E0"/>
          </w:tcPr>
          <w:p w:rsidR="00DB334B" w:rsidRPr="00062D9B" w:rsidRDefault="00DB334B" w:rsidP="00924EA5">
            <w:pPr>
              <w:keepNext/>
              <w:spacing w:before="0" w:after="0"/>
              <w:rPr>
                <w:b/>
                <w:sz w:val="24"/>
              </w:rPr>
            </w:pPr>
            <w:r w:rsidRPr="00062D9B">
              <w:rPr>
                <w:b/>
                <w:sz w:val="24"/>
              </w:rPr>
              <w:t>Terms</w:t>
            </w:r>
          </w:p>
        </w:tc>
        <w:tc>
          <w:tcPr>
            <w:tcW w:w="5713" w:type="dxa"/>
            <w:shd w:val="clear" w:color="auto" w:fill="E0E0E0"/>
          </w:tcPr>
          <w:p w:rsidR="00DB334B" w:rsidRPr="00062D9B" w:rsidRDefault="00DB334B" w:rsidP="00924EA5">
            <w:pPr>
              <w:keepNext/>
              <w:spacing w:before="0" w:after="0"/>
              <w:rPr>
                <w:b/>
                <w:sz w:val="24"/>
              </w:rPr>
            </w:pPr>
            <w:r w:rsidRPr="00062D9B">
              <w:rPr>
                <w:b/>
                <w:sz w:val="24"/>
              </w:rPr>
              <w:t>Definition</w:t>
            </w:r>
          </w:p>
        </w:tc>
      </w:tr>
      <w:tr w:rsidR="00DB334B" w:rsidTr="00924EA5">
        <w:tc>
          <w:tcPr>
            <w:tcW w:w="468" w:type="dxa"/>
          </w:tcPr>
          <w:p w:rsidR="00DB334B" w:rsidRDefault="00DB334B" w:rsidP="004B2358">
            <w:pPr>
              <w:keepNext/>
              <w:numPr>
                <w:ilvl w:val="0"/>
                <w:numId w:val="12"/>
              </w:numPr>
              <w:spacing w:before="0" w:after="0"/>
              <w:ind w:left="360"/>
            </w:pPr>
          </w:p>
        </w:tc>
        <w:tc>
          <w:tcPr>
            <w:tcW w:w="3557" w:type="dxa"/>
          </w:tcPr>
          <w:p w:rsidR="00DB334B" w:rsidRDefault="00DB334B" w:rsidP="00924EA5">
            <w:pPr>
              <w:keepNext/>
              <w:spacing w:before="0" w:after="0"/>
            </w:pPr>
            <w:r>
              <w:t>Button</w:t>
            </w:r>
          </w:p>
          <w:p w:rsidR="00DB334B" w:rsidRDefault="00DB334B" w:rsidP="00924EA5">
            <w:pPr>
              <w:keepNext/>
              <w:spacing w:before="0" w:after="0"/>
            </w:pPr>
          </w:p>
          <w:p w:rsidR="00DB334B" w:rsidRDefault="00DB334B" w:rsidP="00924EA5">
            <w:pPr>
              <w:keepNext/>
              <w:spacing w:before="0" w:after="0"/>
            </w:pPr>
            <w:r>
              <w:t>aka - Alias</w:t>
            </w:r>
          </w:p>
        </w:tc>
        <w:tc>
          <w:tcPr>
            <w:tcW w:w="5713" w:type="dxa"/>
          </w:tcPr>
          <w:p w:rsidR="00DB334B" w:rsidRDefault="00DB334B" w:rsidP="00924EA5">
            <w:pPr>
              <w:keepNext/>
              <w:spacing w:before="0" w:after="0"/>
            </w:pPr>
            <w:r>
              <w:t>Each Button added to a VWA Tracker configuration creates a button in a corresponding menu on the Tracker.  Each Button corresponds to an individual Type, i.e. when a Tracker Button is selected, the current waste record is “typed” according to the selection (e.g. a Food Type of  “Deli Meat” might be linked to a button that is labeled “Sliced Turkey” under a menu of  “Lunch / Sandwiches”).</w:t>
            </w:r>
          </w:p>
        </w:tc>
      </w:tr>
      <w:tr w:rsidR="00DB334B" w:rsidTr="00924EA5">
        <w:tc>
          <w:tcPr>
            <w:tcW w:w="468" w:type="dxa"/>
          </w:tcPr>
          <w:p w:rsidR="00DB334B" w:rsidRDefault="00DB334B" w:rsidP="004B2358">
            <w:pPr>
              <w:numPr>
                <w:ilvl w:val="0"/>
                <w:numId w:val="12"/>
              </w:numPr>
              <w:spacing w:before="0" w:after="0"/>
              <w:ind w:left="360"/>
            </w:pPr>
          </w:p>
        </w:tc>
        <w:tc>
          <w:tcPr>
            <w:tcW w:w="3557" w:type="dxa"/>
          </w:tcPr>
          <w:p w:rsidR="00DB334B" w:rsidRDefault="00DB334B" w:rsidP="00924EA5">
            <w:pPr>
              <w:spacing w:before="0" w:after="0"/>
            </w:pPr>
            <w:r>
              <w:t>Designated order</w:t>
            </w:r>
          </w:p>
        </w:tc>
        <w:tc>
          <w:tcPr>
            <w:tcW w:w="5713" w:type="dxa"/>
          </w:tcPr>
          <w:p w:rsidR="00DB334B" w:rsidRDefault="00DB334B" w:rsidP="00924EA5">
            <w:pPr>
              <w:spacing w:before="0" w:after="0"/>
            </w:pPr>
            <w:r>
              <w:t xml:space="preserve">This is an order that the user supplies in the ValuWaste </w:t>
            </w:r>
            <w:r>
              <w:lastRenderedPageBreak/>
              <w:t>Advantage configuration UI that determines the order in which the Tracker displays food, loss, container and other type dimension buttons in the waste loop UI.</w:t>
            </w:r>
          </w:p>
          <w:p w:rsidR="00DB334B" w:rsidRDefault="00DB334B" w:rsidP="00924EA5">
            <w:pPr>
              <w:spacing w:before="0" w:after="0"/>
            </w:pPr>
          </w:p>
          <w:p w:rsidR="00DB334B" w:rsidRDefault="00DB334B" w:rsidP="00924EA5">
            <w:pPr>
              <w:spacing w:before="0" w:after="0"/>
            </w:pPr>
            <w:r>
              <w:t>The order shown in VWA is the same order that menus and buttons will be shown on the Tracker.</w:t>
            </w:r>
          </w:p>
        </w:tc>
      </w:tr>
      <w:tr w:rsidR="00DB334B" w:rsidTr="00924EA5">
        <w:tc>
          <w:tcPr>
            <w:tcW w:w="468" w:type="dxa"/>
          </w:tcPr>
          <w:p w:rsidR="00DB334B" w:rsidRDefault="00DB334B" w:rsidP="004B2358">
            <w:pPr>
              <w:numPr>
                <w:ilvl w:val="0"/>
                <w:numId w:val="12"/>
              </w:numPr>
              <w:spacing w:before="0" w:after="0"/>
              <w:ind w:left="360"/>
            </w:pPr>
          </w:p>
        </w:tc>
        <w:tc>
          <w:tcPr>
            <w:tcW w:w="3557" w:type="dxa"/>
          </w:tcPr>
          <w:p w:rsidR="00DB334B" w:rsidRDefault="00DB334B" w:rsidP="00924EA5">
            <w:pPr>
              <w:spacing w:before="0" w:after="0"/>
            </w:pPr>
            <w:r>
              <w:t>Menu</w:t>
            </w:r>
          </w:p>
        </w:tc>
        <w:tc>
          <w:tcPr>
            <w:tcW w:w="5713" w:type="dxa"/>
          </w:tcPr>
          <w:p w:rsidR="00DB334B" w:rsidRDefault="00DB334B" w:rsidP="00924EA5">
            <w:pPr>
              <w:spacing w:before="0" w:after="0"/>
            </w:pPr>
            <w:r>
              <w:t>A Menu is a particular screen on the Tracker that has a collection of Buttons on it, for selecting the Type of the current waste transaction (or a sub-menu).</w:t>
            </w:r>
          </w:p>
          <w:p w:rsidR="00DB334B" w:rsidRDefault="00DB334B" w:rsidP="00924EA5">
            <w:pPr>
              <w:spacing w:before="0" w:after="0"/>
            </w:pPr>
          </w:p>
          <w:p w:rsidR="00DB334B" w:rsidRDefault="00DB334B" w:rsidP="00924EA5">
            <w:pPr>
              <w:spacing w:before="0" w:after="0"/>
            </w:pPr>
            <w:r>
              <w:t>Further, Food Menus can be associated with implicit data entry as well, specifically:</w:t>
            </w:r>
          </w:p>
          <w:p w:rsidR="00DB334B" w:rsidRDefault="00DB334B" w:rsidP="00924EA5">
            <w:pPr>
              <w:numPr>
                <w:ilvl w:val="0"/>
                <w:numId w:val="13"/>
              </w:numPr>
              <w:spacing w:before="0" w:after="0"/>
            </w:pPr>
            <w:r>
              <w:t>Daypart</w:t>
            </w:r>
          </w:p>
          <w:p w:rsidR="00DB334B" w:rsidRDefault="00DB334B" w:rsidP="00924EA5">
            <w:pPr>
              <w:numPr>
                <w:ilvl w:val="0"/>
                <w:numId w:val="13"/>
              </w:numPr>
              <w:spacing w:before="0" w:after="0"/>
            </w:pPr>
            <w:r>
              <w:t>Source/Station</w:t>
            </w:r>
          </w:p>
          <w:p w:rsidR="00DB334B" w:rsidRDefault="00DB334B" w:rsidP="00924EA5">
            <w:r>
              <w:t>What this means is that a particular menu can be specified as implying a Daypart or Station, simply by selecting a type that is subordinate to that menu.</w:t>
            </w:r>
          </w:p>
          <w:p w:rsidR="00DB334B" w:rsidRDefault="00DB334B" w:rsidP="00924EA5">
            <w:r>
              <w:t>Note: the implied Daypart or Station will be overridden if there is a Question that explicitly asks for the user to choose from a list of possible Dayparts or Stations.</w:t>
            </w:r>
          </w:p>
        </w:tc>
      </w:tr>
      <w:tr w:rsidR="00406DD9" w:rsidTr="00924EA5">
        <w:tc>
          <w:tcPr>
            <w:tcW w:w="468" w:type="dxa"/>
          </w:tcPr>
          <w:p w:rsidR="00406DD9" w:rsidRDefault="00406DD9" w:rsidP="004B2358">
            <w:pPr>
              <w:numPr>
                <w:ilvl w:val="0"/>
                <w:numId w:val="12"/>
              </w:numPr>
              <w:spacing w:before="0" w:after="0"/>
              <w:ind w:left="360"/>
            </w:pPr>
          </w:p>
        </w:tc>
        <w:tc>
          <w:tcPr>
            <w:tcW w:w="3557" w:type="dxa"/>
          </w:tcPr>
          <w:p w:rsidR="00406DD9" w:rsidRDefault="00406DD9" w:rsidP="00924EA5">
            <w:pPr>
              <w:spacing w:before="0" w:after="0"/>
            </w:pPr>
            <w:r>
              <w:t>Off Stage (UI)</w:t>
            </w:r>
          </w:p>
        </w:tc>
        <w:tc>
          <w:tcPr>
            <w:tcW w:w="5713" w:type="dxa"/>
          </w:tcPr>
          <w:p w:rsidR="00406DD9" w:rsidRDefault="00406DD9" w:rsidP="00924EA5">
            <w:pPr>
              <w:spacing w:before="0" w:after="0"/>
            </w:pPr>
            <w:r>
              <w:t>Refers to software UIs that customer users ordinarily don’t experience in the course of normal operational usage of ValuWaste.  Examples:</w:t>
            </w:r>
          </w:p>
          <w:p w:rsidR="00406DD9" w:rsidRDefault="00406DD9" w:rsidP="00406DD9">
            <w:pPr>
              <w:numPr>
                <w:ilvl w:val="0"/>
                <w:numId w:val="18"/>
              </w:numPr>
              <w:spacing w:before="0" w:after="0"/>
            </w:pPr>
            <w:r>
              <w:t>Manage Types</w:t>
            </w:r>
          </w:p>
          <w:p w:rsidR="00406DD9" w:rsidRDefault="00406DD9" w:rsidP="00406DD9">
            <w:pPr>
              <w:numPr>
                <w:ilvl w:val="0"/>
                <w:numId w:val="18"/>
              </w:numPr>
              <w:spacing w:before="0" w:after="0"/>
            </w:pPr>
            <w:r>
              <w:t>Manage Trackers</w:t>
            </w:r>
          </w:p>
          <w:p w:rsidR="00406DD9" w:rsidRDefault="00406DD9" w:rsidP="00406DD9">
            <w:pPr>
              <w:numPr>
                <w:ilvl w:val="0"/>
                <w:numId w:val="18"/>
              </w:numPr>
              <w:spacing w:before="0" w:after="0"/>
            </w:pPr>
            <w:r>
              <w:t>Manage Sites</w:t>
            </w:r>
          </w:p>
        </w:tc>
      </w:tr>
      <w:tr w:rsidR="00406DD9" w:rsidTr="00924EA5">
        <w:tc>
          <w:tcPr>
            <w:tcW w:w="468" w:type="dxa"/>
          </w:tcPr>
          <w:p w:rsidR="00406DD9" w:rsidRDefault="00406DD9" w:rsidP="004B2358">
            <w:pPr>
              <w:numPr>
                <w:ilvl w:val="0"/>
                <w:numId w:val="12"/>
              </w:numPr>
              <w:spacing w:before="0" w:after="0"/>
              <w:ind w:left="360"/>
            </w:pPr>
          </w:p>
        </w:tc>
        <w:tc>
          <w:tcPr>
            <w:tcW w:w="3557" w:type="dxa"/>
          </w:tcPr>
          <w:p w:rsidR="00406DD9" w:rsidRDefault="00406DD9" w:rsidP="00924EA5">
            <w:pPr>
              <w:spacing w:before="0" w:after="0"/>
            </w:pPr>
            <w:r>
              <w:t>On Stage (UI)</w:t>
            </w:r>
          </w:p>
        </w:tc>
        <w:tc>
          <w:tcPr>
            <w:tcW w:w="5713" w:type="dxa"/>
          </w:tcPr>
          <w:p w:rsidR="00406DD9" w:rsidRDefault="00406DD9" w:rsidP="00924EA5">
            <w:pPr>
              <w:spacing w:before="0" w:after="0"/>
            </w:pPr>
            <w:r>
              <w:t>Refers to the primary software UIs that customer users experience in the course of normal operational usage of ValuWaste.  Examples:</w:t>
            </w:r>
          </w:p>
          <w:p w:rsidR="00406DD9" w:rsidRDefault="00406DD9" w:rsidP="00406DD9">
            <w:pPr>
              <w:numPr>
                <w:ilvl w:val="0"/>
                <w:numId w:val="17"/>
              </w:numPr>
              <w:spacing w:before="0" w:after="0"/>
            </w:pPr>
            <w:r>
              <w:t>Print Weekly Reports</w:t>
            </w:r>
          </w:p>
          <w:p w:rsidR="00406DD9" w:rsidRDefault="00406DD9" w:rsidP="00406DD9">
            <w:pPr>
              <w:numPr>
                <w:ilvl w:val="0"/>
                <w:numId w:val="17"/>
              </w:numPr>
              <w:spacing w:before="0" w:after="0"/>
            </w:pPr>
            <w:r>
              <w:t>Import Waste Data</w:t>
            </w:r>
          </w:p>
          <w:p w:rsidR="00406DD9" w:rsidRDefault="00406DD9" w:rsidP="00406DD9">
            <w:pPr>
              <w:numPr>
                <w:ilvl w:val="0"/>
                <w:numId w:val="17"/>
              </w:numPr>
              <w:spacing w:before="0" w:after="0"/>
            </w:pPr>
            <w:r>
              <w:t>Upload Waste Data</w:t>
            </w:r>
          </w:p>
          <w:p w:rsidR="00406DD9" w:rsidRDefault="00406DD9" w:rsidP="00406DD9">
            <w:pPr>
              <w:numPr>
                <w:ilvl w:val="0"/>
                <w:numId w:val="17"/>
              </w:numPr>
              <w:spacing w:before="0" w:after="0"/>
            </w:pPr>
            <w:r>
              <w:t>Print SWAT form</w:t>
            </w:r>
          </w:p>
        </w:tc>
      </w:tr>
      <w:tr w:rsidR="00DB334B" w:rsidTr="00924EA5">
        <w:tc>
          <w:tcPr>
            <w:tcW w:w="468" w:type="dxa"/>
          </w:tcPr>
          <w:p w:rsidR="00DB334B" w:rsidRDefault="00DB334B" w:rsidP="004B2358">
            <w:pPr>
              <w:numPr>
                <w:ilvl w:val="0"/>
                <w:numId w:val="12"/>
              </w:numPr>
              <w:spacing w:before="0" w:after="0"/>
              <w:ind w:left="360"/>
            </w:pPr>
          </w:p>
        </w:tc>
        <w:tc>
          <w:tcPr>
            <w:tcW w:w="3557" w:type="dxa"/>
          </w:tcPr>
          <w:p w:rsidR="00DB334B" w:rsidRDefault="00DB334B" w:rsidP="00924EA5">
            <w:pPr>
              <w:spacing w:before="0" w:after="0"/>
            </w:pPr>
            <w:r>
              <w:t>Site</w:t>
            </w:r>
          </w:p>
        </w:tc>
        <w:tc>
          <w:tcPr>
            <w:tcW w:w="5713" w:type="dxa"/>
          </w:tcPr>
          <w:p w:rsidR="00DB334B" w:rsidRDefault="00DB334B" w:rsidP="00924EA5">
            <w:pPr>
              <w:spacing w:before="0" w:after="0"/>
            </w:pPr>
            <w:r>
              <w:t xml:space="preserve">Sites provide a way to organize Trackers by physical location and ownership.  Each Tracker must be a member of a single Site.  Each Site also is associated with a single Type Catalog (Master or Sub-Type Catalog), and can have the CRM properties of Customer, Business Unit, Region, and District.  </w:t>
            </w:r>
          </w:p>
          <w:p w:rsidR="00DB334B" w:rsidRDefault="00DB334B" w:rsidP="00924EA5">
            <w:pPr>
              <w:spacing w:before="0" w:after="0"/>
            </w:pPr>
          </w:p>
          <w:p w:rsidR="00DB334B" w:rsidRDefault="00DB334B" w:rsidP="00924EA5">
            <w:pPr>
              <w:spacing w:before="0" w:after="0"/>
            </w:pPr>
            <w:r>
              <w:t>The concept of Sites is intended to parallel the ValuWaste concept of a Site, which is a physical location licensed for a specific number of Trackers.  As such, VWA has the ability to restrict functionality based on the number of Sites a particular installation is licensed for.</w:t>
            </w:r>
          </w:p>
        </w:tc>
      </w:tr>
      <w:tr w:rsidR="00DB334B" w:rsidTr="00924EA5">
        <w:tc>
          <w:tcPr>
            <w:tcW w:w="468" w:type="dxa"/>
          </w:tcPr>
          <w:p w:rsidR="00DB334B" w:rsidRDefault="00DB334B" w:rsidP="004B2358">
            <w:pPr>
              <w:numPr>
                <w:ilvl w:val="0"/>
                <w:numId w:val="12"/>
              </w:numPr>
              <w:spacing w:before="0" w:after="0"/>
              <w:ind w:left="360"/>
            </w:pPr>
          </w:p>
        </w:tc>
        <w:tc>
          <w:tcPr>
            <w:tcW w:w="3557" w:type="dxa"/>
          </w:tcPr>
          <w:p w:rsidR="00DB334B" w:rsidRDefault="00DB334B" w:rsidP="00924EA5">
            <w:pPr>
              <w:spacing w:before="0" w:after="0"/>
            </w:pPr>
            <w:r>
              <w:t>Tracker Manager</w:t>
            </w:r>
          </w:p>
          <w:p w:rsidR="00DB334B" w:rsidRDefault="00DB334B" w:rsidP="00924EA5">
            <w:pPr>
              <w:spacing w:before="0" w:after="0"/>
            </w:pPr>
          </w:p>
          <w:p w:rsidR="00DB334B" w:rsidRDefault="00DB334B" w:rsidP="00924EA5">
            <w:pPr>
              <w:spacing w:before="0" w:after="0"/>
            </w:pPr>
            <w:r>
              <w:t>a.k.a. Tracker UI Manager, Tracker [Button | UI] Designer.</w:t>
            </w:r>
          </w:p>
          <w:p w:rsidR="00DB334B" w:rsidRDefault="00DB334B" w:rsidP="00924EA5">
            <w:pPr>
              <w:spacing w:before="0" w:after="0"/>
            </w:pPr>
          </w:p>
        </w:tc>
        <w:tc>
          <w:tcPr>
            <w:tcW w:w="5713" w:type="dxa"/>
          </w:tcPr>
          <w:p w:rsidR="00DB334B" w:rsidRDefault="00DB334B" w:rsidP="00924EA5">
            <w:pPr>
              <w:spacing w:before="0" w:after="0"/>
            </w:pPr>
            <w:r>
              <w:t>This is the VWA UI form that is used to define and manage the Tracker’s hierarchical UI and link the individual buttons to specific reporting types (food, loss, container).  This form also includes the management interface for global Tracker settings (e.g. timeouts, defaults).</w:t>
            </w:r>
          </w:p>
        </w:tc>
      </w:tr>
      <w:tr w:rsidR="00DB334B" w:rsidTr="00924EA5">
        <w:tc>
          <w:tcPr>
            <w:tcW w:w="468" w:type="dxa"/>
          </w:tcPr>
          <w:p w:rsidR="00DB334B" w:rsidRDefault="00DB334B" w:rsidP="004B2358">
            <w:pPr>
              <w:numPr>
                <w:ilvl w:val="0"/>
                <w:numId w:val="12"/>
              </w:numPr>
              <w:spacing w:before="0" w:after="0"/>
              <w:ind w:left="360"/>
            </w:pPr>
          </w:p>
        </w:tc>
        <w:tc>
          <w:tcPr>
            <w:tcW w:w="3557" w:type="dxa"/>
          </w:tcPr>
          <w:p w:rsidR="00DB334B" w:rsidRDefault="00DB334B" w:rsidP="00924EA5">
            <w:pPr>
              <w:spacing w:before="0" w:after="0"/>
            </w:pPr>
            <w:r>
              <w:t>Type</w:t>
            </w:r>
          </w:p>
        </w:tc>
        <w:tc>
          <w:tcPr>
            <w:tcW w:w="5713" w:type="dxa"/>
          </w:tcPr>
          <w:p w:rsidR="00DB334B" w:rsidRDefault="00DB334B" w:rsidP="00924EA5">
            <w:pPr>
              <w:spacing w:before="0" w:after="0"/>
            </w:pPr>
            <w:r>
              <w:t>A data dimension used in waste reporting.  Types include:</w:t>
            </w:r>
          </w:p>
          <w:p w:rsidR="00DB334B" w:rsidRDefault="00DB334B" w:rsidP="00924EA5">
            <w:pPr>
              <w:numPr>
                <w:ilvl w:val="0"/>
                <w:numId w:val="14"/>
              </w:numPr>
              <w:spacing w:before="0" w:after="0"/>
            </w:pPr>
            <w:r>
              <w:t>Food Type</w:t>
            </w:r>
          </w:p>
          <w:p w:rsidR="00DB334B" w:rsidRDefault="00DB334B" w:rsidP="00924EA5">
            <w:pPr>
              <w:numPr>
                <w:ilvl w:val="0"/>
                <w:numId w:val="14"/>
              </w:numPr>
              <w:spacing w:before="0" w:after="0"/>
            </w:pPr>
            <w:r>
              <w:t>Loss Reason</w:t>
            </w:r>
          </w:p>
          <w:p w:rsidR="00DB334B" w:rsidRDefault="00DB334B" w:rsidP="00924EA5">
            <w:pPr>
              <w:numPr>
                <w:ilvl w:val="0"/>
                <w:numId w:val="14"/>
              </w:numPr>
              <w:spacing w:before="0" w:after="0"/>
            </w:pPr>
            <w:r>
              <w:t>Container Type</w:t>
            </w:r>
          </w:p>
          <w:p w:rsidR="00DB334B" w:rsidRDefault="00DB334B" w:rsidP="00924EA5">
            <w:pPr>
              <w:numPr>
                <w:ilvl w:val="0"/>
                <w:numId w:val="14"/>
              </w:numPr>
              <w:spacing w:before="0" w:after="0"/>
            </w:pPr>
            <w:r>
              <w:t>Team Members</w:t>
            </w:r>
          </w:p>
          <w:p w:rsidR="00DB334B" w:rsidRDefault="00DB334B" w:rsidP="00924EA5">
            <w:pPr>
              <w:numPr>
                <w:ilvl w:val="0"/>
                <w:numId w:val="14"/>
              </w:numPr>
              <w:spacing w:before="0" w:after="0"/>
            </w:pPr>
            <w:r>
              <w:t>Stations</w:t>
            </w:r>
          </w:p>
          <w:p w:rsidR="00DB334B" w:rsidRDefault="00DB334B" w:rsidP="00924EA5">
            <w:pPr>
              <w:numPr>
                <w:ilvl w:val="0"/>
                <w:numId w:val="14"/>
              </w:numPr>
              <w:spacing w:before="0" w:after="0"/>
            </w:pPr>
            <w:r>
              <w:t>Dispositions</w:t>
            </w:r>
          </w:p>
          <w:p w:rsidR="00DB334B" w:rsidRDefault="00DB334B" w:rsidP="00924EA5">
            <w:pPr>
              <w:numPr>
                <w:ilvl w:val="0"/>
                <w:numId w:val="14"/>
              </w:numPr>
              <w:spacing w:before="0" w:after="0"/>
            </w:pPr>
            <w:r>
              <w:t>Dayparts</w:t>
            </w:r>
          </w:p>
          <w:p w:rsidR="00DB334B" w:rsidRDefault="00DB334B" w:rsidP="00924EA5">
            <w:pPr>
              <w:numPr>
                <w:ilvl w:val="0"/>
                <w:numId w:val="14"/>
              </w:numPr>
              <w:spacing w:before="0" w:after="0"/>
            </w:pPr>
            <w:r>
              <w:t>BEOs</w:t>
            </w:r>
          </w:p>
          <w:p w:rsidR="00DB334B" w:rsidRDefault="00DB334B" w:rsidP="00924EA5">
            <w:pPr>
              <w:numPr>
                <w:ilvl w:val="0"/>
                <w:numId w:val="14"/>
              </w:numPr>
              <w:spacing w:before="0" w:after="0"/>
            </w:pPr>
            <w:r>
              <w:t>User Defined (not managed by Type Manager – originates from the Tracker Manager)</w:t>
            </w:r>
          </w:p>
        </w:tc>
      </w:tr>
      <w:tr w:rsidR="00DB334B" w:rsidTr="00924EA5">
        <w:tc>
          <w:tcPr>
            <w:tcW w:w="468" w:type="dxa"/>
          </w:tcPr>
          <w:p w:rsidR="00DB334B" w:rsidRDefault="00DB334B" w:rsidP="004B2358">
            <w:pPr>
              <w:numPr>
                <w:ilvl w:val="0"/>
                <w:numId w:val="12"/>
              </w:numPr>
              <w:spacing w:before="0" w:after="0"/>
              <w:ind w:left="360"/>
            </w:pPr>
          </w:p>
        </w:tc>
        <w:tc>
          <w:tcPr>
            <w:tcW w:w="3557" w:type="dxa"/>
          </w:tcPr>
          <w:p w:rsidR="00DB334B" w:rsidRDefault="00DB334B" w:rsidP="00924EA5">
            <w:pPr>
              <w:spacing w:before="0" w:after="0"/>
            </w:pPr>
            <w:r>
              <w:t>Type, Registered</w:t>
            </w:r>
          </w:p>
        </w:tc>
        <w:tc>
          <w:tcPr>
            <w:tcW w:w="5713" w:type="dxa"/>
          </w:tcPr>
          <w:p w:rsidR="00DB334B" w:rsidRDefault="00DB334B" w:rsidP="00924EA5">
            <w:pPr>
              <w:spacing w:before="0" w:after="0"/>
            </w:pPr>
            <w:r>
              <w:t xml:space="preserve">A “registered type” is a Type that is in the Type Catalog. </w:t>
            </w:r>
          </w:p>
        </w:tc>
      </w:tr>
      <w:tr w:rsidR="00DB334B" w:rsidTr="00924EA5">
        <w:tc>
          <w:tcPr>
            <w:tcW w:w="468" w:type="dxa"/>
          </w:tcPr>
          <w:p w:rsidR="00DB334B" w:rsidRDefault="00DB334B" w:rsidP="004B2358">
            <w:pPr>
              <w:numPr>
                <w:ilvl w:val="0"/>
                <w:numId w:val="12"/>
              </w:numPr>
              <w:spacing w:before="0" w:after="0"/>
              <w:ind w:left="360"/>
            </w:pPr>
          </w:p>
        </w:tc>
        <w:tc>
          <w:tcPr>
            <w:tcW w:w="3557" w:type="dxa"/>
          </w:tcPr>
          <w:p w:rsidR="00DB334B" w:rsidRDefault="00DB334B" w:rsidP="00924EA5">
            <w:pPr>
              <w:spacing w:before="0" w:after="0"/>
            </w:pPr>
            <w:r>
              <w:t>Type, Unregistered</w:t>
            </w:r>
          </w:p>
        </w:tc>
        <w:tc>
          <w:tcPr>
            <w:tcW w:w="5713" w:type="dxa"/>
          </w:tcPr>
          <w:p w:rsidR="00DB334B" w:rsidRDefault="00DB334B" w:rsidP="00924EA5">
            <w:pPr>
              <w:spacing w:before="0" w:after="0"/>
            </w:pPr>
            <w:r>
              <w:t>An “unregistered type” is a Type that is encountered in the waste data stream, but is not in the Type Catalog.  This can be due to expected reasons or exceptions.  The primary example of the former:</w:t>
            </w:r>
          </w:p>
          <w:p w:rsidR="00DB334B" w:rsidRDefault="00DB334B" w:rsidP="00924EA5">
            <w:pPr>
              <w:numPr>
                <w:ilvl w:val="0"/>
                <w:numId w:val="15"/>
              </w:numPr>
              <w:spacing w:before="0" w:after="0"/>
            </w:pPr>
            <w:r>
              <w:t>An EO (Event Order) that is not yet in the Type Catalog</w:t>
            </w:r>
          </w:p>
          <w:p w:rsidR="00DB334B" w:rsidRDefault="00DB334B" w:rsidP="00924EA5">
            <w:pPr>
              <w:numPr>
                <w:ilvl w:val="0"/>
                <w:numId w:val="15"/>
              </w:numPr>
              <w:spacing w:before="0" w:after="0"/>
            </w:pPr>
            <w:r>
              <w:t>(are there any other examples?)</w:t>
            </w:r>
          </w:p>
          <w:p w:rsidR="00DB334B" w:rsidRDefault="00DB334B" w:rsidP="00924EA5">
            <w:pPr>
              <w:spacing w:before="0" w:after="0"/>
            </w:pPr>
            <w:r>
              <w:t>There are various possible reasons for encountering exceptional unregistered types.  A few examples:</w:t>
            </w:r>
          </w:p>
          <w:p w:rsidR="00DB334B" w:rsidRDefault="00DB334B" w:rsidP="00924EA5">
            <w:pPr>
              <w:numPr>
                <w:ilvl w:val="0"/>
                <w:numId w:val="15"/>
              </w:numPr>
              <w:spacing w:before="0" w:after="0"/>
            </w:pPr>
            <w:r>
              <w:t>Tracker waste data is imported into the wrong database.</w:t>
            </w:r>
          </w:p>
          <w:p w:rsidR="00DB334B" w:rsidRDefault="00DB334B" w:rsidP="00924EA5">
            <w:pPr>
              <w:numPr>
                <w:ilvl w:val="0"/>
                <w:numId w:val="15"/>
              </w:numPr>
              <w:spacing w:before="0" w:after="0"/>
            </w:pPr>
            <w:r>
              <w:t>Types are deleted from a Type Catalog without updating the Tracker configuration.</w:t>
            </w:r>
          </w:p>
        </w:tc>
      </w:tr>
      <w:tr w:rsidR="00DB334B" w:rsidTr="00924EA5">
        <w:tc>
          <w:tcPr>
            <w:tcW w:w="468" w:type="dxa"/>
          </w:tcPr>
          <w:p w:rsidR="00DB334B" w:rsidRDefault="00DB334B" w:rsidP="004B2358">
            <w:pPr>
              <w:numPr>
                <w:ilvl w:val="0"/>
                <w:numId w:val="12"/>
              </w:numPr>
              <w:spacing w:before="0" w:after="0"/>
              <w:ind w:left="360"/>
            </w:pPr>
          </w:p>
        </w:tc>
        <w:tc>
          <w:tcPr>
            <w:tcW w:w="3557" w:type="dxa"/>
          </w:tcPr>
          <w:p w:rsidR="00DB334B" w:rsidRDefault="00DB334B" w:rsidP="00924EA5">
            <w:pPr>
              <w:spacing w:before="0" w:after="0"/>
            </w:pPr>
            <w:r>
              <w:t>Type Catalog, Master</w:t>
            </w:r>
          </w:p>
          <w:p w:rsidR="00DB334B" w:rsidRDefault="00DB334B" w:rsidP="00924EA5">
            <w:pPr>
              <w:spacing w:before="0" w:after="0"/>
            </w:pPr>
            <w:r>
              <w:t>Type Catalog, Site (a.k.a. “Sub-Type Catalog”)</w:t>
            </w:r>
          </w:p>
        </w:tc>
        <w:tc>
          <w:tcPr>
            <w:tcW w:w="5713" w:type="dxa"/>
          </w:tcPr>
          <w:p w:rsidR="00DB334B" w:rsidRDefault="00DB334B" w:rsidP="00924EA5">
            <w:pPr>
              <w:spacing w:before="0" w:after="0"/>
            </w:pPr>
            <w:r>
              <w:t xml:space="preserve">The </w:t>
            </w:r>
            <w:r w:rsidRPr="000D3558">
              <w:rPr>
                <w:u w:val="single"/>
              </w:rPr>
              <w:t>Master Type Catalog</w:t>
            </w:r>
            <w:r>
              <w:t xml:space="preserve"> is the source of all </w:t>
            </w:r>
            <w:r w:rsidRPr="000D3558">
              <w:rPr>
                <w:u w:val="single"/>
              </w:rPr>
              <w:t>Types</w:t>
            </w:r>
            <w:r>
              <w:t xml:space="preserve"> except the Answers to User Defined Questions (which are similar to types but are created in the Tracker Manager) and the Pre/Post Consumer Waste Type (which is fixed to a choice between Pre or Post).  Master Types are “parents” in that all </w:t>
            </w:r>
            <w:r w:rsidRPr="000D3558">
              <w:rPr>
                <w:u w:val="single"/>
              </w:rPr>
              <w:t>Site Type Catalogs</w:t>
            </w:r>
            <w:r>
              <w:t xml:space="preserve"> inherit their </w:t>
            </w:r>
            <w:r w:rsidRPr="000D3558">
              <w:rPr>
                <w:u w:val="single"/>
              </w:rPr>
              <w:t>sub-types</w:t>
            </w:r>
            <w:r>
              <w:t xml:space="preserve"> from the Master Types.</w:t>
            </w:r>
          </w:p>
          <w:p w:rsidR="00DB334B" w:rsidRDefault="00DB334B" w:rsidP="00924EA5">
            <w:pPr>
              <w:spacing w:before="0" w:after="0"/>
            </w:pPr>
          </w:p>
          <w:p w:rsidR="00DB334B" w:rsidRDefault="00DB334B" w:rsidP="00924EA5">
            <w:pPr>
              <w:spacing w:before="0" w:after="0"/>
            </w:pPr>
            <w:r>
              <w:t xml:space="preserve">Except for a few fields (Food Type Cost, Container Tare Weight and Container Cost), all fields for each </w:t>
            </w:r>
            <w:r w:rsidRPr="000D3558">
              <w:t>sub-type</w:t>
            </w:r>
            <w:r>
              <w:t xml:space="preserve"> are defined/edited in the Master Type Catalog.  The excepted fields above allow a Site Type Catalog to allow site-specific cost and container parameters.  This, along with the ability to exclude types from being made available in  Site Type Catalogs (see below) are the primary reasons for having sub-types.  It is expected that Sites in different areas will likely have different costs, and different container sets.</w:t>
            </w:r>
          </w:p>
          <w:p w:rsidR="00DB334B" w:rsidRDefault="00DB334B" w:rsidP="00924EA5">
            <w:pPr>
              <w:spacing w:before="0" w:after="0"/>
            </w:pPr>
          </w:p>
          <w:p w:rsidR="00DB334B" w:rsidRDefault="00DB334B" w:rsidP="00924EA5">
            <w:pPr>
              <w:spacing w:before="0" w:after="0"/>
            </w:pPr>
            <w:r>
              <w:t xml:space="preserve">Another benefit of separating Site Type Catalogs from a Master is in anticipation of creating a set of standardized Master Types.  With Site Type Catalogs, the ability to exclude any types from the Master allows easier management of a Site level type catalog by revealing only that subset of types that are actually used in a specific site.  </w:t>
            </w:r>
          </w:p>
          <w:p w:rsidR="00DB334B" w:rsidRDefault="00DB334B" w:rsidP="00924EA5">
            <w:pPr>
              <w:spacing w:before="0" w:after="0"/>
            </w:pPr>
          </w:p>
          <w:p w:rsidR="00DB334B" w:rsidRDefault="00DB334B" w:rsidP="00924EA5">
            <w:pPr>
              <w:spacing w:before="0" w:after="0"/>
            </w:pPr>
            <w:r>
              <w:t xml:space="preserve">This is important in that the Tracker Manager must load the </w:t>
            </w:r>
            <w:r>
              <w:lastRenderedPageBreak/>
              <w:t>current set of Types for that site into its list of available types, which are in turn associated with buttons and menus.</w:t>
            </w:r>
          </w:p>
        </w:tc>
      </w:tr>
      <w:tr w:rsidR="00DB334B" w:rsidTr="00924EA5">
        <w:tc>
          <w:tcPr>
            <w:tcW w:w="468" w:type="dxa"/>
          </w:tcPr>
          <w:p w:rsidR="00DB334B" w:rsidRDefault="00DB334B" w:rsidP="004B2358">
            <w:pPr>
              <w:numPr>
                <w:ilvl w:val="0"/>
                <w:numId w:val="12"/>
              </w:numPr>
              <w:spacing w:before="0" w:after="0"/>
              <w:ind w:left="360"/>
            </w:pPr>
          </w:p>
        </w:tc>
        <w:tc>
          <w:tcPr>
            <w:tcW w:w="3557" w:type="dxa"/>
          </w:tcPr>
          <w:p w:rsidR="00DB334B" w:rsidRDefault="00DB334B" w:rsidP="00924EA5">
            <w:pPr>
              <w:spacing w:before="0" w:after="0"/>
            </w:pPr>
            <w:r>
              <w:t>Tasks (VWA)</w:t>
            </w:r>
          </w:p>
        </w:tc>
        <w:tc>
          <w:tcPr>
            <w:tcW w:w="5713" w:type="dxa"/>
          </w:tcPr>
          <w:p w:rsidR="00DB334B" w:rsidRDefault="00DB334B" w:rsidP="00924EA5">
            <w:pPr>
              <w:spacing w:before="0" w:after="0"/>
            </w:pPr>
            <w:r>
              <w:t>VWA functions that support regular – mostly weekly –  responsibilities of the ValuWaste manager.  These tasks include (for example):</w:t>
            </w:r>
          </w:p>
          <w:p w:rsidR="00DB334B" w:rsidRDefault="00DB334B" w:rsidP="00924EA5">
            <w:pPr>
              <w:numPr>
                <w:ilvl w:val="0"/>
                <w:numId w:val="14"/>
              </w:numPr>
              <w:spacing w:before="0" w:after="0"/>
            </w:pPr>
            <w:r>
              <w:t>Import waste data from Trackers</w:t>
            </w:r>
          </w:p>
          <w:p w:rsidR="00DB334B" w:rsidRDefault="00DB334B" w:rsidP="00924EA5">
            <w:pPr>
              <w:numPr>
                <w:ilvl w:val="0"/>
                <w:numId w:val="14"/>
              </w:numPr>
              <w:spacing w:before="0" w:after="0"/>
            </w:pPr>
            <w:r>
              <w:t>Enter Waste Data Manually</w:t>
            </w:r>
          </w:p>
          <w:p w:rsidR="00DB334B" w:rsidRDefault="00DB334B" w:rsidP="00924EA5">
            <w:pPr>
              <w:numPr>
                <w:ilvl w:val="0"/>
                <w:numId w:val="14"/>
              </w:numPr>
              <w:spacing w:before="0" w:after="0"/>
            </w:pPr>
            <w:r>
              <w:t>Print Weekly Reports</w:t>
            </w:r>
          </w:p>
          <w:p w:rsidR="00DB334B" w:rsidRDefault="00DB334B" w:rsidP="00924EA5">
            <w:pPr>
              <w:numPr>
                <w:ilvl w:val="0"/>
                <w:numId w:val="14"/>
              </w:numPr>
              <w:spacing w:before="0" w:after="0"/>
            </w:pPr>
            <w:r>
              <w:t>Upload Database Files (via FTP)</w:t>
            </w:r>
          </w:p>
          <w:p w:rsidR="00DB334B" w:rsidRDefault="00DB334B" w:rsidP="00924EA5">
            <w:pPr>
              <w:numPr>
                <w:ilvl w:val="0"/>
                <w:numId w:val="14"/>
              </w:numPr>
              <w:spacing w:before="0" w:after="0"/>
            </w:pPr>
            <w:r>
              <w:t>Upload Database Files (via Web)</w:t>
            </w:r>
          </w:p>
          <w:p w:rsidR="00DB334B" w:rsidRDefault="00DB334B" w:rsidP="00924EA5">
            <w:pPr>
              <w:numPr>
                <w:ilvl w:val="0"/>
                <w:numId w:val="14"/>
              </w:numPr>
              <w:spacing w:before="0" w:after="0"/>
            </w:pPr>
            <w:r>
              <w:t>Enter SWAT Meeting Data</w:t>
            </w:r>
          </w:p>
          <w:p w:rsidR="00DB334B" w:rsidRDefault="00DB334B" w:rsidP="00924EA5">
            <w:pPr>
              <w:numPr>
                <w:ilvl w:val="0"/>
                <w:numId w:val="14"/>
              </w:numPr>
              <w:spacing w:before="0" w:after="0"/>
            </w:pPr>
            <w:r>
              <w:t>Set Waste Reduction Goals</w:t>
            </w:r>
          </w:p>
          <w:p w:rsidR="00DB334B" w:rsidRDefault="00DB334B" w:rsidP="00924EA5">
            <w:pPr>
              <w:numPr>
                <w:ilvl w:val="0"/>
                <w:numId w:val="14"/>
              </w:numPr>
              <w:spacing w:before="0" w:after="0"/>
            </w:pPr>
            <w:r>
              <w:t>Enter Financial Operating Data</w:t>
            </w:r>
          </w:p>
        </w:tc>
      </w:tr>
      <w:tr w:rsidR="00DB334B" w:rsidTr="00924EA5">
        <w:tc>
          <w:tcPr>
            <w:tcW w:w="468" w:type="dxa"/>
          </w:tcPr>
          <w:p w:rsidR="00DB334B" w:rsidRDefault="00DB334B" w:rsidP="004B2358">
            <w:pPr>
              <w:numPr>
                <w:ilvl w:val="0"/>
                <w:numId w:val="12"/>
              </w:numPr>
              <w:spacing w:before="0" w:after="0"/>
              <w:ind w:left="360"/>
            </w:pPr>
          </w:p>
        </w:tc>
        <w:tc>
          <w:tcPr>
            <w:tcW w:w="3557" w:type="dxa"/>
          </w:tcPr>
          <w:p w:rsidR="00DB334B" w:rsidRDefault="00DB334B" w:rsidP="00924EA5">
            <w:pPr>
              <w:spacing w:before="0" w:after="0"/>
            </w:pPr>
            <w:smartTag w:uri="urn:schemas-microsoft-com:office:smarttags" w:element="place">
              <w:smartTag w:uri="urn:schemas-microsoft-com:office:smarttags" w:element="PlaceName">
                <w:r>
                  <w:t>Task</w:t>
                </w:r>
              </w:smartTag>
              <w:r>
                <w:t xml:space="preserve"> </w:t>
              </w:r>
              <w:smartTag w:uri="urn:schemas-microsoft-com:office:smarttags" w:element="PlaceType">
                <w:r>
                  <w:t>State</w:t>
                </w:r>
              </w:smartTag>
            </w:smartTag>
            <w:r>
              <w:t xml:space="preserve"> (VWA)</w:t>
            </w:r>
          </w:p>
        </w:tc>
        <w:tc>
          <w:tcPr>
            <w:tcW w:w="5713" w:type="dxa"/>
          </w:tcPr>
          <w:p w:rsidR="00DB334B" w:rsidRDefault="00DB334B" w:rsidP="00DB334B">
            <w:r>
              <w:t>VWA UI layout that occurs when a particular Task is clicked.</w:t>
            </w:r>
          </w:p>
        </w:tc>
      </w:tr>
      <w:tr w:rsidR="00DB334B" w:rsidTr="00924EA5">
        <w:tc>
          <w:tcPr>
            <w:tcW w:w="468" w:type="dxa"/>
          </w:tcPr>
          <w:p w:rsidR="00DB334B" w:rsidRDefault="00DB334B" w:rsidP="004B2358">
            <w:pPr>
              <w:numPr>
                <w:ilvl w:val="0"/>
                <w:numId w:val="12"/>
              </w:numPr>
              <w:spacing w:before="0" w:after="0"/>
              <w:ind w:left="360"/>
            </w:pPr>
          </w:p>
        </w:tc>
        <w:tc>
          <w:tcPr>
            <w:tcW w:w="3557" w:type="dxa"/>
          </w:tcPr>
          <w:p w:rsidR="00DB334B" w:rsidRDefault="00DB334B" w:rsidP="00924EA5">
            <w:pPr>
              <w:spacing w:before="0" w:after="0"/>
            </w:pPr>
            <w:r>
              <w:t>Tracker Manager</w:t>
            </w:r>
          </w:p>
        </w:tc>
        <w:tc>
          <w:tcPr>
            <w:tcW w:w="5713" w:type="dxa"/>
          </w:tcPr>
          <w:p w:rsidR="00DB334B" w:rsidRDefault="00DB334B" w:rsidP="00924EA5">
            <w:pPr>
              <w:spacing w:before="0" w:after="0"/>
            </w:pPr>
            <w:r>
              <w:t xml:space="preserve">This is the VWA UI form that is used to define and manage a Tracker’s configuration, which includes its UI (which allows user specification of all available type dimensions for a waste transaction), default settings, name, serial number, Site/Type Catalog association, and other critical settings.  </w:t>
            </w:r>
          </w:p>
        </w:tc>
      </w:tr>
      <w:tr w:rsidR="00DB334B" w:rsidTr="00924EA5">
        <w:tc>
          <w:tcPr>
            <w:tcW w:w="468" w:type="dxa"/>
          </w:tcPr>
          <w:p w:rsidR="00DB334B" w:rsidRDefault="00DB334B" w:rsidP="004B2358">
            <w:pPr>
              <w:numPr>
                <w:ilvl w:val="0"/>
                <w:numId w:val="12"/>
              </w:numPr>
              <w:spacing w:before="0" w:after="0"/>
              <w:ind w:left="360"/>
            </w:pPr>
          </w:p>
        </w:tc>
        <w:tc>
          <w:tcPr>
            <w:tcW w:w="3557" w:type="dxa"/>
          </w:tcPr>
          <w:p w:rsidR="00DB334B" w:rsidRDefault="00DB334B" w:rsidP="00924EA5">
            <w:pPr>
              <w:spacing w:before="0" w:after="0"/>
            </w:pPr>
            <w:r>
              <w:t>Type Manager</w:t>
            </w:r>
          </w:p>
        </w:tc>
        <w:tc>
          <w:tcPr>
            <w:tcW w:w="5713" w:type="dxa"/>
          </w:tcPr>
          <w:p w:rsidR="00DB334B" w:rsidRDefault="00DB334B" w:rsidP="00924EA5">
            <w:pPr>
              <w:spacing w:before="0" w:after="0"/>
            </w:pPr>
            <w:r>
              <w:t xml:space="preserve">This is the VWA UI form that is used to define and manage a customer’s hierarchical set of Types.  For a single database, there is a single Master Type Catalog and any number of Site Type Catalogs.  </w:t>
            </w:r>
          </w:p>
        </w:tc>
      </w:tr>
      <w:tr w:rsidR="00DB334B" w:rsidTr="00924EA5">
        <w:tc>
          <w:tcPr>
            <w:tcW w:w="468" w:type="dxa"/>
          </w:tcPr>
          <w:p w:rsidR="00DB334B" w:rsidRDefault="00DB334B" w:rsidP="004B2358">
            <w:pPr>
              <w:numPr>
                <w:ilvl w:val="0"/>
                <w:numId w:val="12"/>
              </w:numPr>
              <w:spacing w:before="0" w:after="0"/>
              <w:ind w:left="360"/>
            </w:pPr>
          </w:p>
        </w:tc>
        <w:tc>
          <w:tcPr>
            <w:tcW w:w="3557" w:type="dxa"/>
          </w:tcPr>
          <w:p w:rsidR="00DB334B" w:rsidRDefault="00DB334B" w:rsidP="00924EA5">
            <w:pPr>
              <w:spacing w:before="0" w:after="0"/>
            </w:pPr>
          </w:p>
        </w:tc>
        <w:tc>
          <w:tcPr>
            <w:tcW w:w="5713" w:type="dxa"/>
          </w:tcPr>
          <w:p w:rsidR="00DB334B" w:rsidRDefault="00DB334B" w:rsidP="00924EA5">
            <w:pPr>
              <w:spacing w:before="0" w:after="0"/>
            </w:pPr>
          </w:p>
        </w:tc>
      </w:tr>
    </w:tbl>
    <w:p w:rsidR="009D2BBA" w:rsidRPr="009D2BBA" w:rsidRDefault="009D2BBA" w:rsidP="009D2BBA"/>
    <w:p w:rsidR="00B14F74" w:rsidRPr="00404AED" w:rsidRDefault="004E5552" w:rsidP="00B14F74">
      <w:pPr>
        <w:pStyle w:val="Heading1"/>
      </w:pPr>
      <w:r>
        <w:br w:type="page"/>
      </w:r>
      <w:bookmarkStart w:id="7" w:name="_Toc206233459"/>
      <w:r w:rsidR="00A93538">
        <w:lastRenderedPageBreak/>
        <w:t xml:space="preserve">VWA4 </w:t>
      </w:r>
      <w:r w:rsidR="00B14F74">
        <w:t>Requirements Outline</w:t>
      </w:r>
      <w:bookmarkEnd w:id="7"/>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888"/>
        <w:gridCol w:w="5670"/>
      </w:tblGrid>
      <w:tr w:rsidR="00083A02" w:rsidRPr="00062D9B" w:rsidTr="00875438">
        <w:tc>
          <w:tcPr>
            <w:tcW w:w="3888" w:type="dxa"/>
            <w:tcBorders>
              <w:bottom w:val="single" w:sz="4" w:space="0" w:color="auto"/>
            </w:tcBorders>
            <w:shd w:val="clear" w:color="auto" w:fill="E0E0E0"/>
          </w:tcPr>
          <w:p w:rsidR="00083A02" w:rsidRPr="00062D9B" w:rsidRDefault="00083A02" w:rsidP="00924EA5">
            <w:pPr>
              <w:spacing w:before="0" w:after="0"/>
              <w:rPr>
                <w:b/>
                <w:sz w:val="24"/>
              </w:rPr>
            </w:pPr>
            <w:r w:rsidRPr="00062D9B">
              <w:rPr>
                <w:b/>
                <w:sz w:val="24"/>
              </w:rPr>
              <w:t>Requirements</w:t>
            </w:r>
          </w:p>
        </w:tc>
        <w:tc>
          <w:tcPr>
            <w:tcW w:w="5670" w:type="dxa"/>
            <w:tcBorders>
              <w:bottom w:val="single" w:sz="4" w:space="0" w:color="auto"/>
            </w:tcBorders>
            <w:shd w:val="clear" w:color="auto" w:fill="E0E0E0"/>
          </w:tcPr>
          <w:p w:rsidR="00083A02" w:rsidRPr="00062D9B" w:rsidRDefault="00083A02" w:rsidP="00924EA5">
            <w:pPr>
              <w:spacing w:before="0" w:after="0"/>
              <w:rPr>
                <w:b/>
                <w:sz w:val="24"/>
              </w:rPr>
            </w:pPr>
            <w:r w:rsidRPr="00062D9B">
              <w:rPr>
                <w:b/>
                <w:sz w:val="24"/>
              </w:rPr>
              <w:t>Notes / Implications</w:t>
            </w:r>
          </w:p>
        </w:tc>
      </w:tr>
      <w:tr w:rsidR="00083A02" w:rsidTr="00875438">
        <w:tc>
          <w:tcPr>
            <w:tcW w:w="3888" w:type="dxa"/>
            <w:shd w:val="clear" w:color="auto" w:fill="F3F3F3"/>
          </w:tcPr>
          <w:p w:rsidR="009D2BBA" w:rsidRDefault="003020CA" w:rsidP="00022DC1">
            <w:pPr>
              <w:numPr>
                <w:ilvl w:val="0"/>
                <w:numId w:val="8"/>
              </w:numPr>
              <w:spacing w:before="0" w:after="0"/>
            </w:pPr>
            <w:r>
              <w:t>Main Screen</w:t>
            </w:r>
            <w:r w:rsidR="00B208F7">
              <w:t xml:space="preserve"> – new design</w:t>
            </w:r>
          </w:p>
        </w:tc>
        <w:tc>
          <w:tcPr>
            <w:tcW w:w="5670" w:type="dxa"/>
            <w:shd w:val="clear" w:color="auto" w:fill="F3F3F3"/>
          </w:tcPr>
          <w:p w:rsidR="009D2BBA" w:rsidRPr="000D3558" w:rsidRDefault="009D2BBA" w:rsidP="00875438"/>
        </w:tc>
      </w:tr>
      <w:tr w:rsidR="00022DC1" w:rsidTr="00875438">
        <w:tc>
          <w:tcPr>
            <w:tcW w:w="3888" w:type="dxa"/>
            <w:tcBorders>
              <w:bottom w:val="single" w:sz="4" w:space="0" w:color="auto"/>
            </w:tcBorders>
          </w:tcPr>
          <w:p w:rsidR="00022DC1" w:rsidRDefault="00022DC1" w:rsidP="00022DC1">
            <w:pPr>
              <w:numPr>
                <w:ilvl w:val="1"/>
                <w:numId w:val="8"/>
              </w:numPr>
              <w:tabs>
                <w:tab w:val="left" w:pos="450"/>
              </w:tabs>
              <w:spacing w:before="0" w:after="0"/>
            </w:pPr>
            <w:r>
              <w:t>SAR interpretation #1 of Hot Pepper design is visual starting point</w:t>
            </w:r>
          </w:p>
        </w:tc>
        <w:tc>
          <w:tcPr>
            <w:tcW w:w="5670" w:type="dxa"/>
            <w:tcBorders>
              <w:bottom w:val="single" w:sz="4" w:space="0" w:color="auto"/>
            </w:tcBorders>
          </w:tcPr>
          <w:p w:rsidR="003020CA" w:rsidRDefault="003020CA" w:rsidP="00022DC1">
            <w:pPr>
              <w:numPr>
                <w:ilvl w:val="0"/>
                <w:numId w:val="7"/>
              </w:numPr>
              <w:spacing w:before="0" w:after="0"/>
            </w:pPr>
            <w:r>
              <w:t xml:space="preserve">See </w:t>
            </w:r>
            <w:hyperlink w:anchor="_UI_Design_" w:history="1">
              <w:r w:rsidRPr="00923678">
                <w:rPr>
                  <w:rStyle w:val="Hyperlink"/>
                </w:rPr>
                <w:t>UI D</w:t>
              </w:r>
              <w:r w:rsidRPr="00923678">
                <w:rPr>
                  <w:rStyle w:val="Hyperlink"/>
                </w:rPr>
                <w:t>e</w:t>
              </w:r>
              <w:r w:rsidRPr="00923678">
                <w:rPr>
                  <w:rStyle w:val="Hyperlink"/>
                </w:rPr>
                <w:t>sign</w:t>
              </w:r>
            </w:hyperlink>
            <w:r>
              <w:t xml:space="preserve"> section </w:t>
            </w:r>
            <w:r w:rsidR="00923678">
              <w:t xml:space="preserve">below </w:t>
            </w:r>
            <w:r>
              <w:t>for an overview of the layout.</w:t>
            </w:r>
          </w:p>
          <w:p w:rsidR="00022DC1" w:rsidRPr="000D3558" w:rsidRDefault="00022DC1" w:rsidP="00F4131A">
            <w:pPr>
              <w:numPr>
                <w:ilvl w:val="0"/>
                <w:numId w:val="7"/>
              </w:numPr>
              <w:spacing w:before="0" w:after="0"/>
            </w:pPr>
            <w:r>
              <w:t>It is expected that much revision will be done to colors, fonts, proportions, white space etc.</w:t>
            </w:r>
          </w:p>
        </w:tc>
      </w:tr>
      <w:tr w:rsidR="00DB0A56" w:rsidTr="00DB5343">
        <w:tc>
          <w:tcPr>
            <w:tcW w:w="3888" w:type="dxa"/>
            <w:shd w:val="clear" w:color="auto" w:fill="F3F3F3"/>
          </w:tcPr>
          <w:p w:rsidR="00DB0A56" w:rsidRDefault="00DB0A56" w:rsidP="00DB5343">
            <w:pPr>
              <w:numPr>
                <w:ilvl w:val="0"/>
                <w:numId w:val="8"/>
              </w:numPr>
              <w:tabs>
                <w:tab w:val="left" w:pos="450"/>
              </w:tabs>
              <w:spacing w:before="0" w:after="0"/>
            </w:pPr>
            <w:r>
              <w:t>VWA Versions</w:t>
            </w:r>
          </w:p>
        </w:tc>
        <w:tc>
          <w:tcPr>
            <w:tcW w:w="5670" w:type="dxa"/>
            <w:shd w:val="clear" w:color="auto" w:fill="F3F3F3"/>
          </w:tcPr>
          <w:p w:rsidR="00DB0A56" w:rsidRPr="000D3558" w:rsidRDefault="00DB0A56" w:rsidP="00DB5343"/>
        </w:tc>
      </w:tr>
      <w:tr w:rsidR="00DB0A56" w:rsidTr="00DB5343">
        <w:tc>
          <w:tcPr>
            <w:tcW w:w="3888" w:type="dxa"/>
            <w:tcBorders>
              <w:bottom w:val="single" w:sz="4" w:space="0" w:color="auto"/>
            </w:tcBorders>
          </w:tcPr>
          <w:p w:rsidR="00DB0A56" w:rsidRDefault="00DB0A56" w:rsidP="00DB5343">
            <w:pPr>
              <w:numPr>
                <w:ilvl w:val="1"/>
                <w:numId w:val="8"/>
              </w:numPr>
              <w:tabs>
                <w:tab w:val="left" w:pos="450"/>
              </w:tabs>
              <w:spacing w:before="0" w:after="0"/>
            </w:pPr>
            <w:r>
              <w:t>Version of VWA filters functionality down from the most powerful features</w:t>
            </w:r>
          </w:p>
        </w:tc>
        <w:tc>
          <w:tcPr>
            <w:tcW w:w="5670" w:type="dxa"/>
            <w:tcBorders>
              <w:bottom w:val="single" w:sz="4" w:space="0" w:color="auto"/>
            </w:tcBorders>
          </w:tcPr>
          <w:p w:rsidR="00DB0A56" w:rsidRDefault="00DB0A56" w:rsidP="00DB5343">
            <w:pPr>
              <w:numPr>
                <w:ilvl w:val="0"/>
                <w:numId w:val="7"/>
              </w:numPr>
              <w:spacing w:before="0" w:after="0"/>
            </w:pPr>
            <w:r>
              <w:t xml:space="preserve">See </w:t>
            </w:r>
            <w:hyperlink w:anchor="_VWA_Versions_Requirements" w:history="1">
              <w:r w:rsidRPr="00DB0A56">
                <w:rPr>
                  <w:rStyle w:val="Hyperlink"/>
                </w:rPr>
                <w:t>VWA V</w:t>
              </w:r>
              <w:r w:rsidRPr="00DB0A56">
                <w:rPr>
                  <w:rStyle w:val="Hyperlink"/>
                </w:rPr>
                <w:t>e</w:t>
              </w:r>
              <w:r w:rsidRPr="00DB0A56">
                <w:rPr>
                  <w:rStyle w:val="Hyperlink"/>
                </w:rPr>
                <w:t>rsions Requirements</w:t>
              </w:r>
            </w:hyperlink>
            <w:r>
              <w:t xml:space="preserve"> section below for an overview of the versions.</w:t>
            </w:r>
          </w:p>
          <w:p w:rsidR="00DB0A56" w:rsidRPr="000D3558" w:rsidRDefault="00DB0A56" w:rsidP="00DB5343">
            <w:pPr>
              <w:numPr>
                <w:ilvl w:val="0"/>
                <w:numId w:val="7"/>
              </w:numPr>
              <w:spacing w:before="0" w:after="0"/>
            </w:pPr>
            <w:r>
              <w:t>It is expected that much revision will be done to colors, fonts, proportions, white space etc.</w:t>
            </w:r>
          </w:p>
        </w:tc>
      </w:tr>
      <w:tr w:rsidR="00022DC1" w:rsidTr="00875438">
        <w:tc>
          <w:tcPr>
            <w:tcW w:w="3888" w:type="dxa"/>
            <w:shd w:val="clear" w:color="auto" w:fill="F3F3F3"/>
          </w:tcPr>
          <w:p w:rsidR="00022DC1" w:rsidRDefault="00022DC1" w:rsidP="00924EA5">
            <w:pPr>
              <w:numPr>
                <w:ilvl w:val="0"/>
                <w:numId w:val="8"/>
              </w:numPr>
              <w:tabs>
                <w:tab w:val="left" w:pos="450"/>
              </w:tabs>
              <w:spacing w:before="0" w:after="0"/>
            </w:pPr>
            <w:r>
              <w:t>UI Model</w:t>
            </w:r>
          </w:p>
        </w:tc>
        <w:tc>
          <w:tcPr>
            <w:tcW w:w="5670" w:type="dxa"/>
            <w:shd w:val="clear" w:color="auto" w:fill="F3F3F3"/>
          </w:tcPr>
          <w:p w:rsidR="00022DC1" w:rsidRPr="000D3558" w:rsidRDefault="00DB0A56" w:rsidP="00DB0A56">
            <w:pPr>
              <w:numPr>
                <w:ilvl w:val="0"/>
                <w:numId w:val="36"/>
              </w:numPr>
            </w:pPr>
            <w:r>
              <w:t xml:space="preserve">See </w:t>
            </w:r>
            <w:hyperlink w:anchor="_UI_Design_" w:history="1">
              <w:r w:rsidRPr="00DB0A56">
                <w:rPr>
                  <w:rStyle w:val="Hyperlink"/>
                </w:rPr>
                <w:t xml:space="preserve">UI </w:t>
              </w:r>
              <w:r w:rsidRPr="00DB0A56">
                <w:rPr>
                  <w:rStyle w:val="Hyperlink"/>
                </w:rPr>
                <w:t>D</w:t>
              </w:r>
              <w:r w:rsidRPr="00DB0A56">
                <w:rPr>
                  <w:rStyle w:val="Hyperlink"/>
                </w:rPr>
                <w:t>e</w:t>
              </w:r>
              <w:r w:rsidRPr="00DB0A56">
                <w:rPr>
                  <w:rStyle w:val="Hyperlink"/>
                </w:rPr>
                <w:t>sign</w:t>
              </w:r>
            </w:hyperlink>
            <w:r>
              <w:t xml:space="preserve"> for an overview of the main screen.</w:t>
            </w:r>
          </w:p>
        </w:tc>
      </w:tr>
      <w:tr w:rsidR="00DB4B61" w:rsidTr="00924EA5">
        <w:tc>
          <w:tcPr>
            <w:tcW w:w="3888" w:type="dxa"/>
          </w:tcPr>
          <w:p w:rsidR="00DB4B61" w:rsidRDefault="00DB4B61" w:rsidP="00924EA5">
            <w:pPr>
              <w:numPr>
                <w:ilvl w:val="1"/>
                <w:numId w:val="8"/>
              </w:numPr>
              <w:tabs>
                <w:tab w:val="left" w:pos="450"/>
              </w:tabs>
              <w:spacing w:before="0" w:after="0"/>
            </w:pPr>
            <w:r>
              <w:t>Task-based</w:t>
            </w:r>
          </w:p>
        </w:tc>
        <w:tc>
          <w:tcPr>
            <w:tcW w:w="5670" w:type="dxa"/>
          </w:tcPr>
          <w:p w:rsidR="00DB4B61" w:rsidRDefault="00DB4B61" w:rsidP="00924EA5">
            <w:pPr>
              <w:numPr>
                <w:ilvl w:val="0"/>
                <w:numId w:val="7"/>
              </w:numPr>
              <w:spacing w:before="0" w:after="0"/>
            </w:pPr>
            <w:r>
              <w:t xml:space="preserve">The overarching design motif of the VWA4.NET UI is based on </w:t>
            </w:r>
            <w:r w:rsidR="00FC24D0">
              <w:t>“t</w:t>
            </w:r>
            <w:r>
              <w:t>asks.</w:t>
            </w:r>
            <w:r w:rsidR="00FC24D0">
              <w:t>”</w:t>
            </w:r>
            <w:r>
              <w:t xml:space="preserve">  Each </w:t>
            </w:r>
            <w:r w:rsidR="00FC24D0">
              <w:t>t</w:t>
            </w:r>
            <w:r>
              <w:t>ask has a specific main screen state/layout, or popup window, associated with it.</w:t>
            </w:r>
          </w:p>
          <w:p w:rsidR="00FC24D0" w:rsidRDefault="00FC24D0" w:rsidP="00924EA5">
            <w:pPr>
              <w:numPr>
                <w:ilvl w:val="0"/>
                <w:numId w:val="7"/>
              </w:numPr>
              <w:spacing w:before="0" w:after="0"/>
            </w:pPr>
            <w:r>
              <w:t>From a technical perspective, a “task state” is a specific functional UI state consisting of:</w:t>
            </w:r>
          </w:p>
          <w:p w:rsidR="00FC24D0" w:rsidRDefault="00FC24D0" w:rsidP="00FC24D0">
            <w:pPr>
              <w:numPr>
                <w:ilvl w:val="1"/>
                <w:numId w:val="7"/>
              </w:numPr>
              <w:spacing w:before="0" w:after="0"/>
            </w:pPr>
            <w:r>
              <w:t>A single highlighted task in the Task Explorer.</w:t>
            </w:r>
          </w:p>
          <w:p w:rsidR="00FC24D0" w:rsidRDefault="00FC24D0" w:rsidP="00FC24D0">
            <w:pPr>
              <w:numPr>
                <w:ilvl w:val="1"/>
                <w:numId w:val="7"/>
              </w:numPr>
              <w:spacing w:before="0" w:after="0"/>
            </w:pPr>
            <w:r>
              <w:t>A specific arrangement of controls in the workspace.</w:t>
            </w:r>
          </w:p>
          <w:p w:rsidR="00FC24D0" w:rsidRPr="000D3558" w:rsidRDefault="00FC24D0" w:rsidP="00FC24D0">
            <w:pPr>
              <w:numPr>
                <w:ilvl w:val="1"/>
                <w:numId w:val="7"/>
              </w:numPr>
              <w:spacing w:before="0" w:after="0"/>
            </w:pPr>
            <w:r>
              <w:t>An optional popup window (or, possibly, windows), for more complex tasks.</w:t>
            </w:r>
          </w:p>
        </w:tc>
      </w:tr>
      <w:tr w:rsidR="00FC24D0" w:rsidTr="00924EA5">
        <w:tc>
          <w:tcPr>
            <w:tcW w:w="3888" w:type="dxa"/>
          </w:tcPr>
          <w:p w:rsidR="00FC24D0" w:rsidRDefault="00FC24D0" w:rsidP="00924EA5">
            <w:pPr>
              <w:numPr>
                <w:ilvl w:val="1"/>
                <w:numId w:val="8"/>
              </w:numPr>
              <w:tabs>
                <w:tab w:val="left" w:pos="450"/>
              </w:tabs>
              <w:spacing w:before="0" w:after="0"/>
            </w:pPr>
            <w:r>
              <w:t>Week-based</w:t>
            </w:r>
          </w:p>
        </w:tc>
        <w:tc>
          <w:tcPr>
            <w:tcW w:w="5670" w:type="dxa"/>
          </w:tcPr>
          <w:p w:rsidR="00FC24D0" w:rsidRDefault="00FC24D0" w:rsidP="00924EA5">
            <w:pPr>
              <w:numPr>
                <w:ilvl w:val="0"/>
                <w:numId w:val="7"/>
              </w:numPr>
              <w:spacing w:before="0" w:after="0"/>
            </w:pPr>
            <w:r>
              <w:t>The overarching design motif also</w:t>
            </w:r>
            <w:r w:rsidR="00F4131A">
              <w:t xml:space="preserve"> organizes around a selected </w:t>
            </w:r>
            <w:r>
              <w:t>week.  Most task states depend on this date, which is selected from within the Header Bar.</w:t>
            </w:r>
          </w:p>
          <w:p w:rsidR="007177DA" w:rsidRDefault="007177DA" w:rsidP="00924EA5">
            <w:pPr>
              <w:numPr>
                <w:ilvl w:val="0"/>
                <w:numId w:val="7"/>
              </w:numPr>
              <w:spacing w:before="0" w:after="0"/>
            </w:pPr>
            <w:r>
              <w:t>All data in the UI is persisted forever as part of the permanent program history for the site.</w:t>
            </w:r>
          </w:p>
          <w:p w:rsidR="007177DA" w:rsidRDefault="00FC24D0" w:rsidP="007177DA">
            <w:pPr>
              <w:numPr>
                <w:ilvl w:val="0"/>
                <w:numId w:val="7"/>
              </w:numPr>
              <w:spacing w:before="0" w:after="0"/>
            </w:pPr>
            <w:r>
              <w:t xml:space="preserve">Exceptions </w:t>
            </w:r>
            <w:r w:rsidRPr="00FC24D0">
              <w:rPr>
                <w:color w:val="FF0000"/>
              </w:rPr>
              <w:t>(**TODO: what happens when the current task is not dependent on the selected week?)</w:t>
            </w:r>
          </w:p>
        </w:tc>
      </w:tr>
      <w:tr w:rsidR="00FC24D0" w:rsidTr="00924EA5">
        <w:tc>
          <w:tcPr>
            <w:tcW w:w="3888" w:type="dxa"/>
          </w:tcPr>
          <w:p w:rsidR="00FC24D0" w:rsidRDefault="00FC24D0" w:rsidP="00924EA5">
            <w:pPr>
              <w:numPr>
                <w:ilvl w:val="1"/>
                <w:numId w:val="8"/>
              </w:numPr>
              <w:tabs>
                <w:tab w:val="left" w:pos="450"/>
              </w:tabs>
              <w:spacing w:before="0" w:after="0"/>
            </w:pPr>
            <w:r>
              <w:t>Site-based</w:t>
            </w:r>
          </w:p>
        </w:tc>
        <w:tc>
          <w:tcPr>
            <w:tcW w:w="5670" w:type="dxa"/>
          </w:tcPr>
          <w:p w:rsidR="00FC24D0" w:rsidRDefault="00FC24D0" w:rsidP="00924EA5">
            <w:pPr>
              <w:numPr>
                <w:ilvl w:val="0"/>
                <w:numId w:val="7"/>
              </w:numPr>
              <w:spacing w:before="0" w:after="0"/>
            </w:pPr>
            <w:r>
              <w:t>All “on stage” tasks occur within the context of a site.</w:t>
            </w:r>
          </w:p>
          <w:p w:rsidR="00FC24D0" w:rsidRDefault="00FC24D0" w:rsidP="00924EA5">
            <w:pPr>
              <w:numPr>
                <w:ilvl w:val="0"/>
                <w:numId w:val="7"/>
              </w:numPr>
              <w:spacing w:before="0" w:after="0"/>
            </w:pPr>
            <w:r>
              <w:t>Filtering down from a site to specific trackers, or any other type of filter criteria, is done within the workspace or popup window (see below).</w:t>
            </w:r>
          </w:p>
          <w:p w:rsidR="002A530D" w:rsidRDefault="002A530D" w:rsidP="00924EA5">
            <w:pPr>
              <w:numPr>
                <w:ilvl w:val="0"/>
                <w:numId w:val="7"/>
              </w:numPr>
              <w:spacing w:before="0" w:after="0"/>
              <w:rPr>
                <w:color w:val="FF0000"/>
              </w:rPr>
            </w:pPr>
            <w:r w:rsidRPr="002A530D">
              <w:rPr>
                <w:color w:val="FF0000"/>
              </w:rPr>
              <w:t xml:space="preserve">Multi-site </w:t>
            </w:r>
            <w:r>
              <w:rPr>
                <w:color w:val="FF0000"/>
              </w:rPr>
              <w:t xml:space="preserve">reporting </w:t>
            </w:r>
            <w:r w:rsidRPr="002A530D">
              <w:rPr>
                <w:color w:val="FF0000"/>
              </w:rPr>
              <w:t xml:space="preserve">functionality </w:t>
            </w:r>
            <w:r>
              <w:rPr>
                <w:color w:val="FF0000"/>
              </w:rPr>
              <w:t xml:space="preserve">(i.e. consolidated data reports) </w:t>
            </w:r>
            <w:r w:rsidRPr="002A530D">
              <w:rPr>
                <w:color w:val="FF0000"/>
              </w:rPr>
              <w:t>is beyond the scope of this first VWA4.NET release.</w:t>
            </w:r>
          </w:p>
          <w:p w:rsidR="00DB0A56" w:rsidRPr="002A530D" w:rsidRDefault="00DB0A56" w:rsidP="00924EA5">
            <w:pPr>
              <w:numPr>
                <w:ilvl w:val="0"/>
                <w:numId w:val="7"/>
              </w:numPr>
              <w:spacing w:before="0" w:after="0"/>
              <w:rPr>
                <w:color w:val="FF0000"/>
              </w:rPr>
            </w:pPr>
            <w:r w:rsidRPr="00FC24D0">
              <w:rPr>
                <w:color w:val="FF0000"/>
              </w:rPr>
              <w:t>(**TODO:</w:t>
            </w:r>
            <w:r>
              <w:rPr>
                <w:color w:val="FF0000"/>
              </w:rPr>
              <w:t xml:space="preserve"> need to add a “default site” concept so that a non-multi-site version of VWA has a definite site to go to, regardless of the database that is opened.</w:t>
            </w:r>
            <w:r w:rsidRPr="00FC24D0">
              <w:rPr>
                <w:color w:val="FF0000"/>
              </w:rPr>
              <w:t>)</w:t>
            </w:r>
          </w:p>
        </w:tc>
      </w:tr>
      <w:tr w:rsidR="00022DC1" w:rsidTr="00924EA5">
        <w:tc>
          <w:tcPr>
            <w:tcW w:w="3888" w:type="dxa"/>
          </w:tcPr>
          <w:p w:rsidR="00022DC1" w:rsidRDefault="00022DC1" w:rsidP="00924EA5">
            <w:pPr>
              <w:numPr>
                <w:ilvl w:val="1"/>
                <w:numId w:val="8"/>
              </w:numPr>
              <w:tabs>
                <w:tab w:val="left" w:pos="450"/>
              </w:tabs>
              <w:spacing w:before="0" w:after="0"/>
            </w:pPr>
            <w:r>
              <w:t xml:space="preserve">Single “main screen” is used for the primary “on stage”, fundamental </w:t>
            </w:r>
            <w:r w:rsidR="00FC24D0">
              <w:t>tasks</w:t>
            </w:r>
            <w:r w:rsidR="00DB4B61">
              <w:t xml:space="preserve"> (those that don’t require too much </w:t>
            </w:r>
            <w:r w:rsidR="00DB4B61">
              <w:lastRenderedPageBreak/>
              <w:t>workspace)</w:t>
            </w:r>
          </w:p>
        </w:tc>
        <w:tc>
          <w:tcPr>
            <w:tcW w:w="5670" w:type="dxa"/>
          </w:tcPr>
          <w:p w:rsidR="00022DC1" w:rsidRDefault="00DB4B61" w:rsidP="00924EA5">
            <w:pPr>
              <w:numPr>
                <w:ilvl w:val="0"/>
                <w:numId w:val="7"/>
              </w:numPr>
              <w:spacing w:before="0" w:after="0"/>
            </w:pPr>
            <w:r>
              <w:lastRenderedPageBreak/>
              <w:t xml:space="preserve">Main screen layout is designed to accommodate different </w:t>
            </w:r>
            <w:r w:rsidR="00FC24D0">
              <w:t>tasks</w:t>
            </w:r>
            <w:r>
              <w:t xml:space="preserve"> within the same general layout.</w:t>
            </w:r>
          </w:p>
          <w:p w:rsidR="00DB4B61" w:rsidRDefault="00DB4B61" w:rsidP="00DB4B61">
            <w:pPr>
              <w:numPr>
                <w:ilvl w:val="0"/>
                <w:numId w:val="7"/>
              </w:numPr>
              <w:spacing w:before="0" w:after="0"/>
            </w:pPr>
            <w:r>
              <w:t xml:space="preserve">Uses the Explorer concept to select the </w:t>
            </w:r>
            <w:r w:rsidR="00FC24D0">
              <w:t>task</w:t>
            </w:r>
            <w:r>
              <w:t xml:space="preserve">, the </w:t>
            </w:r>
            <w:r>
              <w:lastRenderedPageBreak/>
              <w:t xml:space="preserve">workspace to contain the UI for the current </w:t>
            </w:r>
            <w:r w:rsidR="00FC24D0">
              <w:t>task</w:t>
            </w:r>
            <w:r>
              <w:t>.</w:t>
            </w:r>
          </w:p>
          <w:p w:rsidR="00DB4B61" w:rsidRPr="000D3558" w:rsidRDefault="00DB4B61" w:rsidP="00DB4B61">
            <w:pPr>
              <w:numPr>
                <w:ilvl w:val="0"/>
                <w:numId w:val="7"/>
              </w:numPr>
              <w:spacing w:before="0" w:after="0"/>
            </w:pPr>
            <w:r>
              <w:t>Embedded controls other than those in the workspace generally stay constant across main screen functions.</w:t>
            </w:r>
          </w:p>
        </w:tc>
      </w:tr>
      <w:tr w:rsidR="00DB4B61" w:rsidTr="00875438">
        <w:tc>
          <w:tcPr>
            <w:tcW w:w="3888" w:type="dxa"/>
            <w:tcBorders>
              <w:bottom w:val="single" w:sz="4" w:space="0" w:color="auto"/>
            </w:tcBorders>
          </w:tcPr>
          <w:p w:rsidR="00DB4B61" w:rsidRDefault="00DB4B61" w:rsidP="00022DC1">
            <w:pPr>
              <w:numPr>
                <w:ilvl w:val="1"/>
                <w:numId w:val="8"/>
              </w:numPr>
              <w:tabs>
                <w:tab w:val="left" w:pos="450"/>
              </w:tabs>
              <w:spacing w:before="0" w:after="0"/>
            </w:pPr>
            <w:r>
              <w:lastRenderedPageBreak/>
              <w:t xml:space="preserve">Popup windows </w:t>
            </w:r>
            <w:r w:rsidR="002A530D">
              <w:t xml:space="preserve">(other than simple dialogs) </w:t>
            </w:r>
            <w:r>
              <w:t xml:space="preserve">are used </w:t>
            </w:r>
            <w:r w:rsidR="002A530D">
              <w:t xml:space="preserve">sparingly, specifically to provide access to </w:t>
            </w:r>
            <w:r>
              <w:t>deeper, more complex functionality.</w:t>
            </w:r>
          </w:p>
        </w:tc>
        <w:tc>
          <w:tcPr>
            <w:tcW w:w="5670" w:type="dxa"/>
            <w:tcBorders>
              <w:bottom w:val="single" w:sz="4" w:space="0" w:color="auto"/>
            </w:tcBorders>
          </w:tcPr>
          <w:p w:rsidR="00DB4B61" w:rsidRPr="000D3558" w:rsidRDefault="00DB4B61" w:rsidP="00924EA5">
            <w:pPr>
              <w:numPr>
                <w:ilvl w:val="0"/>
                <w:numId w:val="7"/>
              </w:numPr>
              <w:spacing w:before="0" w:after="0"/>
            </w:pPr>
            <w:r>
              <w:t xml:space="preserve">Popup windows are used when there is a lot more complex functionality that must be </w:t>
            </w:r>
            <w:r w:rsidR="005B631A">
              <w:t xml:space="preserve">present at the same time, and (usually) </w:t>
            </w:r>
            <w:r>
              <w:t xml:space="preserve">arranged tightly </w:t>
            </w:r>
            <w:r w:rsidR="005B631A">
              <w:t>(</w:t>
            </w:r>
            <w:r>
              <w:t>due to the number of controls that are needed at the same time</w:t>
            </w:r>
            <w:r w:rsidR="005B631A">
              <w:t>)</w:t>
            </w:r>
            <w:r>
              <w:t>.</w:t>
            </w:r>
          </w:p>
        </w:tc>
      </w:tr>
      <w:tr w:rsidR="00083A02" w:rsidTr="00875438">
        <w:tc>
          <w:tcPr>
            <w:tcW w:w="3888" w:type="dxa"/>
            <w:shd w:val="clear" w:color="auto" w:fill="F3F3F3"/>
          </w:tcPr>
          <w:p w:rsidR="00083A02" w:rsidRDefault="00BF7D86" w:rsidP="00DB334B">
            <w:pPr>
              <w:numPr>
                <w:ilvl w:val="0"/>
                <w:numId w:val="8"/>
              </w:numPr>
              <w:tabs>
                <w:tab w:val="left" w:pos="450"/>
              </w:tabs>
              <w:spacing w:before="0" w:after="0"/>
            </w:pPr>
            <w:r>
              <w:t>Task Explorer</w:t>
            </w:r>
            <w:r w:rsidR="00DB334B">
              <w:t xml:space="preserve"> UI Behavior</w:t>
            </w:r>
            <w:r w:rsidR="00022DC1">
              <w:t xml:space="preserve"> - </w:t>
            </w:r>
          </w:p>
        </w:tc>
        <w:tc>
          <w:tcPr>
            <w:tcW w:w="5670" w:type="dxa"/>
            <w:shd w:val="clear" w:color="auto" w:fill="F3F3F3"/>
          </w:tcPr>
          <w:p w:rsidR="00083A02" w:rsidRDefault="00A460BA" w:rsidP="00924EA5">
            <w:pPr>
              <w:numPr>
                <w:ilvl w:val="0"/>
                <w:numId w:val="7"/>
              </w:numPr>
              <w:spacing w:before="0" w:after="0"/>
            </w:pPr>
            <w:r>
              <w:t>Task Explorer is always shown in its designated screen position.  Not resizable or movable.</w:t>
            </w:r>
          </w:p>
          <w:p w:rsidR="00A460BA" w:rsidRPr="000D3558" w:rsidRDefault="00A460BA" w:rsidP="00924EA5">
            <w:pPr>
              <w:numPr>
                <w:ilvl w:val="0"/>
                <w:numId w:val="7"/>
              </w:numPr>
              <w:spacing w:before="0" w:after="0"/>
            </w:pPr>
            <w:r>
              <w:t>Future potential: use std Windows UI techniques to allow hide/show, pinning/unpinning etc.</w:t>
            </w:r>
          </w:p>
        </w:tc>
      </w:tr>
      <w:tr w:rsidR="00083A02" w:rsidTr="00B208F7">
        <w:tc>
          <w:tcPr>
            <w:tcW w:w="3888" w:type="dxa"/>
          </w:tcPr>
          <w:p w:rsidR="00083A02" w:rsidRDefault="00DB334B" w:rsidP="00DB334B">
            <w:pPr>
              <w:numPr>
                <w:ilvl w:val="1"/>
                <w:numId w:val="8"/>
              </w:numPr>
              <w:tabs>
                <w:tab w:val="left" w:pos="300"/>
                <w:tab w:val="left" w:pos="450"/>
              </w:tabs>
              <w:spacing w:before="0" w:after="0"/>
            </w:pPr>
            <w:r>
              <w:t xml:space="preserve">Click on Task </w:t>
            </w:r>
            <w:r w:rsidR="00022DC1">
              <w:t xml:space="preserve">Icon </w:t>
            </w:r>
            <w:r>
              <w:t xml:space="preserve">in Task bar to change to new </w:t>
            </w:r>
            <w:smartTag w:uri="urn:schemas-microsoft-com:office:smarttags" w:element="place">
              <w:smartTag w:uri="urn:schemas-microsoft-com:office:smarttags" w:element="PlaceName">
                <w:r>
                  <w:t>Task</w:t>
                </w:r>
              </w:smartTag>
              <w:r>
                <w:t xml:space="preserve"> </w:t>
              </w:r>
              <w:smartTag w:uri="urn:schemas-microsoft-com:office:smarttags" w:element="PlaceType">
                <w:r>
                  <w:t>State</w:t>
                </w:r>
              </w:smartTag>
            </w:smartTag>
          </w:p>
        </w:tc>
        <w:tc>
          <w:tcPr>
            <w:tcW w:w="5670" w:type="dxa"/>
          </w:tcPr>
          <w:p w:rsidR="00083A02" w:rsidRDefault="00022DC1" w:rsidP="00924EA5">
            <w:pPr>
              <w:numPr>
                <w:ilvl w:val="0"/>
                <w:numId w:val="7"/>
              </w:numPr>
              <w:spacing w:before="0" w:after="0"/>
            </w:pPr>
            <w:r>
              <w:t>Task icon states are checked and unchecked, signifying done and not done.</w:t>
            </w:r>
          </w:p>
          <w:p w:rsidR="00BF7D86" w:rsidRPr="000D3558" w:rsidRDefault="00BF7D86" w:rsidP="00BF7D86">
            <w:pPr>
              <w:numPr>
                <w:ilvl w:val="0"/>
                <w:numId w:val="7"/>
              </w:numPr>
              <w:spacing w:before="0" w:after="0"/>
            </w:pPr>
            <w:r>
              <w:t>User can change these anytime</w:t>
            </w:r>
            <w:r w:rsidR="00CA759B">
              <w:t xml:space="preserve"> by double clicking on the icon.</w:t>
            </w:r>
          </w:p>
        </w:tc>
      </w:tr>
      <w:tr w:rsidR="00BF7D86" w:rsidTr="00924EA5">
        <w:tc>
          <w:tcPr>
            <w:tcW w:w="3888" w:type="dxa"/>
          </w:tcPr>
          <w:p w:rsidR="00BF7D86" w:rsidRDefault="00BF7D86" w:rsidP="00924EA5">
            <w:pPr>
              <w:numPr>
                <w:ilvl w:val="1"/>
                <w:numId w:val="8"/>
              </w:numPr>
              <w:tabs>
                <w:tab w:val="left" w:pos="450"/>
              </w:tabs>
              <w:spacing w:before="0" w:after="0"/>
            </w:pPr>
            <w:r>
              <w:t>At the conclusion of some tasks, the task state will automatically be set to checked.</w:t>
            </w:r>
          </w:p>
        </w:tc>
        <w:tc>
          <w:tcPr>
            <w:tcW w:w="5670" w:type="dxa"/>
          </w:tcPr>
          <w:p w:rsidR="00BF7D86" w:rsidRDefault="00BF7D86" w:rsidP="00924EA5">
            <w:pPr>
              <w:numPr>
                <w:ilvl w:val="0"/>
                <w:numId w:val="7"/>
              </w:numPr>
              <w:spacing w:before="0" w:after="0"/>
            </w:pPr>
            <w:r>
              <w:t>Specifically:</w:t>
            </w:r>
          </w:p>
          <w:p w:rsidR="00BF7D86" w:rsidRDefault="00BF7D86" w:rsidP="00924EA5">
            <w:pPr>
              <w:numPr>
                <w:ilvl w:val="1"/>
                <w:numId w:val="7"/>
              </w:numPr>
              <w:spacing w:before="0" w:after="0"/>
            </w:pPr>
            <w:r>
              <w:t>After a successful Import Waste Data</w:t>
            </w:r>
          </w:p>
          <w:p w:rsidR="00BF7D86" w:rsidRDefault="00BF7D86" w:rsidP="00924EA5">
            <w:pPr>
              <w:numPr>
                <w:ilvl w:val="1"/>
                <w:numId w:val="7"/>
              </w:numPr>
              <w:spacing w:before="0" w:after="0"/>
            </w:pPr>
            <w:r>
              <w:t>After a Print Weekly Reports</w:t>
            </w:r>
          </w:p>
          <w:p w:rsidR="00BF7D86" w:rsidRDefault="00BF7D86" w:rsidP="00924EA5">
            <w:pPr>
              <w:numPr>
                <w:ilvl w:val="1"/>
                <w:numId w:val="7"/>
              </w:numPr>
              <w:spacing w:before="0" w:after="0"/>
            </w:pPr>
            <w:r>
              <w:t>After Upload Data</w:t>
            </w:r>
          </w:p>
          <w:p w:rsidR="00BF7D86" w:rsidRDefault="00BF7D86" w:rsidP="00924EA5">
            <w:pPr>
              <w:numPr>
                <w:ilvl w:val="1"/>
                <w:numId w:val="7"/>
              </w:numPr>
              <w:spacing w:before="0" w:after="0"/>
            </w:pPr>
            <w:r>
              <w:t>After Import Production Data</w:t>
            </w:r>
          </w:p>
          <w:p w:rsidR="00BF7D86" w:rsidRDefault="00BF7D86" w:rsidP="00924EA5">
            <w:pPr>
              <w:numPr>
                <w:ilvl w:val="1"/>
                <w:numId w:val="7"/>
              </w:numPr>
              <w:spacing w:before="0" w:after="0"/>
            </w:pPr>
            <w:r>
              <w:t xml:space="preserve">After a </w:t>
            </w:r>
            <w:r w:rsidR="009B0BA9">
              <w:t>View Transactions</w:t>
            </w:r>
            <w:r>
              <w:t xml:space="preserve"> interaction</w:t>
            </w:r>
          </w:p>
          <w:p w:rsidR="00BF7D86" w:rsidRDefault="00BF7D86" w:rsidP="00924EA5">
            <w:pPr>
              <w:numPr>
                <w:ilvl w:val="1"/>
                <w:numId w:val="7"/>
              </w:numPr>
              <w:spacing w:before="0" w:after="0"/>
            </w:pPr>
            <w:r>
              <w:t>After financials are entered in Enter Weekly Financials</w:t>
            </w:r>
          </w:p>
          <w:p w:rsidR="00BF7D86" w:rsidRDefault="00BF7D86" w:rsidP="00924EA5">
            <w:pPr>
              <w:numPr>
                <w:ilvl w:val="1"/>
                <w:numId w:val="7"/>
              </w:numPr>
              <w:spacing w:before="0" w:after="0"/>
            </w:pPr>
            <w:r>
              <w:t>After Print SWAT Form is printed</w:t>
            </w:r>
          </w:p>
          <w:p w:rsidR="00BF7D86" w:rsidRDefault="00BF7D86" w:rsidP="00924EA5">
            <w:pPr>
              <w:numPr>
                <w:ilvl w:val="1"/>
                <w:numId w:val="7"/>
              </w:numPr>
              <w:spacing w:before="0" w:after="0"/>
            </w:pPr>
            <w:r>
              <w:t>After Enter SWAT minutes</w:t>
            </w:r>
          </w:p>
          <w:p w:rsidR="00BF7D86" w:rsidRPr="000D3558" w:rsidRDefault="00BF7D86" w:rsidP="00924EA5">
            <w:pPr>
              <w:numPr>
                <w:ilvl w:val="1"/>
                <w:numId w:val="7"/>
              </w:numPr>
              <w:spacing w:before="0" w:after="0"/>
            </w:pPr>
            <w:r>
              <w:t>After Print Meeting Script</w:t>
            </w:r>
          </w:p>
        </w:tc>
      </w:tr>
      <w:tr w:rsidR="00083A02" w:rsidTr="00875438">
        <w:tc>
          <w:tcPr>
            <w:tcW w:w="3888" w:type="dxa"/>
            <w:tcBorders>
              <w:bottom w:val="single" w:sz="4" w:space="0" w:color="auto"/>
            </w:tcBorders>
          </w:tcPr>
          <w:p w:rsidR="00083A02" w:rsidRDefault="00BF7D86" w:rsidP="00022DC1">
            <w:pPr>
              <w:numPr>
                <w:ilvl w:val="1"/>
                <w:numId w:val="8"/>
              </w:numPr>
              <w:tabs>
                <w:tab w:val="left" w:pos="450"/>
              </w:tabs>
              <w:spacing w:before="0" w:after="0"/>
            </w:pPr>
            <w:r>
              <w:t>Some tasks require the user to manually set to checked</w:t>
            </w:r>
            <w:r w:rsidR="00CA759B">
              <w:t>/unchecked.</w:t>
            </w:r>
          </w:p>
        </w:tc>
        <w:tc>
          <w:tcPr>
            <w:tcW w:w="5670" w:type="dxa"/>
            <w:tcBorders>
              <w:bottom w:val="single" w:sz="4" w:space="0" w:color="auto"/>
            </w:tcBorders>
          </w:tcPr>
          <w:p w:rsidR="00083A02" w:rsidRDefault="00BF7D86" w:rsidP="00924EA5">
            <w:pPr>
              <w:numPr>
                <w:ilvl w:val="0"/>
                <w:numId w:val="7"/>
              </w:numPr>
              <w:spacing w:before="0" w:after="0"/>
            </w:pPr>
            <w:r>
              <w:t>Specifically:</w:t>
            </w:r>
          </w:p>
          <w:p w:rsidR="00BF7D86" w:rsidRDefault="00BF7D86" w:rsidP="00BF7D86">
            <w:pPr>
              <w:numPr>
                <w:ilvl w:val="1"/>
                <w:numId w:val="7"/>
              </w:numPr>
              <w:spacing w:before="0" w:after="0"/>
            </w:pPr>
            <w:r>
              <w:t>Review Reports</w:t>
            </w:r>
          </w:p>
          <w:p w:rsidR="00BF7D86" w:rsidRDefault="00BF7D86" w:rsidP="00BF7D86">
            <w:pPr>
              <w:numPr>
                <w:ilvl w:val="1"/>
                <w:numId w:val="7"/>
              </w:numPr>
              <w:spacing w:before="0" w:after="0"/>
            </w:pPr>
            <w:r>
              <w:t>Set or Modify Goals</w:t>
            </w:r>
          </w:p>
          <w:p w:rsidR="00BF7D86" w:rsidRPr="000D3558" w:rsidRDefault="00BF7D86" w:rsidP="00BF7D86">
            <w:pPr>
              <w:numPr>
                <w:ilvl w:val="1"/>
                <w:numId w:val="7"/>
              </w:numPr>
              <w:spacing w:before="0" w:after="0"/>
            </w:pPr>
            <w:r>
              <w:t>Employee Recognition</w:t>
            </w:r>
          </w:p>
        </w:tc>
      </w:tr>
      <w:tr w:rsidR="00083A02" w:rsidTr="00875438">
        <w:tc>
          <w:tcPr>
            <w:tcW w:w="3888" w:type="dxa"/>
            <w:shd w:val="clear" w:color="auto" w:fill="F3F3F3"/>
          </w:tcPr>
          <w:p w:rsidR="00083A02" w:rsidRDefault="002E5803" w:rsidP="00083A02">
            <w:pPr>
              <w:numPr>
                <w:ilvl w:val="0"/>
                <w:numId w:val="8"/>
              </w:numPr>
              <w:tabs>
                <w:tab w:val="left" w:pos="450"/>
              </w:tabs>
              <w:spacing w:before="0" w:after="0"/>
            </w:pPr>
            <w:r>
              <w:t>UI Behavior – Resizing</w:t>
            </w:r>
          </w:p>
        </w:tc>
        <w:tc>
          <w:tcPr>
            <w:tcW w:w="5670" w:type="dxa"/>
            <w:shd w:val="clear" w:color="auto" w:fill="F3F3F3"/>
          </w:tcPr>
          <w:p w:rsidR="00083A02" w:rsidRPr="000D3558" w:rsidRDefault="00083A02" w:rsidP="00875438"/>
        </w:tc>
      </w:tr>
      <w:tr w:rsidR="00083A02" w:rsidTr="00875438">
        <w:tc>
          <w:tcPr>
            <w:tcW w:w="3888" w:type="dxa"/>
            <w:tcBorders>
              <w:bottom w:val="single" w:sz="4" w:space="0" w:color="auto"/>
            </w:tcBorders>
          </w:tcPr>
          <w:p w:rsidR="00083A02" w:rsidRDefault="002E5803" w:rsidP="002E5803">
            <w:pPr>
              <w:numPr>
                <w:ilvl w:val="1"/>
                <w:numId w:val="8"/>
              </w:numPr>
              <w:tabs>
                <w:tab w:val="left" w:pos="450"/>
              </w:tabs>
              <w:spacing w:before="0" w:after="0"/>
            </w:pPr>
            <w:r>
              <w:t>Resize entire application window</w:t>
            </w:r>
          </w:p>
        </w:tc>
        <w:tc>
          <w:tcPr>
            <w:tcW w:w="5670" w:type="dxa"/>
            <w:tcBorders>
              <w:bottom w:val="single" w:sz="4" w:space="0" w:color="auto"/>
            </w:tcBorders>
          </w:tcPr>
          <w:p w:rsidR="00083A02" w:rsidRDefault="002E5803" w:rsidP="00316875">
            <w:r>
              <w:t xml:space="preserve">Some </w:t>
            </w:r>
            <w:r w:rsidR="00316875">
              <w:t>UI elements</w:t>
            </w:r>
            <w:r>
              <w:t xml:space="preserve"> are fixed; others grow/shrink with the resizing.</w:t>
            </w:r>
          </w:p>
          <w:p w:rsidR="002E5803" w:rsidRDefault="002E5803" w:rsidP="00924EA5">
            <w:pPr>
              <w:numPr>
                <w:ilvl w:val="0"/>
                <w:numId w:val="7"/>
              </w:numPr>
              <w:spacing w:before="0" w:after="0"/>
            </w:pPr>
            <w:r>
              <w:t>Fixed</w:t>
            </w:r>
            <w:r w:rsidR="00E71652">
              <w:t xml:space="preserve"> horiz and vertical</w:t>
            </w:r>
            <w:r>
              <w:t>:</w:t>
            </w:r>
          </w:p>
          <w:p w:rsidR="002E5803" w:rsidRDefault="002E5803" w:rsidP="002E5803">
            <w:pPr>
              <w:numPr>
                <w:ilvl w:val="1"/>
                <w:numId w:val="7"/>
              </w:numPr>
              <w:spacing w:before="0" w:after="0"/>
            </w:pPr>
            <w:r>
              <w:t>Task Explorer</w:t>
            </w:r>
          </w:p>
          <w:p w:rsidR="00E71652" w:rsidRDefault="00E71652" w:rsidP="00E71652">
            <w:pPr>
              <w:numPr>
                <w:ilvl w:val="0"/>
                <w:numId w:val="7"/>
              </w:numPr>
              <w:spacing w:before="0" w:after="0"/>
            </w:pPr>
            <w:r>
              <w:t>Fixed vertical / float right</w:t>
            </w:r>
          </w:p>
          <w:p w:rsidR="00E71652" w:rsidRDefault="00E71652" w:rsidP="00E71652">
            <w:pPr>
              <w:numPr>
                <w:ilvl w:val="1"/>
                <w:numId w:val="7"/>
              </w:numPr>
              <w:spacing w:before="0" w:after="0"/>
            </w:pPr>
            <w:r>
              <w:t>Menu Bar</w:t>
            </w:r>
          </w:p>
          <w:p w:rsidR="00E71652" w:rsidRDefault="00E71652" w:rsidP="00E71652">
            <w:pPr>
              <w:numPr>
                <w:ilvl w:val="1"/>
                <w:numId w:val="7"/>
              </w:numPr>
              <w:spacing w:before="0" w:after="0"/>
            </w:pPr>
            <w:r>
              <w:t>Header Bar</w:t>
            </w:r>
          </w:p>
          <w:p w:rsidR="00E71652" w:rsidRDefault="00E71652" w:rsidP="00E71652">
            <w:pPr>
              <w:numPr>
                <w:ilvl w:val="1"/>
                <w:numId w:val="7"/>
              </w:numPr>
              <w:spacing w:before="0" w:after="0"/>
            </w:pPr>
            <w:r>
              <w:t>Shortcut Bar</w:t>
            </w:r>
          </w:p>
          <w:p w:rsidR="002E5803" w:rsidRDefault="00E71652" w:rsidP="00E71652">
            <w:pPr>
              <w:numPr>
                <w:ilvl w:val="0"/>
                <w:numId w:val="7"/>
              </w:numPr>
              <w:spacing w:before="0" w:after="0"/>
            </w:pPr>
            <w:r>
              <w:t>Floating vertical + horizontal</w:t>
            </w:r>
          </w:p>
          <w:p w:rsidR="00E71652" w:rsidRPr="000D3558" w:rsidRDefault="00E71652" w:rsidP="00E71652">
            <w:pPr>
              <w:numPr>
                <w:ilvl w:val="1"/>
                <w:numId w:val="7"/>
              </w:numPr>
              <w:spacing w:before="0" w:after="0"/>
            </w:pPr>
            <w:r>
              <w:t>Workspace</w:t>
            </w:r>
          </w:p>
        </w:tc>
      </w:tr>
      <w:tr w:rsidR="00316875" w:rsidTr="00875438">
        <w:tc>
          <w:tcPr>
            <w:tcW w:w="3888" w:type="dxa"/>
            <w:shd w:val="clear" w:color="auto" w:fill="F3F3F3"/>
          </w:tcPr>
          <w:p w:rsidR="00316875" w:rsidRDefault="00316875" w:rsidP="00521487">
            <w:pPr>
              <w:numPr>
                <w:ilvl w:val="0"/>
                <w:numId w:val="8"/>
              </w:numPr>
              <w:tabs>
                <w:tab w:val="left" w:pos="450"/>
              </w:tabs>
              <w:spacing w:before="0" w:after="0"/>
            </w:pPr>
            <w:r>
              <w:t>UI Behavior – Hiding/Showing UI Elements</w:t>
            </w:r>
          </w:p>
        </w:tc>
        <w:tc>
          <w:tcPr>
            <w:tcW w:w="5670" w:type="dxa"/>
            <w:shd w:val="clear" w:color="auto" w:fill="F3F3F3"/>
          </w:tcPr>
          <w:p w:rsidR="00316875" w:rsidRPr="000D3558" w:rsidRDefault="00316875" w:rsidP="00875438"/>
        </w:tc>
      </w:tr>
      <w:tr w:rsidR="00083A02" w:rsidTr="00B208F7">
        <w:tc>
          <w:tcPr>
            <w:tcW w:w="3888" w:type="dxa"/>
          </w:tcPr>
          <w:p w:rsidR="00083A02" w:rsidRDefault="00316875" w:rsidP="00316875">
            <w:pPr>
              <w:numPr>
                <w:ilvl w:val="1"/>
                <w:numId w:val="8"/>
              </w:numPr>
              <w:tabs>
                <w:tab w:val="left" w:pos="450"/>
              </w:tabs>
              <w:spacing w:before="0" w:after="0"/>
            </w:pPr>
            <w:r>
              <w:t>Hiding options</w:t>
            </w:r>
          </w:p>
        </w:tc>
        <w:tc>
          <w:tcPr>
            <w:tcW w:w="5670" w:type="dxa"/>
          </w:tcPr>
          <w:p w:rsidR="00083A02" w:rsidRDefault="00316875" w:rsidP="00316875">
            <w:r>
              <w:t>Some UI elements cannot be hidden:</w:t>
            </w:r>
          </w:p>
          <w:p w:rsidR="00316875" w:rsidRDefault="00316875" w:rsidP="00316875">
            <w:pPr>
              <w:numPr>
                <w:ilvl w:val="0"/>
                <w:numId w:val="7"/>
              </w:numPr>
              <w:spacing w:before="0" w:after="0"/>
            </w:pPr>
            <w:r>
              <w:t>Menu Bar</w:t>
            </w:r>
          </w:p>
          <w:p w:rsidR="00316875" w:rsidRDefault="00316875" w:rsidP="00316875">
            <w:pPr>
              <w:numPr>
                <w:ilvl w:val="0"/>
                <w:numId w:val="7"/>
              </w:numPr>
              <w:spacing w:before="0" w:after="0"/>
            </w:pPr>
            <w:r>
              <w:t>Header Bar</w:t>
            </w:r>
          </w:p>
          <w:p w:rsidR="00316875" w:rsidRDefault="00316875" w:rsidP="00316875">
            <w:pPr>
              <w:numPr>
                <w:ilvl w:val="0"/>
                <w:numId w:val="7"/>
              </w:numPr>
              <w:spacing w:before="0" w:after="0"/>
            </w:pPr>
            <w:r>
              <w:t>Task Explorer (until we add advanced pinning features)</w:t>
            </w:r>
          </w:p>
          <w:p w:rsidR="00316875" w:rsidRDefault="00316875" w:rsidP="00316875">
            <w:pPr>
              <w:numPr>
                <w:ilvl w:val="0"/>
                <w:numId w:val="7"/>
              </w:numPr>
              <w:spacing w:before="0" w:after="0"/>
            </w:pPr>
            <w:r>
              <w:t>Workspace</w:t>
            </w:r>
          </w:p>
          <w:p w:rsidR="00316875" w:rsidRDefault="00316875" w:rsidP="00316875">
            <w:r>
              <w:lastRenderedPageBreak/>
              <w:t>Others can be hidden:</w:t>
            </w:r>
          </w:p>
          <w:p w:rsidR="00316875" w:rsidRDefault="00316875" w:rsidP="00316875">
            <w:pPr>
              <w:numPr>
                <w:ilvl w:val="0"/>
                <w:numId w:val="7"/>
              </w:numPr>
              <w:spacing w:before="0" w:after="0"/>
            </w:pPr>
            <w:r>
              <w:t>Shortcuts</w:t>
            </w:r>
            <w:r w:rsidR="007177DA">
              <w:t>/Settings</w:t>
            </w:r>
            <w:r>
              <w:t xml:space="preserve"> Bar</w:t>
            </w:r>
          </w:p>
          <w:p w:rsidR="00316875" w:rsidRPr="000D3558" w:rsidRDefault="00316875" w:rsidP="00316875">
            <w:pPr>
              <w:numPr>
                <w:ilvl w:val="0"/>
                <w:numId w:val="7"/>
              </w:numPr>
              <w:spacing w:before="0" w:after="0"/>
            </w:pPr>
            <w:r>
              <w:t>Status Bar</w:t>
            </w:r>
          </w:p>
        </w:tc>
      </w:tr>
      <w:tr w:rsidR="00083A02" w:rsidTr="00875438">
        <w:tc>
          <w:tcPr>
            <w:tcW w:w="3888" w:type="dxa"/>
            <w:tcBorders>
              <w:bottom w:val="single" w:sz="4" w:space="0" w:color="auto"/>
            </w:tcBorders>
          </w:tcPr>
          <w:p w:rsidR="00083A02" w:rsidRDefault="00316875" w:rsidP="00316875">
            <w:pPr>
              <w:numPr>
                <w:ilvl w:val="2"/>
                <w:numId w:val="8"/>
              </w:numPr>
              <w:spacing w:before="0" w:after="0"/>
            </w:pPr>
            <w:r>
              <w:lastRenderedPageBreak/>
              <w:t>Hiding UI elements</w:t>
            </w:r>
          </w:p>
        </w:tc>
        <w:tc>
          <w:tcPr>
            <w:tcW w:w="5670" w:type="dxa"/>
            <w:tcBorders>
              <w:bottom w:val="single" w:sz="4" w:space="0" w:color="auto"/>
            </w:tcBorders>
          </w:tcPr>
          <w:p w:rsidR="00083A02" w:rsidRPr="000D3558" w:rsidRDefault="00316875" w:rsidP="00924EA5">
            <w:pPr>
              <w:numPr>
                <w:ilvl w:val="0"/>
                <w:numId w:val="7"/>
              </w:numPr>
              <w:spacing w:before="0" w:after="0"/>
            </w:pPr>
            <w:r>
              <w:t>Menu item toggles for Shortcuts Bar and Status Bar (View&gt;Show / Hide Shortcuts Bar; View&gt;Show / Hide Status Bar)</w:t>
            </w:r>
          </w:p>
        </w:tc>
      </w:tr>
      <w:tr w:rsidR="002A530D" w:rsidTr="00CD77C9">
        <w:tc>
          <w:tcPr>
            <w:tcW w:w="3888" w:type="dxa"/>
            <w:shd w:val="clear" w:color="auto" w:fill="F3F3F3"/>
          </w:tcPr>
          <w:p w:rsidR="002A530D" w:rsidRDefault="002A530D" w:rsidP="00CD77C9">
            <w:pPr>
              <w:numPr>
                <w:ilvl w:val="0"/>
                <w:numId w:val="8"/>
              </w:numPr>
              <w:tabs>
                <w:tab w:val="left" w:pos="450"/>
              </w:tabs>
              <w:spacing w:before="0" w:after="0"/>
            </w:pPr>
            <w:r>
              <w:t xml:space="preserve">Task: </w:t>
            </w:r>
            <w:hyperlink w:anchor="_Task:_Import_Waste" w:history="1">
              <w:r w:rsidRPr="002A530D">
                <w:rPr>
                  <w:rStyle w:val="Hyperlink"/>
                </w:rPr>
                <w:t>Import Waste Data</w:t>
              </w:r>
            </w:hyperlink>
          </w:p>
        </w:tc>
        <w:tc>
          <w:tcPr>
            <w:tcW w:w="5670" w:type="dxa"/>
            <w:shd w:val="clear" w:color="auto" w:fill="F3F3F3"/>
          </w:tcPr>
          <w:p w:rsidR="002A530D" w:rsidRPr="000D3558" w:rsidRDefault="002A530D" w:rsidP="00CD77C9"/>
        </w:tc>
      </w:tr>
      <w:tr w:rsidR="00654AA1" w:rsidTr="00CD77C9">
        <w:tc>
          <w:tcPr>
            <w:tcW w:w="3888" w:type="dxa"/>
            <w:tcBorders>
              <w:bottom w:val="single" w:sz="4" w:space="0" w:color="auto"/>
            </w:tcBorders>
          </w:tcPr>
          <w:p w:rsidR="00654AA1" w:rsidRDefault="00654AA1" w:rsidP="00654AA1">
            <w:pPr>
              <w:numPr>
                <w:ilvl w:val="1"/>
                <w:numId w:val="8"/>
              </w:numPr>
              <w:tabs>
                <w:tab w:val="left" w:pos="450"/>
              </w:tabs>
              <w:spacing w:before="0" w:after="0"/>
            </w:pPr>
            <w:r>
              <w:t>Handle new data dimensions</w:t>
            </w:r>
          </w:p>
        </w:tc>
        <w:tc>
          <w:tcPr>
            <w:tcW w:w="5670" w:type="dxa"/>
            <w:tcBorders>
              <w:bottom w:val="single" w:sz="4" w:space="0" w:color="auto"/>
            </w:tcBorders>
          </w:tcPr>
          <w:p w:rsidR="00654AA1" w:rsidRPr="000D3558" w:rsidRDefault="00654AA1" w:rsidP="00CD77C9">
            <w:pPr>
              <w:numPr>
                <w:ilvl w:val="0"/>
                <w:numId w:val="7"/>
              </w:numPr>
              <w:spacing w:before="0" w:after="0"/>
            </w:pPr>
          </w:p>
        </w:tc>
      </w:tr>
      <w:tr w:rsidR="00654AA1" w:rsidTr="00CD77C9">
        <w:tc>
          <w:tcPr>
            <w:tcW w:w="3888" w:type="dxa"/>
            <w:tcBorders>
              <w:bottom w:val="single" w:sz="4" w:space="0" w:color="auto"/>
            </w:tcBorders>
          </w:tcPr>
          <w:p w:rsidR="00654AA1" w:rsidRDefault="00654AA1" w:rsidP="00654AA1">
            <w:pPr>
              <w:numPr>
                <w:ilvl w:val="1"/>
                <w:numId w:val="8"/>
              </w:numPr>
              <w:tabs>
                <w:tab w:val="left" w:pos="450"/>
              </w:tabs>
              <w:spacing w:before="0" w:after="0"/>
              <w:ind w:left="450" w:hanging="378"/>
            </w:pPr>
            <w:r>
              <w:t>Sync dimension type keys up to type catalog</w:t>
            </w:r>
          </w:p>
        </w:tc>
        <w:tc>
          <w:tcPr>
            <w:tcW w:w="5670" w:type="dxa"/>
            <w:tcBorders>
              <w:bottom w:val="single" w:sz="4" w:space="0" w:color="auto"/>
            </w:tcBorders>
          </w:tcPr>
          <w:p w:rsidR="00654AA1" w:rsidRPr="000D3558" w:rsidRDefault="00654AA1" w:rsidP="00CD77C9">
            <w:pPr>
              <w:numPr>
                <w:ilvl w:val="0"/>
                <w:numId w:val="7"/>
              </w:numPr>
              <w:spacing w:before="0" w:after="0"/>
            </w:pPr>
          </w:p>
        </w:tc>
      </w:tr>
      <w:tr w:rsidR="002A530D" w:rsidTr="00CD77C9">
        <w:tc>
          <w:tcPr>
            <w:tcW w:w="3888" w:type="dxa"/>
            <w:tcBorders>
              <w:bottom w:val="single" w:sz="4" w:space="0" w:color="auto"/>
            </w:tcBorders>
          </w:tcPr>
          <w:p w:rsidR="002A530D" w:rsidRDefault="00654AA1" w:rsidP="00654AA1">
            <w:pPr>
              <w:numPr>
                <w:ilvl w:val="1"/>
                <w:numId w:val="8"/>
              </w:numPr>
              <w:tabs>
                <w:tab w:val="left" w:pos="450"/>
              </w:tabs>
              <w:spacing w:before="0" w:after="0"/>
            </w:pPr>
            <w:r>
              <w:t>Error checking</w:t>
            </w:r>
          </w:p>
        </w:tc>
        <w:tc>
          <w:tcPr>
            <w:tcW w:w="5670" w:type="dxa"/>
            <w:tcBorders>
              <w:bottom w:val="single" w:sz="4" w:space="0" w:color="auto"/>
            </w:tcBorders>
          </w:tcPr>
          <w:p w:rsidR="00654AA1" w:rsidRPr="000D3558" w:rsidRDefault="00654AA1" w:rsidP="00654AA1">
            <w:pPr>
              <w:numPr>
                <w:ilvl w:val="0"/>
                <w:numId w:val="7"/>
              </w:numPr>
              <w:spacing w:before="0" w:after="0"/>
            </w:pPr>
            <w:r w:rsidRPr="000D3558">
              <w:t>Data format correct</w:t>
            </w:r>
          </w:p>
          <w:p w:rsidR="00654AA1" w:rsidRPr="000D3558" w:rsidRDefault="00654AA1" w:rsidP="00654AA1">
            <w:pPr>
              <w:numPr>
                <w:ilvl w:val="0"/>
                <w:numId w:val="7"/>
              </w:numPr>
              <w:spacing w:before="0" w:after="0"/>
            </w:pPr>
            <w:r w:rsidRPr="000D3558">
              <w:t>Keys exist in Type Catalog</w:t>
            </w:r>
          </w:p>
          <w:p w:rsidR="00654AA1" w:rsidRPr="000D3558" w:rsidRDefault="00654AA1" w:rsidP="00654AA1">
            <w:pPr>
              <w:numPr>
                <w:ilvl w:val="0"/>
                <w:numId w:val="7"/>
              </w:numPr>
              <w:spacing w:before="0" w:after="0"/>
            </w:pPr>
            <w:r w:rsidRPr="000D3558">
              <w:t>Out of range (over-limit)</w:t>
            </w:r>
          </w:p>
          <w:p w:rsidR="00654AA1" w:rsidRPr="000D3558" w:rsidRDefault="00654AA1" w:rsidP="00654AA1">
            <w:pPr>
              <w:numPr>
                <w:ilvl w:val="0"/>
                <w:numId w:val="7"/>
              </w:numPr>
              <w:spacing w:before="0" w:after="0"/>
            </w:pPr>
            <w:r w:rsidRPr="000D3558">
              <w:t>Duplicate time stamps</w:t>
            </w:r>
          </w:p>
          <w:p w:rsidR="002A530D" w:rsidRPr="000D3558" w:rsidRDefault="00654AA1" w:rsidP="00654AA1">
            <w:pPr>
              <w:numPr>
                <w:ilvl w:val="0"/>
                <w:numId w:val="7"/>
              </w:numPr>
              <w:spacing w:before="0" w:after="0"/>
            </w:pPr>
            <w:r w:rsidRPr="000D3558">
              <w:t>Check transfer timestamp and date stamp against PC clock to identify potential time and date setting</w:t>
            </w:r>
          </w:p>
        </w:tc>
      </w:tr>
      <w:tr w:rsidR="00654AA1" w:rsidTr="00CD77C9">
        <w:tc>
          <w:tcPr>
            <w:tcW w:w="3888" w:type="dxa"/>
            <w:shd w:val="clear" w:color="auto" w:fill="F3F3F3"/>
          </w:tcPr>
          <w:p w:rsidR="00654AA1" w:rsidRDefault="00654AA1" w:rsidP="00CD77C9">
            <w:pPr>
              <w:numPr>
                <w:ilvl w:val="1"/>
                <w:numId w:val="8"/>
              </w:numPr>
              <w:tabs>
                <w:tab w:val="left" w:pos="450"/>
              </w:tabs>
              <w:spacing w:before="0" w:after="0"/>
            </w:pPr>
            <w:r>
              <w:t>Event Orders (EO’s)</w:t>
            </w:r>
          </w:p>
        </w:tc>
        <w:tc>
          <w:tcPr>
            <w:tcW w:w="5670" w:type="dxa"/>
            <w:shd w:val="clear" w:color="auto" w:fill="F3F3F3"/>
          </w:tcPr>
          <w:p w:rsidR="00654AA1" w:rsidRPr="000D3558" w:rsidRDefault="00654AA1" w:rsidP="00CD77C9">
            <w:pPr>
              <w:numPr>
                <w:ilvl w:val="0"/>
                <w:numId w:val="7"/>
              </w:numPr>
              <w:spacing w:before="0" w:after="0"/>
            </w:pPr>
            <w:r w:rsidRPr="000D3558">
              <w:t>Dynamic EO creation/mapping based on unique numbers encountered in the waste stream</w:t>
            </w:r>
            <w:r>
              <w:t xml:space="preserve"> (originate from VWT).</w:t>
            </w:r>
          </w:p>
        </w:tc>
      </w:tr>
      <w:tr w:rsidR="00654AA1" w:rsidTr="00CD77C9">
        <w:tc>
          <w:tcPr>
            <w:tcW w:w="3888" w:type="dxa"/>
            <w:shd w:val="clear" w:color="auto" w:fill="F3F3F3"/>
          </w:tcPr>
          <w:p w:rsidR="00654AA1" w:rsidRDefault="00654AA1" w:rsidP="00654AA1">
            <w:pPr>
              <w:numPr>
                <w:ilvl w:val="1"/>
                <w:numId w:val="8"/>
              </w:numPr>
              <w:tabs>
                <w:tab w:val="left" w:pos="450"/>
              </w:tabs>
              <w:spacing w:before="0" w:after="0"/>
            </w:pPr>
            <w:r>
              <w:t>Import Waste data archives</w:t>
            </w:r>
          </w:p>
        </w:tc>
        <w:tc>
          <w:tcPr>
            <w:tcW w:w="5670" w:type="dxa"/>
            <w:shd w:val="clear" w:color="auto" w:fill="F3F3F3"/>
          </w:tcPr>
          <w:p w:rsidR="00654AA1" w:rsidRDefault="00654AA1" w:rsidP="00654AA1">
            <w:pPr>
              <w:numPr>
                <w:ilvl w:val="0"/>
                <w:numId w:val="7"/>
              </w:numPr>
              <w:spacing w:before="0" w:after="0"/>
            </w:pPr>
            <w:r>
              <w:t xml:space="preserve">same functionality; mainly is the ability to specify a particular file rather than the standard </w:t>
            </w:r>
            <w:r w:rsidRPr="00654AA1">
              <w:t>VWTWasteTransfer.dat</w:t>
            </w:r>
            <w:r>
              <w:t>.</w:t>
            </w:r>
          </w:p>
          <w:p w:rsidR="00654AA1" w:rsidRPr="000D3558" w:rsidRDefault="00654AA1" w:rsidP="00654AA1">
            <w:pPr>
              <w:numPr>
                <w:ilvl w:val="0"/>
                <w:numId w:val="7"/>
              </w:numPr>
              <w:spacing w:before="0" w:after="0"/>
            </w:pPr>
            <w:r>
              <w:t>Waste data archive files are the same format as standard transfer files.</w:t>
            </w:r>
          </w:p>
        </w:tc>
      </w:tr>
      <w:tr w:rsidR="002A530D" w:rsidTr="00CD77C9">
        <w:tc>
          <w:tcPr>
            <w:tcW w:w="3888" w:type="dxa"/>
            <w:shd w:val="clear" w:color="auto" w:fill="F3F3F3"/>
          </w:tcPr>
          <w:p w:rsidR="002A530D" w:rsidRDefault="002A530D" w:rsidP="00CD77C9">
            <w:pPr>
              <w:numPr>
                <w:ilvl w:val="0"/>
                <w:numId w:val="8"/>
              </w:numPr>
              <w:tabs>
                <w:tab w:val="left" w:pos="450"/>
              </w:tabs>
              <w:spacing w:before="0" w:after="0"/>
            </w:pPr>
            <w:r>
              <w:t xml:space="preserve">Task: </w:t>
            </w:r>
            <w:hyperlink w:anchor="_Task:_Print_Weekly" w:history="1">
              <w:r w:rsidRPr="002A530D">
                <w:rPr>
                  <w:rStyle w:val="Hyperlink"/>
                </w:rPr>
                <w:t>Print Weekly Reports</w:t>
              </w:r>
            </w:hyperlink>
          </w:p>
        </w:tc>
        <w:tc>
          <w:tcPr>
            <w:tcW w:w="5670" w:type="dxa"/>
            <w:shd w:val="clear" w:color="auto" w:fill="F3F3F3"/>
          </w:tcPr>
          <w:p w:rsidR="002A530D" w:rsidRPr="000D3558" w:rsidRDefault="002A530D" w:rsidP="00CD77C9"/>
        </w:tc>
      </w:tr>
      <w:tr w:rsidR="002A530D" w:rsidTr="00CD77C9">
        <w:tc>
          <w:tcPr>
            <w:tcW w:w="3888" w:type="dxa"/>
            <w:tcBorders>
              <w:bottom w:val="single" w:sz="4" w:space="0" w:color="auto"/>
            </w:tcBorders>
          </w:tcPr>
          <w:p w:rsidR="002A530D" w:rsidRDefault="002A530D" w:rsidP="00CD77C9">
            <w:pPr>
              <w:numPr>
                <w:ilvl w:val="1"/>
                <w:numId w:val="8"/>
              </w:numPr>
              <w:spacing w:before="0" w:after="0"/>
            </w:pPr>
          </w:p>
        </w:tc>
        <w:tc>
          <w:tcPr>
            <w:tcW w:w="5670" w:type="dxa"/>
            <w:tcBorders>
              <w:bottom w:val="single" w:sz="4" w:space="0" w:color="auto"/>
            </w:tcBorders>
          </w:tcPr>
          <w:p w:rsidR="002A530D" w:rsidRPr="000D3558" w:rsidRDefault="002A530D" w:rsidP="00CD77C9">
            <w:pPr>
              <w:numPr>
                <w:ilvl w:val="0"/>
                <w:numId w:val="7"/>
              </w:numPr>
              <w:spacing w:before="0" w:after="0"/>
            </w:pPr>
          </w:p>
        </w:tc>
      </w:tr>
      <w:tr w:rsidR="002A530D" w:rsidTr="00CD77C9">
        <w:tc>
          <w:tcPr>
            <w:tcW w:w="3888" w:type="dxa"/>
            <w:shd w:val="clear" w:color="auto" w:fill="F3F3F3"/>
          </w:tcPr>
          <w:p w:rsidR="002A530D" w:rsidRDefault="002A530D" w:rsidP="00CD77C9">
            <w:pPr>
              <w:numPr>
                <w:ilvl w:val="0"/>
                <w:numId w:val="8"/>
              </w:numPr>
              <w:tabs>
                <w:tab w:val="left" w:pos="450"/>
              </w:tabs>
              <w:spacing w:before="0" w:after="0"/>
            </w:pPr>
            <w:r>
              <w:t xml:space="preserve">Task: </w:t>
            </w:r>
            <w:hyperlink w:anchor="_Task:_Upload_Data" w:history="1">
              <w:r w:rsidRPr="002A530D">
                <w:rPr>
                  <w:rStyle w:val="Hyperlink"/>
                </w:rPr>
                <w:t>Upload Data</w:t>
              </w:r>
            </w:hyperlink>
          </w:p>
        </w:tc>
        <w:tc>
          <w:tcPr>
            <w:tcW w:w="5670" w:type="dxa"/>
            <w:shd w:val="clear" w:color="auto" w:fill="F3F3F3"/>
          </w:tcPr>
          <w:p w:rsidR="002A530D" w:rsidRPr="000D3558" w:rsidRDefault="002A530D" w:rsidP="00CD77C9"/>
        </w:tc>
      </w:tr>
      <w:tr w:rsidR="002A530D" w:rsidTr="00CD77C9">
        <w:tc>
          <w:tcPr>
            <w:tcW w:w="3888" w:type="dxa"/>
            <w:tcBorders>
              <w:bottom w:val="single" w:sz="4" w:space="0" w:color="auto"/>
            </w:tcBorders>
          </w:tcPr>
          <w:p w:rsidR="002A530D" w:rsidRDefault="002A530D" w:rsidP="00CD77C9">
            <w:pPr>
              <w:numPr>
                <w:ilvl w:val="1"/>
                <w:numId w:val="8"/>
              </w:numPr>
              <w:spacing w:before="0" w:after="0"/>
            </w:pPr>
          </w:p>
        </w:tc>
        <w:tc>
          <w:tcPr>
            <w:tcW w:w="5670" w:type="dxa"/>
            <w:tcBorders>
              <w:bottom w:val="single" w:sz="4" w:space="0" w:color="auto"/>
            </w:tcBorders>
          </w:tcPr>
          <w:p w:rsidR="002A530D" w:rsidRPr="000D3558" w:rsidRDefault="002A530D" w:rsidP="00CD77C9">
            <w:pPr>
              <w:numPr>
                <w:ilvl w:val="0"/>
                <w:numId w:val="7"/>
              </w:numPr>
              <w:spacing w:before="0" w:after="0"/>
            </w:pPr>
          </w:p>
        </w:tc>
      </w:tr>
      <w:tr w:rsidR="002A530D" w:rsidTr="00CD77C9">
        <w:tc>
          <w:tcPr>
            <w:tcW w:w="3888" w:type="dxa"/>
            <w:shd w:val="clear" w:color="auto" w:fill="F3F3F3"/>
          </w:tcPr>
          <w:p w:rsidR="002A530D" w:rsidRDefault="002A530D" w:rsidP="00CD77C9">
            <w:pPr>
              <w:numPr>
                <w:ilvl w:val="0"/>
                <w:numId w:val="8"/>
              </w:numPr>
              <w:tabs>
                <w:tab w:val="left" w:pos="450"/>
              </w:tabs>
              <w:spacing w:before="0" w:after="0"/>
            </w:pPr>
            <w:r>
              <w:t xml:space="preserve">Task: </w:t>
            </w:r>
            <w:hyperlink w:anchor="_Task:_Import_Production" w:history="1">
              <w:r w:rsidRPr="002A530D">
                <w:rPr>
                  <w:rStyle w:val="Hyperlink"/>
                </w:rPr>
                <w:t>Import Production Data</w:t>
              </w:r>
            </w:hyperlink>
          </w:p>
        </w:tc>
        <w:tc>
          <w:tcPr>
            <w:tcW w:w="5670" w:type="dxa"/>
            <w:shd w:val="clear" w:color="auto" w:fill="F3F3F3"/>
          </w:tcPr>
          <w:p w:rsidR="002A530D" w:rsidRPr="000D3558" w:rsidRDefault="002A530D" w:rsidP="00CD77C9"/>
        </w:tc>
      </w:tr>
      <w:tr w:rsidR="002A530D" w:rsidTr="00CD77C9">
        <w:tc>
          <w:tcPr>
            <w:tcW w:w="3888" w:type="dxa"/>
            <w:tcBorders>
              <w:bottom w:val="single" w:sz="4" w:space="0" w:color="auto"/>
            </w:tcBorders>
          </w:tcPr>
          <w:p w:rsidR="002A530D" w:rsidRDefault="002A530D" w:rsidP="00CD77C9">
            <w:pPr>
              <w:numPr>
                <w:ilvl w:val="1"/>
                <w:numId w:val="8"/>
              </w:numPr>
              <w:spacing w:before="0" w:after="0"/>
            </w:pPr>
          </w:p>
        </w:tc>
        <w:tc>
          <w:tcPr>
            <w:tcW w:w="5670" w:type="dxa"/>
            <w:tcBorders>
              <w:bottom w:val="single" w:sz="4" w:space="0" w:color="auto"/>
            </w:tcBorders>
          </w:tcPr>
          <w:p w:rsidR="002A530D" w:rsidRPr="000D3558" w:rsidRDefault="002A530D" w:rsidP="00CD77C9">
            <w:pPr>
              <w:numPr>
                <w:ilvl w:val="0"/>
                <w:numId w:val="7"/>
              </w:numPr>
              <w:spacing w:before="0" w:after="0"/>
            </w:pPr>
          </w:p>
        </w:tc>
      </w:tr>
      <w:tr w:rsidR="002A530D" w:rsidTr="00CD77C9">
        <w:tc>
          <w:tcPr>
            <w:tcW w:w="3888" w:type="dxa"/>
            <w:shd w:val="clear" w:color="auto" w:fill="F3F3F3"/>
          </w:tcPr>
          <w:p w:rsidR="002A530D" w:rsidRDefault="002A530D" w:rsidP="00CD77C9">
            <w:pPr>
              <w:numPr>
                <w:ilvl w:val="0"/>
                <w:numId w:val="8"/>
              </w:numPr>
              <w:tabs>
                <w:tab w:val="left" w:pos="450"/>
              </w:tabs>
              <w:spacing w:before="0" w:after="0"/>
            </w:pPr>
            <w:r>
              <w:t xml:space="preserve">Task: </w:t>
            </w:r>
            <w:hyperlink w:anchor="_Task:_Review_Reports" w:history="1">
              <w:r w:rsidRPr="002A530D">
                <w:rPr>
                  <w:rStyle w:val="Hyperlink"/>
                </w:rPr>
                <w:t>Review Reports</w:t>
              </w:r>
            </w:hyperlink>
          </w:p>
        </w:tc>
        <w:tc>
          <w:tcPr>
            <w:tcW w:w="5670" w:type="dxa"/>
            <w:shd w:val="clear" w:color="auto" w:fill="F3F3F3"/>
          </w:tcPr>
          <w:p w:rsidR="002A530D" w:rsidRPr="000D3558" w:rsidRDefault="002A530D" w:rsidP="00CD77C9"/>
        </w:tc>
      </w:tr>
      <w:tr w:rsidR="002A530D" w:rsidTr="00CD77C9">
        <w:tc>
          <w:tcPr>
            <w:tcW w:w="3888" w:type="dxa"/>
            <w:tcBorders>
              <w:bottom w:val="single" w:sz="4" w:space="0" w:color="auto"/>
            </w:tcBorders>
          </w:tcPr>
          <w:p w:rsidR="002A530D" w:rsidRDefault="002A530D" w:rsidP="00CD77C9">
            <w:pPr>
              <w:numPr>
                <w:ilvl w:val="1"/>
                <w:numId w:val="8"/>
              </w:numPr>
              <w:spacing w:before="0" w:after="0"/>
            </w:pPr>
          </w:p>
        </w:tc>
        <w:tc>
          <w:tcPr>
            <w:tcW w:w="5670" w:type="dxa"/>
            <w:tcBorders>
              <w:bottom w:val="single" w:sz="4" w:space="0" w:color="auto"/>
            </w:tcBorders>
          </w:tcPr>
          <w:p w:rsidR="002A530D" w:rsidRPr="000D3558" w:rsidRDefault="002A530D" w:rsidP="00CD77C9">
            <w:pPr>
              <w:numPr>
                <w:ilvl w:val="0"/>
                <w:numId w:val="7"/>
              </w:numPr>
              <w:spacing w:before="0" w:after="0"/>
            </w:pPr>
          </w:p>
        </w:tc>
      </w:tr>
      <w:tr w:rsidR="002A530D" w:rsidTr="00CD77C9">
        <w:tc>
          <w:tcPr>
            <w:tcW w:w="3888" w:type="dxa"/>
            <w:shd w:val="clear" w:color="auto" w:fill="F3F3F3"/>
          </w:tcPr>
          <w:p w:rsidR="002A530D" w:rsidRDefault="002A530D" w:rsidP="00CD77C9">
            <w:pPr>
              <w:numPr>
                <w:ilvl w:val="0"/>
                <w:numId w:val="8"/>
              </w:numPr>
              <w:tabs>
                <w:tab w:val="left" w:pos="450"/>
              </w:tabs>
              <w:spacing w:before="0" w:after="0"/>
            </w:pPr>
            <w:r>
              <w:t xml:space="preserve">Task: </w:t>
            </w:r>
            <w:hyperlink w:anchor="_Task:_View_Waste" w:history="1">
              <w:r w:rsidR="009B0BA9">
                <w:rPr>
                  <w:rStyle w:val="Hyperlink"/>
                </w:rPr>
                <w:t>View Transactions</w:t>
              </w:r>
            </w:hyperlink>
          </w:p>
        </w:tc>
        <w:tc>
          <w:tcPr>
            <w:tcW w:w="5670" w:type="dxa"/>
            <w:shd w:val="clear" w:color="auto" w:fill="F3F3F3"/>
          </w:tcPr>
          <w:p w:rsidR="002A530D" w:rsidRPr="000D3558" w:rsidRDefault="002A530D" w:rsidP="00CD77C9"/>
        </w:tc>
      </w:tr>
      <w:tr w:rsidR="00D171D1" w:rsidTr="00DB5343">
        <w:tc>
          <w:tcPr>
            <w:tcW w:w="3888" w:type="dxa"/>
            <w:tcBorders>
              <w:bottom w:val="single" w:sz="4" w:space="0" w:color="auto"/>
            </w:tcBorders>
          </w:tcPr>
          <w:p w:rsidR="00D171D1" w:rsidRDefault="00D171D1" w:rsidP="00DB5343">
            <w:pPr>
              <w:numPr>
                <w:ilvl w:val="1"/>
                <w:numId w:val="8"/>
              </w:numPr>
              <w:tabs>
                <w:tab w:val="left" w:pos="450"/>
              </w:tabs>
              <w:spacing w:before="0" w:after="0"/>
            </w:pPr>
            <w:r>
              <w:t>Handle new data dimensions</w:t>
            </w:r>
          </w:p>
        </w:tc>
        <w:tc>
          <w:tcPr>
            <w:tcW w:w="5670" w:type="dxa"/>
            <w:tcBorders>
              <w:bottom w:val="single" w:sz="4" w:space="0" w:color="auto"/>
            </w:tcBorders>
          </w:tcPr>
          <w:p w:rsidR="00D171D1" w:rsidRPr="000D3558" w:rsidRDefault="00D171D1" w:rsidP="00DB5343">
            <w:pPr>
              <w:numPr>
                <w:ilvl w:val="0"/>
                <w:numId w:val="7"/>
              </w:numPr>
              <w:spacing w:before="0" w:after="0"/>
            </w:pPr>
            <w:r>
              <w:t>Columns</w:t>
            </w:r>
          </w:p>
        </w:tc>
      </w:tr>
      <w:tr w:rsidR="00D171D1" w:rsidTr="00DB5343">
        <w:tc>
          <w:tcPr>
            <w:tcW w:w="3888" w:type="dxa"/>
            <w:tcBorders>
              <w:bottom w:val="single" w:sz="4" w:space="0" w:color="auto"/>
            </w:tcBorders>
          </w:tcPr>
          <w:p w:rsidR="00D171D1" w:rsidRDefault="00D171D1" w:rsidP="00DB5343">
            <w:pPr>
              <w:numPr>
                <w:ilvl w:val="1"/>
                <w:numId w:val="8"/>
              </w:numPr>
              <w:spacing w:before="0" w:after="0"/>
            </w:pPr>
            <w:r>
              <w:t>Embedded version (Task)</w:t>
            </w:r>
          </w:p>
        </w:tc>
        <w:tc>
          <w:tcPr>
            <w:tcW w:w="5670" w:type="dxa"/>
            <w:tcBorders>
              <w:bottom w:val="single" w:sz="4" w:space="0" w:color="auto"/>
            </w:tcBorders>
          </w:tcPr>
          <w:p w:rsidR="00D171D1" w:rsidRDefault="00D171D1" w:rsidP="00DB5343">
            <w:pPr>
              <w:numPr>
                <w:ilvl w:val="0"/>
                <w:numId w:val="7"/>
              </w:numPr>
              <w:spacing w:before="0" w:after="0"/>
            </w:pPr>
            <w:r>
              <w:t>Main screen workspace, accessed from Task Explorer</w:t>
            </w:r>
          </w:p>
          <w:p w:rsidR="00D171D1" w:rsidRDefault="00D171D1" w:rsidP="00DB5343">
            <w:pPr>
              <w:numPr>
                <w:ilvl w:val="0"/>
                <w:numId w:val="7"/>
              </w:numPr>
              <w:spacing w:before="0" w:after="0"/>
            </w:pPr>
            <w:r>
              <w:t>Cut down functionality for quick viewing.</w:t>
            </w:r>
          </w:p>
          <w:p w:rsidR="00D171D1" w:rsidRPr="000D3558" w:rsidRDefault="00D171D1" w:rsidP="00DB5343">
            <w:pPr>
              <w:numPr>
                <w:ilvl w:val="0"/>
                <w:numId w:val="7"/>
              </w:numPr>
              <w:spacing w:before="0" w:after="0"/>
            </w:pPr>
            <w:r>
              <w:t>Button allows easy launching of Popup version.</w:t>
            </w:r>
          </w:p>
        </w:tc>
      </w:tr>
      <w:tr w:rsidR="00D171D1" w:rsidTr="00DB5343">
        <w:tc>
          <w:tcPr>
            <w:tcW w:w="3888" w:type="dxa"/>
            <w:tcBorders>
              <w:bottom w:val="single" w:sz="4" w:space="0" w:color="auto"/>
            </w:tcBorders>
          </w:tcPr>
          <w:p w:rsidR="00D171D1" w:rsidRDefault="00D171D1" w:rsidP="00DB5343">
            <w:pPr>
              <w:numPr>
                <w:ilvl w:val="1"/>
                <w:numId w:val="8"/>
              </w:numPr>
              <w:spacing w:before="0" w:after="0"/>
            </w:pPr>
            <w:r>
              <w:t>Popup version</w:t>
            </w:r>
          </w:p>
        </w:tc>
        <w:tc>
          <w:tcPr>
            <w:tcW w:w="5670" w:type="dxa"/>
            <w:tcBorders>
              <w:bottom w:val="single" w:sz="4" w:space="0" w:color="auto"/>
            </w:tcBorders>
          </w:tcPr>
          <w:p w:rsidR="00D171D1" w:rsidRDefault="00D171D1" w:rsidP="00DB5343">
            <w:pPr>
              <w:numPr>
                <w:ilvl w:val="0"/>
                <w:numId w:val="7"/>
              </w:numPr>
              <w:spacing w:before="0" w:after="0"/>
            </w:pPr>
            <w:r>
              <w:t>Popup window contains the full-featured View Transactions UI.</w:t>
            </w:r>
          </w:p>
          <w:p w:rsidR="00D171D1" w:rsidRDefault="00D171D1" w:rsidP="00DB5343">
            <w:pPr>
              <w:numPr>
                <w:ilvl w:val="0"/>
                <w:numId w:val="7"/>
              </w:numPr>
              <w:spacing w:before="0" w:after="0"/>
            </w:pPr>
            <w:r>
              <w:t>Full access to all filter functions</w:t>
            </w:r>
          </w:p>
          <w:p w:rsidR="00D171D1" w:rsidRDefault="00D171D1" w:rsidP="00DB5343">
            <w:pPr>
              <w:numPr>
                <w:ilvl w:val="0"/>
                <w:numId w:val="7"/>
              </w:numPr>
              <w:spacing w:before="0" w:after="0"/>
            </w:pPr>
            <w:r>
              <w:t>Transaction editing</w:t>
            </w:r>
          </w:p>
          <w:p w:rsidR="00D171D1" w:rsidRDefault="00D171D1" w:rsidP="00D171D1">
            <w:pPr>
              <w:numPr>
                <w:ilvl w:val="1"/>
                <w:numId w:val="7"/>
              </w:numPr>
              <w:spacing w:before="0" w:after="0"/>
            </w:pPr>
            <w:hyperlink w:anchor="_Batch_Editing_of" w:history="1">
              <w:r w:rsidRPr="00D171D1">
                <w:rPr>
                  <w:rStyle w:val="Hyperlink"/>
                </w:rPr>
                <w:t>Batch editing</w:t>
              </w:r>
            </w:hyperlink>
          </w:p>
          <w:p w:rsidR="00D171D1" w:rsidRPr="000D3558" w:rsidRDefault="00D171D1" w:rsidP="00D171D1">
            <w:pPr>
              <w:numPr>
                <w:ilvl w:val="1"/>
                <w:numId w:val="7"/>
              </w:numPr>
              <w:spacing w:before="0" w:after="0"/>
            </w:pPr>
            <w:hyperlink w:anchor="_Remap_Waste_Data" w:history="1">
              <w:r w:rsidRPr="00D171D1">
                <w:rPr>
                  <w:rStyle w:val="Hyperlink"/>
                </w:rPr>
                <w:t>Remap Waste Transaction Types</w:t>
              </w:r>
            </w:hyperlink>
          </w:p>
        </w:tc>
      </w:tr>
      <w:tr w:rsidR="00D171D1" w:rsidTr="00DB5343">
        <w:tc>
          <w:tcPr>
            <w:tcW w:w="3888" w:type="dxa"/>
            <w:tcBorders>
              <w:bottom w:val="single" w:sz="4" w:space="0" w:color="auto"/>
            </w:tcBorders>
          </w:tcPr>
          <w:p w:rsidR="00D171D1" w:rsidRDefault="00BB7893" w:rsidP="00DB5343">
            <w:pPr>
              <w:numPr>
                <w:ilvl w:val="1"/>
                <w:numId w:val="8"/>
              </w:numPr>
              <w:spacing w:before="0" w:after="0"/>
            </w:pPr>
            <w:r>
              <w:t>Sorting defaults</w:t>
            </w:r>
          </w:p>
        </w:tc>
        <w:tc>
          <w:tcPr>
            <w:tcW w:w="5670" w:type="dxa"/>
            <w:tcBorders>
              <w:bottom w:val="single" w:sz="4" w:space="0" w:color="auto"/>
            </w:tcBorders>
          </w:tcPr>
          <w:p w:rsidR="00D171D1" w:rsidRPr="000D3558" w:rsidRDefault="00BB7893" w:rsidP="00DB5343">
            <w:pPr>
              <w:numPr>
                <w:ilvl w:val="0"/>
                <w:numId w:val="7"/>
              </w:numPr>
              <w:spacing w:before="0" w:after="0"/>
            </w:pPr>
            <w:r>
              <w:t>Default sort order is greatest to last on first click</w:t>
            </w:r>
          </w:p>
        </w:tc>
      </w:tr>
      <w:tr w:rsidR="00D171D1" w:rsidTr="00DB5343">
        <w:tc>
          <w:tcPr>
            <w:tcW w:w="3888" w:type="dxa"/>
            <w:tcBorders>
              <w:bottom w:val="single" w:sz="4" w:space="0" w:color="auto"/>
            </w:tcBorders>
          </w:tcPr>
          <w:p w:rsidR="00D171D1" w:rsidRDefault="00D171D1" w:rsidP="00DB5343">
            <w:pPr>
              <w:numPr>
                <w:ilvl w:val="1"/>
                <w:numId w:val="8"/>
              </w:numPr>
              <w:spacing w:before="0" w:after="0"/>
            </w:pPr>
          </w:p>
        </w:tc>
        <w:tc>
          <w:tcPr>
            <w:tcW w:w="5670" w:type="dxa"/>
            <w:tcBorders>
              <w:bottom w:val="single" w:sz="4" w:space="0" w:color="auto"/>
            </w:tcBorders>
          </w:tcPr>
          <w:p w:rsidR="00D171D1" w:rsidRPr="000D3558" w:rsidRDefault="00D171D1" w:rsidP="00DB5343">
            <w:pPr>
              <w:numPr>
                <w:ilvl w:val="0"/>
                <w:numId w:val="7"/>
              </w:numPr>
              <w:spacing w:before="0" w:after="0"/>
            </w:pPr>
          </w:p>
        </w:tc>
      </w:tr>
      <w:tr w:rsidR="00D171D1" w:rsidTr="00DB5343">
        <w:tc>
          <w:tcPr>
            <w:tcW w:w="3888" w:type="dxa"/>
            <w:tcBorders>
              <w:bottom w:val="single" w:sz="4" w:space="0" w:color="auto"/>
            </w:tcBorders>
          </w:tcPr>
          <w:p w:rsidR="00D171D1" w:rsidRDefault="00D171D1" w:rsidP="00DB5343">
            <w:pPr>
              <w:numPr>
                <w:ilvl w:val="1"/>
                <w:numId w:val="8"/>
              </w:numPr>
              <w:spacing w:before="0" w:after="0"/>
            </w:pPr>
          </w:p>
        </w:tc>
        <w:tc>
          <w:tcPr>
            <w:tcW w:w="5670" w:type="dxa"/>
            <w:tcBorders>
              <w:bottom w:val="single" w:sz="4" w:space="0" w:color="auto"/>
            </w:tcBorders>
          </w:tcPr>
          <w:p w:rsidR="00D171D1" w:rsidRPr="000D3558" w:rsidRDefault="00D171D1" w:rsidP="00DB5343">
            <w:pPr>
              <w:numPr>
                <w:ilvl w:val="0"/>
                <w:numId w:val="7"/>
              </w:numPr>
              <w:spacing w:before="0" w:after="0"/>
            </w:pPr>
          </w:p>
        </w:tc>
      </w:tr>
      <w:tr w:rsidR="002A530D" w:rsidTr="00CD77C9">
        <w:tc>
          <w:tcPr>
            <w:tcW w:w="3888" w:type="dxa"/>
            <w:tcBorders>
              <w:bottom w:val="single" w:sz="4" w:space="0" w:color="auto"/>
            </w:tcBorders>
          </w:tcPr>
          <w:p w:rsidR="002A530D" w:rsidRDefault="002A530D" w:rsidP="00CD77C9">
            <w:pPr>
              <w:numPr>
                <w:ilvl w:val="1"/>
                <w:numId w:val="8"/>
              </w:numPr>
              <w:spacing w:before="0" w:after="0"/>
            </w:pPr>
          </w:p>
        </w:tc>
        <w:tc>
          <w:tcPr>
            <w:tcW w:w="5670" w:type="dxa"/>
            <w:tcBorders>
              <w:bottom w:val="single" w:sz="4" w:space="0" w:color="auto"/>
            </w:tcBorders>
          </w:tcPr>
          <w:p w:rsidR="002A530D" w:rsidRPr="000D3558" w:rsidRDefault="002A530D" w:rsidP="00CD77C9">
            <w:pPr>
              <w:numPr>
                <w:ilvl w:val="0"/>
                <w:numId w:val="7"/>
              </w:numPr>
              <w:spacing w:before="0" w:after="0"/>
            </w:pPr>
          </w:p>
        </w:tc>
      </w:tr>
      <w:tr w:rsidR="002A530D" w:rsidTr="00CD77C9">
        <w:tc>
          <w:tcPr>
            <w:tcW w:w="3888" w:type="dxa"/>
            <w:shd w:val="clear" w:color="auto" w:fill="F3F3F3"/>
          </w:tcPr>
          <w:p w:rsidR="002A530D" w:rsidRDefault="002A530D" w:rsidP="00CD77C9">
            <w:pPr>
              <w:numPr>
                <w:ilvl w:val="0"/>
                <w:numId w:val="8"/>
              </w:numPr>
              <w:tabs>
                <w:tab w:val="left" w:pos="450"/>
              </w:tabs>
              <w:spacing w:before="0" w:after="0"/>
            </w:pPr>
            <w:r>
              <w:t xml:space="preserve">Task: </w:t>
            </w:r>
            <w:hyperlink w:anchor="_Task:_Enter_Weekly" w:history="1">
              <w:r w:rsidRPr="0090599C">
                <w:rPr>
                  <w:rStyle w:val="Hyperlink"/>
                </w:rPr>
                <w:t>Enter Weekly Financials</w:t>
              </w:r>
            </w:hyperlink>
          </w:p>
        </w:tc>
        <w:tc>
          <w:tcPr>
            <w:tcW w:w="5670" w:type="dxa"/>
            <w:shd w:val="clear" w:color="auto" w:fill="F3F3F3"/>
          </w:tcPr>
          <w:p w:rsidR="002A530D" w:rsidRPr="000D3558" w:rsidRDefault="002A530D" w:rsidP="00CD77C9"/>
        </w:tc>
      </w:tr>
      <w:tr w:rsidR="002A530D" w:rsidTr="00CD77C9">
        <w:tc>
          <w:tcPr>
            <w:tcW w:w="3888" w:type="dxa"/>
            <w:tcBorders>
              <w:bottom w:val="single" w:sz="4" w:space="0" w:color="auto"/>
            </w:tcBorders>
          </w:tcPr>
          <w:p w:rsidR="002A530D" w:rsidRDefault="002A530D" w:rsidP="00CD77C9">
            <w:pPr>
              <w:numPr>
                <w:ilvl w:val="1"/>
                <w:numId w:val="8"/>
              </w:numPr>
              <w:spacing w:before="0" w:after="0"/>
            </w:pPr>
          </w:p>
        </w:tc>
        <w:tc>
          <w:tcPr>
            <w:tcW w:w="5670" w:type="dxa"/>
            <w:tcBorders>
              <w:bottom w:val="single" w:sz="4" w:space="0" w:color="auto"/>
            </w:tcBorders>
          </w:tcPr>
          <w:p w:rsidR="002A530D" w:rsidRPr="000D3558" w:rsidRDefault="002A530D" w:rsidP="00CD77C9">
            <w:pPr>
              <w:numPr>
                <w:ilvl w:val="0"/>
                <w:numId w:val="7"/>
              </w:numPr>
              <w:spacing w:before="0" w:after="0"/>
            </w:pPr>
          </w:p>
        </w:tc>
      </w:tr>
      <w:tr w:rsidR="002A530D" w:rsidTr="00CD77C9">
        <w:tc>
          <w:tcPr>
            <w:tcW w:w="3888" w:type="dxa"/>
            <w:shd w:val="clear" w:color="auto" w:fill="F3F3F3"/>
          </w:tcPr>
          <w:p w:rsidR="002A530D" w:rsidRDefault="002A530D" w:rsidP="00CD77C9">
            <w:pPr>
              <w:numPr>
                <w:ilvl w:val="0"/>
                <w:numId w:val="8"/>
              </w:numPr>
              <w:tabs>
                <w:tab w:val="left" w:pos="450"/>
              </w:tabs>
              <w:spacing w:before="0" w:after="0"/>
            </w:pPr>
            <w:r>
              <w:t xml:space="preserve">Task: </w:t>
            </w:r>
            <w:hyperlink w:anchor="_Task:_Print_SWAT" w:history="1">
              <w:r w:rsidRPr="0090599C">
                <w:rPr>
                  <w:rStyle w:val="Hyperlink"/>
                </w:rPr>
                <w:t>Print SWAT Form</w:t>
              </w:r>
            </w:hyperlink>
          </w:p>
        </w:tc>
        <w:tc>
          <w:tcPr>
            <w:tcW w:w="5670" w:type="dxa"/>
            <w:shd w:val="clear" w:color="auto" w:fill="F3F3F3"/>
          </w:tcPr>
          <w:p w:rsidR="002A530D" w:rsidRPr="000D3558" w:rsidRDefault="002A530D" w:rsidP="00CD77C9"/>
        </w:tc>
      </w:tr>
      <w:tr w:rsidR="002A530D" w:rsidTr="00CD77C9">
        <w:tc>
          <w:tcPr>
            <w:tcW w:w="3888" w:type="dxa"/>
            <w:tcBorders>
              <w:bottom w:val="single" w:sz="4" w:space="0" w:color="auto"/>
            </w:tcBorders>
          </w:tcPr>
          <w:p w:rsidR="002A530D" w:rsidRDefault="002A530D" w:rsidP="00CD77C9">
            <w:pPr>
              <w:numPr>
                <w:ilvl w:val="1"/>
                <w:numId w:val="8"/>
              </w:numPr>
              <w:spacing w:before="0" w:after="0"/>
            </w:pPr>
          </w:p>
        </w:tc>
        <w:tc>
          <w:tcPr>
            <w:tcW w:w="5670" w:type="dxa"/>
            <w:tcBorders>
              <w:bottom w:val="single" w:sz="4" w:space="0" w:color="auto"/>
            </w:tcBorders>
          </w:tcPr>
          <w:p w:rsidR="002A530D" w:rsidRPr="000D3558" w:rsidRDefault="002A530D" w:rsidP="00CD77C9">
            <w:pPr>
              <w:numPr>
                <w:ilvl w:val="0"/>
                <w:numId w:val="7"/>
              </w:numPr>
              <w:spacing w:before="0" w:after="0"/>
            </w:pPr>
          </w:p>
        </w:tc>
      </w:tr>
      <w:tr w:rsidR="002A530D" w:rsidTr="00CD77C9">
        <w:tc>
          <w:tcPr>
            <w:tcW w:w="3888" w:type="dxa"/>
            <w:shd w:val="clear" w:color="auto" w:fill="F3F3F3"/>
          </w:tcPr>
          <w:p w:rsidR="002A530D" w:rsidRDefault="002A530D" w:rsidP="00CD77C9">
            <w:pPr>
              <w:numPr>
                <w:ilvl w:val="0"/>
                <w:numId w:val="8"/>
              </w:numPr>
              <w:tabs>
                <w:tab w:val="left" w:pos="450"/>
              </w:tabs>
              <w:spacing w:before="0" w:after="0"/>
            </w:pPr>
            <w:r>
              <w:t xml:space="preserve">Task: </w:t>
            </w:r>
            <w:hyperlink w:anchor="_Task:_Enter_SWAT" w:history="1">
              <w:r w:rsidRPr="0090599C">
                <w:rPr>
                  <w:rStyle w:val="Hyperlink"/>
                </w:rPr>
                <w:t>Enter SWAT Minutes</w:t>
              </w:r>
            </w:hyperlink>
          </w:p>
        </w:tc>
        <w:tc>
          <w:tcPr>
            <w:tcW w:w="5670" w:type="dxa"/>
            <w:shd w:val="clear" w:color="auto" w:fill="F3F3F3"/>
          </w:tcPr>
          <w:p w:rsidR="002A530D" w:rsidRPr="000D3558" w:rsidRDefault="002A530D" w:rsidP="00CD77C9"/>
        </w:tc>
      </w:tr>
      <w:tr w:rsidR="002A530D" w:rsidTr="00CD77C9">
        <w:tc>
          <w:tcPr>
            <w:tcW w:w="3888" w:type="dxa"/>
            <w:tcBorders>
              <w:bottom w:val="single" w:sz="4" w:space="0" w:color="auto"/>
            </w:tcBorders>
          </w:tcPr>
          <w:p w:rsidR="002A530D" w:rsidRDefault="002A530D" w:rsidP="00CD77C9">
            <w:pPr>
              <w:numPr>
                <w:ilvl w:val="1"/>
                <w:numId w:val="8"/>
              </w:numPr>
              <w:spacing w:before="0" w:after="0"/>
            </w:pPr>
          </w:p>
        </w:tc>
        <w:tc>
          <w:tcPr>
            <w:tcW w:w="5670" w:type="dxa"/>
            <w:tcBorders>
              <w:bottom w:val="single" w:sz="4" w:space="0" w:color="auto"/>
            </w:tcBorders>
          </w:tcPr>
          <w:p w:rsidR="002A530D" w:rsidRPr="000D3558" w:rsidRDefault="002A530D" w:rsidP="00CD77C9">
            <w:pPr>
              <w:numPr>
                <w:ilvl w:val="0"/>
                <w:numId w:val="7"/>
              </w:numPr>
              <w:spacing w:before="0" w:after="0"/>
            </w:pPr>
          </w:p>
        </w:tc>
      </w:tr>
      <w:tr w:rsidR="002A530D" w:rsidTr="00CD77C9">
        <w:tc>
          <w:tcPr>
            <w:tcW w:w="3888" w:type="dxa"/>
            <w:shd w:val="clear" w:color="auto" w:fill="F3F3F3"/>
          </w:tcPr>
          <w:p w:rsidR="002A530D" w:rsidRDefault="002A530D" w:rsidP="00CD77C9">
            <w:pPr>
              <w:numPr>
                <w:ilvl w:val="0"/>
                <w:numId w:val="8"/>
              </w:numPr>
              <w:tabs>
                <w:tab w:val="left" w:pos="450"/>
              </w:tabs>
              <w:spacing w:before="0" w:after="0"/>
            </w:pPr>
            <w:r>
              <w:t xml:space="preserve">Task: </w:t>
            </w:r>
            <w:hyperlink w:anchor="_Task:_Set_or" w:history="1">
              <w:r w:rsidRPr="0090599C">
                <w:rPr>
                  <w:rStyle w:val="Hyperlink"/>
                </w:rPr>
                <w:t>Set or Modify Goals</w:t>
              </w:r>
            </w:hyperlink>
          </w:p>
        </w:tc>
        <w:tc>
          <w:tcPr>
            <w:tcW w:w="5670" w:type="dxa"/>
            <w:shd w:val="clear" w:color="auto" w:fill="F3F3F3"/>
          </w:tcPr>
          <w:p w:rsidR="002A530D" w:rsidRPr="000D3558" w:rsidRDefault="002A530D" w:rsidP="00CD77C9"/>
        </w:tc>
      </w:tr>
      <w:tr w:rsidR="002A530D" w:rsidTr="00CD77C9">
        <w:tc>
          <w:tcPr>
            <w:tcW w:w="3888" w:type="dxa"/>
            <w:tcBorders>
              <w:bottom w:val="single" w:sz="4" w:space="0" w:color="auto"/>
            </w:tcBorders>
          </w:tcPr>
          <w:p w:rsidR="002A530D" w:rsidRDefault="002A530D" w:rsidP="00CD77C9">
            <w:pPr>
              <w:numPr>
                <w:ilvl w:val="1"/>
                <w:numId w:val="8"/>
              </w:numPr>
              <w:spacing w:before="0" w:after="0"/>
            </w:pPr>
          </w:p>
        </w:tc>
        <w:tc>
          <w:tcPr>
            <w:tcW w:w="5670" w:type="dxa"/>
            <w:tcBorders>
              <w:bottom w:val="single" w:sz="4" w:space="0" w:color="auto"/>
            </w:tcBorders>
          </w:tcPr>
          <w:p w:rsidR="002A530D" w:rsidRPr="000D3558" w:rsidRDefault="002A530D" w:rsidP="00CD77C9">
            <w:pPr>
              <w:numPr>
                <w:ilvl w:val="0"/>
                <w:numId w:val="7"/>
              </w:numPr>
              <w:spacing w:before="0" w:after="0"/>
            </w:pPr>
          </w:p>
        </w:tc>
      </w:tr>
      <w:tr w:rsidR="002A530D" w:rsidTr="00CD77C9">
        <w:tc>
          <w:tcPr>
            <w:tcW w:w="3888" w:type="dxa"/>
            <w:shd w:val="clear" w:color="auto" w:fill="F3F3F3"/>
          </w:tcPr>
          <w:p w:rsidR="002A530D" w:rsidRDefault="002A530D" w:rsidP="00CD77C9">
            <w:pPr>
              <w:numPr>
                <w:ilvl w:val="0"/>
                <w:numId w:val="8"/>
              </w:numPr>
              <w:tabs>
                <w:tab w:val="left" w:pos="450"/>
              </w:tabs>
              <w:spacing w:before="0" w:after="0"/>
            </w:pPr>
            <w:r>
              <w:t xml:space="preserve">Task: </w:t>
            </w:r>
            <w:hyperlink w:anchor="_Task:_Employee_Recognition" w:history="1">
              <w:r w:rsidRPr="0090599C">
                <w:rPr>
                  <w:rStyle w:val="Hyperlink"/>
                </w:rPr>
                <w:t>Employee Recognition</w:t>
              </w:r>
            </w:hyperlink>
          </w:p>
        </w:tc>
        <w:tc>
          <w:tcPr>
            <w:tcW w:w="5670" w:type="dxa"/>
            <w:shd w:val="clear" w:color="auto" w:fill="F3F3F3"/>
          </w:tcPr>
          <w:p w:rsidR="002A530D" w:rsidRPr="000D3558" w:rsidRDefault="002A530D" w:rsidP="00CD77C9"/>
        </w:tc>
      </w:tr>
      <w:tr w:rsidR="002A530D" w:rsidTr="00CD77C9">
        <w:tc>
          <w:tcPr>
            <w:tcW w:w="3888" w:type="dxa"/>
            <w:tcBorders>
              <w:bottom w:val="single" w:sz="4" w:space="0" w:color="auto"/>
            </w:tcBorders>
          </w:tcPr>
          <w:p w:rsidR="002A530D" w:rsidRDefault="002A530D" w:rsidP="00CD77C9">
            <w:pPr>
              <w:numPr>
                <w:ilvl w:val="1"/>
                <w:numId w:val="8"/>
              </w:numPr>
              <w:spacing w:before="0" w:after="0"/>
            </w:pPr>
          </w:p>
        </w:tc>
        <w:tc>
          <w:tcPr>
            <w:tcW w:w="5670" w:type="dxa"/>
            <w:tcBorders>
              <w:bottom w:val="single" w:sz="4" w:space="0" w:color="auto"/>
            </w:tcBorders>
          </w:tcPr>
          <w:p w:rsidR="002A530D" w:rsidRPr="000D3558" w:rsidRDefault="002A530D" w:rsidP="00CD77C9">
            <w:pPr>
              <w:numPr>
                <w:ilvl w:val="0"/>
                <w:numId w:val="7"/>
              </w:numPr>
              <w:spacing w:before="0" w:after="0"/>
            </w:pPr>
          </w:p>
        </w:tc>
      </w:tr>
      <w:tr w:rsidR="0090599C" w:rsidTr="00CD77C9">
        <w:tc>
          <w:tcPr>
            <w:tcW w:w="3888" w:type="dxa"/>
            <w:shd w:val="clear" w:color="auto" w:fill="F3F3F3"/>
          </w:tcPr>
          <w:p w:rsidR="0090599C" w:rsidRDefault="0090599C" w:rsidP="00CD77C9">
            <w:pPr>
              <w:numPr>
                <w:ilvl w:val="0"/>
                <w:numId w:val="8"/>
              </w:numPr>
              <w:tabs>
                <w:tab w:val="left" w:pos="450"/>
              </w:tabs>
              <w:spacing w:before="0" w:after="0"/>
            </w:pPr>
            <w:r>
              <w:t xml:space="preserve">Task: </w:t>
            </w:r>
            <w:hyperlink w:anchor="_Task:_Print_Meeting" w:history="1">
              <w:r w:rsidRPr="0090599C">
                <w:rPr>
                  <w:rStyle w:val="Hyperlink"/>
                </w:rPr>
                <w:t>Print Meeting Script</w:t>
              </w:r>
            </w:hyperlink>
          </w:p>
        </w:tc>
        <w:tc>
          <w:tcPr>
            <w:tcW w:w="5670" w:type="dxa"/>
            <w:shd w:val="clear" w:color="auto" w:fill="F3F3F3"/>
          </w:tcPr>
          <w:p w:rsidR="0090599C" w:rsidRPr="000D3558" w:rsidRDefault="0090599C" w:rsidP="00CD77C9"/>
        </w:tc>
      </w:tr>
      <w:tr w:rsidR="0090599C" w:rsidTr="00CD77C9">
        <w:tc>
          <w:tcPr>
            <w:tcW w:w="3888" w:type="dxa"/>
            <w:tcBorders>
              <w:bottom w:val="single" w:sz="4" w:space="0" w:color="auto"/>
            </w:tcBorders>
          </w:tcPr>
          <w:p w:rsidR="0090599C" w:rsidRDefault="0090599C" w:rsidP="00CD77C9">
            <w:pPr>
              <w:numPr>
                <w:ilvl w:val="1"/>
                <w:numId w:val="8"/>
              </w:numPr>
              <w:spacing w:before="0" w:after="0"/>
            </w:pPr>
          </w:p>
        </w:tc>
        <w:tc>
          <w:tcPr>
            <w:tcW w:w="5670" w:type="dxa"/>
            <w:tcBorders>
              <w:bottom w:val="single" w:sz="4" w:space="0" w:color="auto"/>
            </w:tcBorders>
          </w:tcPr>
          <w:p w:rsidR="0090599C" w:rsidRPr="000D3558" w:rsidRDefault="0090599C" w:rsidP="00CD77C9">
            <w:pPr>
              <w:numPr>
                <w:ilvl w:val="0"/>
                <w:numId w:val="7"/>
              </w:numPr>
              <w:spacing w:before="0" w:after="0"/>
            </w:pPr>
          </w:p>
        </w:tc>
      </w:tr>
      <w:tr w:rsidR="0090599C" w:rsidTr="00CD77C9">
        <w:tc>
          <w:tcPr>
            <w:tcW w:w="3888" w:type="dxa"/>
            <w:shd w:val="clear" w:color="auto" w:fill="F3F3F3"/>
          </w:tcPr>
          <w:p w:rsidR="0090599C" w:rsidRDefault="0090599C" w:rsidP="00CD77C9">
            <w:pPr>
              <w:numPr>
                <w:ilvl w:val="0"/>
                <w:numId w:val="8"/>
              </w:numPr>
              <w:tabs>
                <w:tab w:val="left" w:pos="450"/>
              </w:tabs>
              <w:spacing w:before="0" w:after="0"/>
            </w:pPr>
            <w:r>
              <w:t xml:space="preserve">Reports: </w:t>
            </w:r>
            <w:hyperlink w:anchor="_Reports:_Report_Series" w:history="1">
              <w:r w:rsidRPr="0090599C">
                <w:rPr>
                  <w:rStyle w:val="Hyperlink"/>
                </w:rPr>
                <w:t>Report Series</w:t>
              </w:r>
            </w:hyperlink>
          </w:p>
        </w:tc>
        <w:tc>
          <w:tcPr>
            <w:tcW w:w="5670" w:type="dxa"/>
            <w:shd w:val="clear" w:color="auto" w:fill="F3F3F3"/>
          </w:tcPr>
          <w:p w:rsidR="0090599C" w:rsidRPr="000D3558" w:rsidRDefault="0090599C" w:rsidP="00CD77C9"/>
        </w:tc>
      </w:tr>
      <w:tr w:rsidR="0090599C" w:rsidTr="00CD77C9">
        <w:tc>
          <w:tcPr>
            <w:tcW w:w="3888" w:type="dxa"/>
            <w:tcBorders>
              <w:bottom w:val="single" w:sz="4" w:space="0" w:color="auto"/>
            </w:tcBorders>
          </w:tcPr>
          <w:p w:rsidR="0090599C" w:rsidRDefault="0090599C" w:rsidP="00CD77C9">
            <w:pPr>
              <w:numPr>
                <w:ilvl w:val="1"/>
                <w:numId w:val="8"/>
              </w:numPr>
              <w:spacing w:before="0" w:after="0"/>
            </w:pPr>
          </w:p>
        </w:tc>
        <w:tc>
          <w:tcPr>
            <w:tcW w:w="5670" w:type="dxa"/>
            <w:tcBorders>
              <w:bottom w:val="single" w:sz="4" w:space="0" w:color="auto"/>
            </w:tcBorders>
          </w:tcPr>
          <w:p w:rsidR="0090599C" w:rsidRPr="000D3558" w:rsidRDefault="0090599C" w:rsidP="00CD77C9">
            <w:pPr>
              <w:numPr>
                <w:ilvl w:val="0"/>
                <w:numId w:val="7"/>
              </w:numPr>
              <w:spacing w:before="0" w:after="0"/>
            </w:pPr>
          </w:p>
        </w:tc>
      </w:tr>
      <w:tr w:rsidR="0090599C" w:rsidTr="00CD77C9">
        <w:tc>
          <w:tcPr>
            <w:tcW w:w="3888" w:type="dxa"/>
            <w:shd w:val="clear" w:color="auto" w:fill="F3F3F3"/>
          </w:tcPr>
          <w:p w:rsidR="0090599C" w:rsidRDefault="0090599C" w:rsidP="00CD77C9">
            <w:pPr>
              <w:numPr>
                <w:ilvl w:val="0"/>
                <w:numId w:val="8"/>
              </w:numPr>
              <w:tabs>
                <w:tab w:val="left" w:pos="450"/>
              </w:tabs>
              <w:spacing w:before="0" w:after="0"/>
            </w:pPr>
            <w:r>
              <w:t xml:space="preserve">Reports: </w:t>
            </w:r>
            <w:hyperlink w:anchor="_Reports:_Stored_Reports" w:history="1">
              <w:r w:rsidRPr="0090599C">
                <w:rPr>
                  <w:rStyle w:val="Hyperlink"/>
                </w:rPr>
                <w:t>Stored Reports</w:t>
              </w:r>
            </w:hyperlink>
          </w:p>
        </w:tc>
        <w:tc>
          <w:tcPr>
            <w:tcW w:w="5670" w:type="dxa"/>
            <w:shd w:val="clear" w:color="auto" w:fill="F3F3F3"/>
          </w:tcPr>
          <w:p w:rsidR="0090599C" w:rsidRPr="000D3558" w:rsidRDefault="0090599C" w:rsidP="00CD77C9"/>
        </w:tc>
      </w:tr>
      <w:tr w:rsidR="0090599C" w:rsidTr="00CD77C9">
        <w:tc>
          <w:tcPr>
            <w:tcW w:w="3888" w:type="dxa"/>
            <w:tcBorders>
              <w:bottom w:val="single" w:sz="4" w:space="0" w:color="auto"/>
            </w:tcBorders>
          </w:tcPr>
          <w:p w:rsidR="0090599C" w:rsidRDefault="0090599C" w:rsidP="00CD77C9">
            <w:pPr>
              <w:numPr>
                <w:ilvl w:val="1"/>
                <w:numId w:val="8"/>
              </w:numPr>
              <w:spacing w:before="0" w:after="0"/>
            </w:pPr>
          </w:p>
        </w:tc>
        <w:tc>
          <w:tcPr>
            <w:tcW w:w="5670" w:type="dxa"/>
            <w:tcBorders>
              <w:bottom w:val="single" w:sz="4" w:space="0" w:color="auto"/>
            </w:tcBorders>
          </w:tcPr>
          <w:p w:rsidR="0090599C" w:rsidRPr="000D3558" w:rsidRDefault="0090599C" w:rsidP="00CD77C9">
            <w:pPr>
              <w:numPr>
                <w:ilvl w:val="0"/>
                <w:numId w:val="7"/>
              </w:numPr>
              <w:spacing w:before="0" w:after="0"/>
            </w:pPr>
          </w:p>
        </w:tc>
      </w:tr>
      <w:tr w:rsidR="0090599C" w:rsidTr="00CD77C9">
        <w:tc>
          <w:tcPr>
            <w:tcW w:w="3888" w:type="dxa"/>
            <w:shd w:val="clear" w:color="auto" w:fill="F3F3F3"/>
          </w:tcPr>
          <w:p w:rsidR="0090599C" w:rsidRDefault="0090599C" w:rsidP="00CD77C9">
            <w:pPr>
              <w:numPr>
                <w:ilvl w:val="0"/>
                <w:numId w:val="8"/>
              </w:numPr>
              <w:tabs>
                <w:tab w:val="left" w:pos="450"/>
              </w:tabs>
              <w:spacing w:before="0" w:after="0"/>
            </w:pPr>
            <w:r>
              <w:t xml:space="preserve">Reports: </w:t>
            </w:r>
            <w:hyperlink w:anchor="_Reports:_Custom_Reports" w:history="1">
              <w:r w:rsidRPr="0090599C">
                <w:rPr>
                  <w:rStyle w:val="Hyperlink"/>
                </w:rPr>
                <w:t>Custom Reports</w:t>
              </w:r>
            </w:hyperlink>
          </w:p>
        </w:tc>
        <w:tc>
          <w:tcPr>
            <w:tcW w:w="5670" w:type="dxa"/>
            <w:shd w:val="clear" w:color="auto" w:fill="F3F3F3"/>
          </w:tcPr>
          <w:p w:rsidR="0090599C" w:rsidRPr="000D3558" w:rsidRDefault="0090599C" w:rsidP="00CD77C9"/>
        </w:tc>
      </w:tr>
      <w:tr w:rsidR="0090599C" w:rsidTr="00CD77C9">
        <w:tc>
          <w:tcPr>
            <w:tcW w:w="3888" w:type="dxa"/>
            <w:tcBorders>
              <w:bottom w:val="single" w:sz="4" w:space="0" w:color="auto"/>
            </w:tcBorders>
          </w:tcPr>
          <w:p w:rsidR="0090599C" w:rsidRDefault="0090599C" w:rsidP="00CD77C9">
            <w:pPr>
              <w:numPr>
                <w:ilvl w:val="1"/>
                <w:numId w:val="8"/>
              </w:numPr>
              <w:spacing w:before="0" w:after="0"/>
            </w:pPr>
          </w:p>
        </w:tc>
        <w:tc>
          <w:tcPr>
            <w:tcW w:w="5670" w:type="dxa"/>
            <w:tcBorders>
              <w:bottom w:val="single" w:sz="4" w:space="0" w:color="auto"/>
            </w:tcBorders>
          </w:tcPr>
          <w:p w:rsidR="0090599C" w:rsidRPr="000D3558" w:rsidRDefault="0090599C" w:rsidP="00CD77C9">
            <w:pPr>
              <w:numPr>
                <w:ilvl w:val="0"/>
                <w:numId w:val="7"/>
              </w:numPr>
              <w:spacing w:before="0" w:after="0"/>
            </w:pPr>
          </w:p>
        </w:tc>
      </w:tr>
      <w:tr w:rsidR="008F6E9A" w:rsidTr="008F6E9A">
        <w:tc>
          <w:tcPr>
            <w:tcW w:w="3888" w:type="dxa"/>
            <w:shd w:val="clear" w:color="auto" w:fill="F3F3F3"/>
          </w:tcPr>
          <w:p w:rsidR="008F6E9A" w:rsidRDefault="008F6E9A" w:rsidP="00CD77C9">
            <w:pPr>
              <w:numPr>
                <w:ilvl w:val="0"/>
                <w:numId w:val="8"/>
              </w:numPr>
              <w:spacing w:before="0" w:after="0"/>
            </w:pPr>
            <w:r>
              <w:t>Data Uploading</w:t>
            </w:r>
          </w:p>
        </w:tc>
        <w:tc>
          <w:tcPr>
            <w:tcW w:w="5670" w:type="dxa"/>
            <w:shd w:val="clear" w:color="auto" w:fill="F3F3F3"/>
          </w:tcPr>
          <w:p w:rsidR="008F6E9A" w:rsidRPr="000D3558" w:rsidRDefault="008F6E9A" w:rsidP="00CD77C9">
            <w:pPr>
              <w:numPr>
                <w:ilvl w:val="0"/>
                <w:numId w:val="7"/>
              </w:numPr>
              <w:spacing w:before="0" w:after="0"/>
            </w:pPr>
          </w:p>
        </w:tc>
      </w:tr>
      <w:tr w:rsidR="00004120" w:rsidTr="00CD77C9">
        <w:tc>
          <w:tcPr>
            <w:tcW w:w="3888" w:type="dxa"/>
          </w:tcPr>
          <w:p w:rsidR="00004120" w:rsidRDefault="00004120" w:rsidP="00CD77C9">
            <w:pPr>
              <w:numPr>
                <w:ilvl w:val="1"/>
                <w:numId w:val="8"/>
              </w:numPr>
              <w:tabs>
                <w:tab w:val="left" w:pos="450"/>
              </w:tabs>
              <w:spacing w:before="0" w:after="0"/>
            </w:pPr>
            <w:r>
              <w:t>FTP</w:t>
            </w:r>
          </w:p>
        </w:tc>
        <w:tc>
          <w:tcPr>
            <w:tcW w:w="5670" w:type="dxa"/>
          </w:tcPr>
          <w:p w:rsidR="00004120" w:rsidRDefault="00004120" w:rsidP="00CD77C9">
            <w:pPr>
              <w:numPr>
                <w:ilvl w:val="0"/>
                <w:numId w:val="7"/>
              </w:numPr>
              <w:spacing w:before="0" w:after="0"/>
            </w:pPr>
            <w:r>
              <w:t>Uploads entire database</w:t>
            </w:r>
          </w:p>
          <w:p w:rsidR="00004120" w:rsidRPr="000D3558" w:rsidRDefault="00004120" w:rsidP="00CD77C9">
            <w:pPr>
              <w:numPr>
                <w:ilvl w:val="0"/>
                <w:numId w:val="7"/>
              </w:numPr>
              <w:spacing w:before="0" w:after="0"/>
            </w:pPr>
            <w:r>
              <w:t>Admin screen similar to VWA 3</w:t>
            </w:r>
          </w:p>
        </w:tc>
      </w:tr>
      <w:tr w:rsidR="008F6E9A" w:rsidTr="00CD77C9">
        <w:tc>
          <w:tcPr>
            <w:tcW w:w="3888" w:type="dxa"/>
          </w:tcPr>
          <w:p w:rsidR="008F6E9A" w:rsidRDefault="00004120" w:rsidP="00CD77C9">
            <w:pPr>
              <w:numPr>
                <w:ilvl w:val="1"/>
                <w:numId w:val="8"/>
              </w:numPr>
              <w:tabs>
                <w:tab w:val="left" w:pos="450"/>
              </w:tabs>
              <w:spacing w:before="0" w:after="0"/>
            </w:pPr>
            <w:r>
              <w:t>Web Uploader</w:t>
            </w:r>
          </w:p>
        </w:tc>
        <w:tc>
          <w:tcPr>
            <w:tcW w:w="5670" w:type="dxa"/>
          </w:tcPr>
          <w:p w:rsidR="00004120" w:rsidRDefault="00004120" w:rsidP="00CD77C9">
            <w:pPr>
              <w:numPr>
                <w:ilvl w:val="0"/>
                <w:numId w:val="7"/>
              </w:numPr>
              <w:spacing w:before="0" w:after="0"/>
            </w:pPr>
            <w:r>
              <w:t>Launch Browser with URL to Uploader + parameters that specify the right file automatically.</w:t>
            </w:r>
          </w:p>
          <w:p w:rsidR="00004120" w:rsidRDefault="00004120" w:rsidP="00CD77C9">
            <w:pPr>
              <w:numPr>
                <w:ilvl w:val="0"/>
                <w:numId w:val="7"/>
              </w:numPr>
              <w:spacing w:before="0" w:after="0"/>
            </w:pPr>
            <w:r>
              <w:t>Web page handles the rest (similar to current ValuWaste uploader).</w:t>
            </w:r>
          </w:p>
          <w:p w:rsidR="008F6E9A" w:rsidRDefault="008F6E9A" w:rsidP="00CD77C9">
            <w:pPr>
              <w:numPr>
                <w:ilvl w:val="0"/>
                <w:numId w:val="7"/>
              </w:numPr>
              <w:spacing w:before="0" w:after="0"/>
            </w:pPr>
            <w:r>
              <w:t>Uploads entire database</w:t>
            </w:r>
          </w:p>
          <w:p w:rsidR="008F6E9A" w:rsidRPr="000D3558" w:rsidRDefault="008F6E9A" w:rsidP="00CD77C9">
            <w:pPr>
              <w:numPr>
                <w:ilvl w:val="0"/>
                <w:numId w:val="7"/>
              </w:numPr>
              <w:spacing w:before="0" w:after="0"/>
            </w:pPr>
            <w:r>
              <w:t>Admin screen similar to VWA 3</w:t>
            </w:r>
            <w:r w:rsidR="00004120">
              <w:t xml:space="preserve">, i.e. web URL, any (TBD) options that are needed </w:t>
            </w:r>
          </w:p>
        </w:tc>
      </w:tr>
      <w:tr w:rsidR="008F6E9A" w:rsidTr="00CE326B">
        <w:tc>
          <w:tcPr>
            <w:tcW w:w="3888" w:type="dxa"/>
            <w:tcBorders>
              <w:bottom w:val="single" w:sz="4" w:space="0" w:color="auto"/>
            </w:tcBorders>
          </w:tcPr>
          <w:p w:rsidR="008F6E9A" w:rsidRDefault="008F6E9A" w:rsidP="00CD77C9">
            <w:pPr>
              <w:numPr>
                <w:ilvl w:val="1"/>
                <w:numId w:val="8"/>
              </w:numPr>
              <w:tabs>
                <w:tab w:val="left" w:pos="450"/>
              </w:tabs>
              <w:spacing w:before="0" w:after="0"/>
            </w:pPr>
            <w:r>
              <w:t xml:space="preserve">Web service </w:t>
            </w:r>
            <w:r>
              <w:rPr>
                <w:color w:val="FF0000"/>
              </w:rPr>
              <w:t>(</w:t>
            </w:r>
            <w:r w:rsidRPr="008F6E9A">
              <w:rPr>
                <w:color w:val="FF0000"/>
              </w:rPr>
              <w:t>later)</w:t>
            </w:r>
          </w:p>
        </w:tc>
        <w:tc>
          <w:tcPr>
            <w:tcW w:w="5670" w:type="dxa"/>
            <w:tcBorders>
              <w:bottom w:val="single" w:sz="4" w:space="0" w:color="auto"/>
            </w:tcBorders>
          </w:tcPr>
          <w:p w:rsidR="008F6E9A" w:rsidRDefault="008F6E9A" w:rsidP="00CD77C9">
            <w:pPr>
              <w:numPr>
                <w:ilvl w:val="0"/>
                <w:numId w:val="7"/>
              </w:numPr>
              <w:spacing w:before="0" w:after="0"/>
            </w:pPr>
            <w:r>
              <w:t>Uploads only changed data from baseline</w:t>
            </w:r>
          </w:p>
          <w:p w:rsidR="008F6E9A" w:rsidRPr="000D3558" w:rsidRDefault="008F6E9A" w:rsidP="00CD77C9">
            <w:pPr>
              <w:numPr>
                <w:ilvl w:val="0"/>
                <w:numId w:val="7"/>
              </w:numPr>
              <w:spacing w:before="0" w:after="0"/>
            </w:pPr>
            <w:r>
              <w:t>Uploads to a consolidated ValuWaste database (server)</w:t>
            </w:r>
          </w:p>
        </w:tc>
      </w:tr>
      <w:tr w:rsidR="008F6E9A" w:rsidTr="00CE326B">
        <w:tc>
          <w:tcPr>
            <w:tcW w:w="3888" w:type="dxa"/>
            <w:shd w:val="clear" w:color="auto" w:fill="F3F3F3"/>
          </w:tcPr>
          <w:p w:rsidR="008F6E9A" w:rsidRDefault="00EA4B09" w:rsidP="00CE326B">
            <w:pPr>
              <w:numPr>
                <w:ilvl w:val="0"/>
                <w:numId w:val="8"/>
              </w:numPr>
              <w:tabs>
                <w:tab w:val="left" w:pos="450"/>
              </w:tabs>
              <w:spacing w:before="0" w:after="0"/>
            </w:pPr>
            <w:r>
              <w:t>Security model</w:t>
            </w:r>
          </w:p>
        </w:tc>
        <w:tc>
          <w:tcPr>
            <w:tcW w:w="5670" w:type="dxa"/>
            <w:shd w:val="clear" w:color="auto" w:fill="F3F3F3"/>
          </w:tcPr>
          <w:p w:rsidR="008F6E9A" w:rsidRPr="000D3558" w:rsidRDefault="00EA4B09" w:rsidP="00CD77C9">
            <w:pPr>
              <w:numPr>
                <w:ilvl w:val="0"/>
                <w:numId w:val="7"/>
              </w:numPr>
              <w:spacing w:before="0" w:after="0"/>
            </w:pPr>
            <w:r>
              <w:t>User types/levels</w:t>
            </w:r>
          </w:p>
        </w:tc>
      </w:tr>
      <w:tr w:rsidR="008F6E9A" w:rsidTr="00CD77C9">
        <w:tc>
          <w:tcPr>
            <w:tcW w:w="3888" w:type="dxa"/>
          </w:tcPr>
          <w:p w:rsidR="008F6E9A" w:rsidRDefault="008F6E9A" w:rsidP="008F6E9A">
            <w:pPr>
              <w:numPr>
                <w:ilvl w:val="1"/>
                <w:numId w:val="8"/>
              </w:numPr>
              <w:tabs>
                <w:tab w:val="left" w:pos="450"/>
              </w:tabs>
              <w:spacing w:before="0" w:after="0"/>
            </w:pPr>
          </w:p>
        </w:tc>
        <w:tc>
          <w:tcPr>
            <w:tcW w:w="5670" w:type="dxa"/>
          </w:tcPr>
          <w:p w:rsidR="008F6E9A" w:rsidRPr="000D3558" w:rsidRDefault="008F6E9A" w:rsidP="00CD77C9">
            <w:pPr>
              <w:numPr>
                <w:ilvl w:val="0"/>
                <w:numId w:val="7"/>
              </w:numPr>
              <w:spacing w:before="0" w:after="0"/>
            </w:pPr>
          </w:p>
        </w:tc>
      </w:tr>
      <w:tr w:rsidR="00083A02" w:rsidTr="00B208F7">
        <w:tc>
          <w:tcPr>
            <w:tcW w:w="3888" w:type="dxa"/>
          </w:tcPr>
          <w:p w:rsidR="00083A02" w:rsidRDefault="00083A02" w:rsidP="006A5693">
            <w:pPr>
              <w:numPr>
                <w:ilvl w:val="0"/>
                <w:numId w:val="8"/>
              </w:numPr>
              <w:spacing w:before="0" w:after="0"/>
            </w:pPr>
          </w:p>
        </w:tc>
        <w:tc>
          <w:tcPr>
            <w:tcW w:w="5670" w:type="dxa"/>
          </w:tcPr>
          <w:p w:rsidR="00083A02" w:rsidRPr="000D3558" w:rsidRDefault="00083A02" w:rsidP="00924EA5">
            <w:pPr>
              <w:numPr>
                <w:ilvl w:val="0"/>
                <w:numId w:val="7"/>
              </w:numPr>
              <w:spacing w:before="0" w:after="0"/>
            </w:pPr>
          </w:p>
        </w:tc>
      </w:tr>
    </w:tbl>
    <w:p w:rsidR="00FF1DA9" w:rsidRDefault="00FF1DA9" w:rsidP="00FF1DA9"/>
    <w:p w:rsidR="009F2668" w:rsidRDefault="009F2668" w:rsidP="009F2668">
      <w:pPr>
        <w:pStyle w:val="Heading1"/>
      </w:pPr>
      <w:bookmarkStart w:id="8" w:name="_Toc199661094"/>
      <w:bookmarkStart w:id="9" w:name="_VWA_Versions_Requirements"/>
      <w:bookmarkStart w:id="10" w:name="_Toc206233460"/>
      <w:bookmarkEnd w:id="9"/>
      <w:r>
        <w:t>VWA Versions Requirements</w:t>
      </w:r>
      <w:bookmarkEnd w:id="8"/>
      <w:bookmarkEnd w:id="10"/>
    </w:p>
    <w:p w:rsidR="00004F3B" w:rsidRPr="00CC160E" w:rsidRDefault="00004F3B" w:rsidP="00004F3B">
      <w:pPr>
        <w:pStyle w:val="Heading2"/>
      </w:pPr>
      <w:r>
        <w:t>Version and Configuration</w:t>
      </w:r>
      <w:r w:rsidRPr="00CC160E">
        <w:t xml:space="preserve"> Management for ValuWaste Advantage 4.0</w:t>
      </w:r>
    </w:p>
    <w:p w:rsidR="00004F3B" w:rsidRDefault="00004F3B" w:rsidP="00004F3B">
      <w:pPr>
        <w:spacing w:after="0"/>
        <w:outlineLvl w:val="0"/>
      </w:pPr>
      <w:r>
        <w:t>(ARS provided this Discussion Draft – March 4, 2009)</w:t>
      </w:r>
    </w:p>
    <w:p w:rsidR="00004F3B" w:rsidRDefault="00004F3B" w:rsidP="00004F3B">
      <w:pPr>
        <w:spacing w:after="0"/>
      </w:pPr>
    </w:p>
    <w:p w:rsidR="00004F3B" w:rsidRPr="005B5DBA" w:rsidRDefault="00004F3B" w:rsidP="00004F3B">
      <w:pPr>
        <w:pStyle w:val="ListParagraph"/>
        <w:numPr>
          <w:ilvl w:val="0"/>
          <w:numId w:val="120"/>
        </w:numPr>
        <w:spacing w:after="0" w:line="240" w:lineRule="auto"/>
        <w:rPr>
          <w:b/>
        </w:rPr>
      </w:pPr>
      <w:r w:rsidRPr="005B5DBA">
        <w:rPr>
          <w:b/>
        </w:rPr>
        <w:t>Purpose</w:t>
      </w:r>
    </w:p>
    <w:p w:rsidR="00004F3B" w:rsidRDefault="00004F3B" w:rsidP="00004F3B">
      <w:pPr>
        <w:spacing w:after="0"/>
      </w:pPr>
    </w:p>
    <w:p w:rsidR="00004F3B" w:rsidRDefault="00004F3B" w:rsidP="00004F3B">
      <w:pPr>
        <w:spacing w:after="0"/>
      </w:pPr>
      <w:r>
        <w:t xml:space="preserve">This document outlines requirements for ValuWaste 4 version and configuration management in response to emerging product marketing requirements.  </w:t>
      </w:r>
    </w:p>
    <w:p w:rsidR="00004F3B" w:rsidRDefault="00004F3B" w:rsidP="00004F3B">
      <w:pPr>
        <w:spacing w:after="0"/>
      </w:pPr>
    </w:p>
    <w:p w:rsidR="00004F3B" w:rsidRDefault="00004F3B" w:rsidP="00004F3B">
      <w:pPr>
        <w:spacing w:after="0"/>
        <w:outlineLvl w:val="0"/>
      </w:pPr>
      <w:r>
        <w:t>There are three overall objectives for version management within VWA4.0.</w:t>
      </w:r>
    </w:p>
    <w:p w:rsidR="00004F3B" w:rsidRDefault="00004F3B" w:rsidP="00004F3B">
      <w:pPr>
        <w:spacing w:after="0"/>
      </w:pPr>
    </w:p>
    <w:p w:rsidR="00004F3B" w:rsidRDefault="00004F3B" w:rsidP="00004F3B">
      <w:pPr>
        <w:pStyle w:val="ListParagraph"/>
        <w:numPr>
          <w:ilvl w:val="0"/>
          <w:numId w:val="118"/>
        </w:numPr>
        <w:spacing w:after="0" w:line="240" w:lineRule="auto"/>
      </w:pPr>
      <w:r w:rsidRPr="005B5DBA">
        <w:rPr>
          <w:b/>
        </w:rPr>
        <w:t>User Differentiation</w:t>
      </w:r>
      <w:r>
        <w:t>.  The application will offer more or less functionality based on the User Type (see Section 2)</w:t>
      </w:r>
    </w:p>
    <w:p w:rsidR="00004F3B" w:rsidRDefault="00004F3B" w:rsidP="00004F3B">
      <w:pPr>
        <w:pStyle w:val="ListParagraph"/>
        <w:spacing w:after="0" w:line="240" w:lineRule="auto"/>
      </w:pPr>
    </w:p>
    <w:p w:rsidR="00004F3B" w:rsidRDefault="00004F3B" w:rsidP="00004F3B">
      <w:pPr>
        <w:pStyle w:val="ListParagraph"/>
        <w:numPr>
          <w:ilvl w:val="0"/>
          <w:numId w:val="118"/>
        </w:numPr>
        <w:spacing w:after="0" w:line="240" w:lineRule="auto"/>
      </w:pPr>
      <w:r w:rsidRPr="005B5DBA">
        <w:rPr>
          <w:b/>
        </w:rPr>
        <w:t>License Compliance</w:t>
      </w:r>
      <w:r>
        <w:t xml:space="preserve">.   Future sales agreements will require an annual payment to continue using the software.  We need to be able to turn off an application if support is not renewed.  </w:t>
      </w:r>
    </w:p>
    <w:p w:rsidR="00004F3B" w:rsidRDefault="00004F3B" w:rsidP="00004F3B">
      <w:pPr>
        <w:spacing w:after="0"/>
      </w:pPr>
    </w:p>
    <w:p w:rsidR="00004F3B" w:rsidRDefault="00004F3B" w:rsidP="00004F3B">
      <w:pPr>
        <w:pStyle w:val="ListParagraph"/>
        <w:numPr>
          <w:ilvl w:val="0"/>
          <w:numId w:val="118"/>
        </w:numPr>
        <w:spacing w:after="0" w:line="240" w:lineRule="auto"/>
      </w:pPr>
      <w:r>
        <w:rPr>
          <w:b/>
        </w:rPr>
        <w:t>Matching Features to Customer Segments</w:t>
      </w:r>
      <w:r>
        <w:t>.  Different types of customers (contract managers, hotels, etc.) require different things from the software.  We need to be able to turn on certain functionality for certain customers and disable it for others.</w:t>
      </w:r>
    </w:p>
    <w:p w:rsidR="00004F3B" w:rsidRDefault="00004F3B" w:rsidP="00004F3B">
      <w:pPr>
        <w:spacing w:after="0"/>
      </w:pPr>
    </w:p>
    <w:p w:rsidR="00004F3B" w:rsidRDefault="00004F3B" w:rsidP="00004F3B">
      <w:pPr>
        <w:pStyle w:val="ListParagraph"/>
        <w:numPr>
          <w:ilvl w:val="0"/>
          <w:numId w:val="120"/>
        </w:numPr>
        <w:spacing w:after="0" w:line="240" w:lineRule="auto"/>
        <w:rPr>
          <w:b/>
        </w:rPr>
      </w:pPr>
      <w:r w:rsidRPr="005B5DBA">
        <w:rPr>
          <w:b/>
        </w:rPr>
        <w:t xml:space="preserve">User </w:t>
      </w:r>
      <w:r>
        <w:rPr>
          <w:b/>
        </w:rPr>
        <w:t>Differentiation</w:t>
      </w:r>
    </w:p>
    <w:p w:rsidR="00004F3B" w:rsidRDefault="00004F3B" w:rsidP="00004F3B">
      <w:pPr>
        <w:pStyle w:val="ListParagraph"/>
        <w:spacing w:after="0" w:line="240" w:lineRule="auto"/>
        <w:ind w:left="360"/>
        <w:rPr>
          <w:b/>
        </w:rPr>
      </w:pPr>
    </w:p>
    <w:p w:rsidR="00004F3B" w:rsidRPr="002D47E1" w:rsidRDefault="00004F3B" w:rsidP="00004F3B">
      <w:pPr>
        <w:spacing w:after="0"/>
      </w:pPr>
      <w:r w:rsidRPr="002D47E1">
        <w:t xml:space="preserve">There are </w:t>
      </w:r>
      <w:r>
        <w:t>four</w:t>
      </w:r>
      <w:r w:rsidRPr="002D47E1">
        <w:t xml:space="preserve"> user types:</w:t>
      </w:r>
    </w:p>
    <w:p w:rsidR="00004F3B" w:rsidRDefault="00004F3B" w:rsidP="00004F3B">
      <w:pPr>
        <w:spacing w:after="0"/>
      </w:pPr>
    </w:p>
    <w:p w:rsidR="00004F3B" w:rsidRDefault="00004F3B" w:rsidP="00004F3B">
      <w:pPr>
        <w:pStyle w:val="ListParagraph"/>
        <w:numPr>
          <w:ilvl w:val="0"/>
          <w:numId w:val="119"/>
        </w:numPr>
        <w:spacing w:after="0" w:line="240" w:lineRule="auto"/>
      </w:pPr>
      <w:r w:rsidRPr="00CC160E">
        <w:rPr>
          <w:b/>
        </w:rPr>
        <w:t>Primary User</w:t>
      </w:r>
      <w:r>
        <w:t xml:space="preserve">.  This individual, typically a chef or production manager, is the owner and champion for the waste tracking effort.  He or she imports data, prints reports, coordinates SWAT </w:t>
      </w:r>
      <w:smartTag w:uri="urn:schemas-microsoft-com:office:smarttags" w:element="PersonName">
        <w:r>
          <w:t>team</w:t>
        </w:r>
      </w:smartTag>
      <w:r>
        <w:t xml:space="preserve"> meetings, and review financial performance.  He or she must produce some reports for use by subordinates and posting and other reports for management review by his or her boss.</w:t>
      </w:r>
    </w:p>
    <w:p w:rsidR="00004F3B" w:rsidRDefault="00004F3B" w:rsidP="00004F3B">
      <w:pPr>
        <w:pStyle w:val="ListParagraph"/>
        <w:spacing w:after="0" w:line="240" w:lineRule="auto"/>
      </w:pPr>
    </w:p>
    <w:p w:rsidR="00004F3B" w:rsidRDefault="00004F3B" w:rsidP="00004F3B">
      <w:pPr>
        <w:pStyle w:val="ListParagraph"/>
        <w:numPr>
          <w:ilvl w:val="0"/>
          <w:numId w:val="119"/>
        </w:numPr>
        <w:spacing w:after="0" w:line="240" w:lineRule="auto"/>
      </w:pPr>
      <w:r w:rsidRPr="005B5DBA">
        <w:rPr>
          <w:b/>
        </w:rPr>
        <w:t>Reviewer</w:t>
      </w:r>
      <w:r>
        <w:t>.   These individuals do not contribute data to the database.  They only review reports.  They may be subordinates to the Primary User located at a remote site or superiors to the Primary User.</w:t>
      </w:r>
    </w:p>
    <w:p w:rsidR="00004F3B" w:rsidRDefault="00004F3B" w:rsidP="00004F3B">
      <w:pPr>
        <w:spacing w:after="0"/>
      </w:pPr>
    </w:p>
    <w:p w:rsidR="00004F3B" w:rsidRDefault="00004F3B" w:rsidP="00004F3B">
      <w:pPr>
        <w:pStyle w:val="ListParagraph"/>
        <w:numPr>
          <w:ilvl w:val="0"/>
          <w:numId w:val="119"/>
        </w:numPr>
        <w:spacing w:after="0" w:line="240" w:lineRule="auto"/>
      </w:pPr>
      <w:r>
        <w:t xml:space="preserve"> </w:t>
      </w:r>
      <w:r w:rsidRPr="005B5DBA">
        <w:rPr>
          <w:b/>
        </w:rPr>
        <w:t>Contributor</w:t>
      </w:r>
      <w:r>
        <w:t>.  This individual collects data from Trackers at a remote or “little brother” site and imports this data into Advantage via a network interface.  He or she may also need to print reports at the local site.</w:t>
      </w:r>
    </w:p>
    <w:p w:rsidR="00004F3B" w:rsidRDefault="00004F3B" w:rsidP="00004F3B">
      <w:pPr>
        <w:pStyle w:val="ListParagraph"/>
      </w:pPr>
    </w:p>
    <w:p w:rsidR="00004F3B" w:rsidRDefault="00004F3B" w:rsidP="00004F3B">
      <w:pPr>
        <w:pStyle w:val="ListParagraph"/>
        <w:numPr>
          <w:ilvl w:val="0"/>
          <w:numId w:val="119"/>
        </w:numPr>
        <w:spacing w:after="0" w:line="240" w:lineRule="auto"/>
      </w:pPr>
      <w:r w:rsidRPr="001E6C59">
        <w:rPr>
          <w:b/>
        </w:rPr>
        <w:t>Super-User</w:t>
      </w:r>
      <w:r>
        <w:t>.  This is a LeanPath technician armed with access to specialized, backstage interfaces that provide powerful data manipulation capabilities.</w:t>
      </w:r>
    </w:p>
    <w:p w:rsidR="00004F3B" w:rsidRDefault="00004F3B" w:rsidP="00004F3B">
      <w:pPr>
        <w:spacing w:after="0"/>
      </w:pPr>
    </w:p>
    <w:p w:rsidR="00004F3B" w:rsidRDefault="00004F3B" w:rsidP="00004F3B">
      <w:pPr>
        <w:spacing w:after="0"/>
      </w:pPr>
      <w:r>
        <w:t>For purposes of VW4, we will not attempt to implement role-based security.  As such, we will make the same features and functionality available to Primary Users and Contributors.  This is a simplification of the use model which may be modified in a future product release.</w:t>
      </w:r>
    </w:p>
    <w:p w:rsidR="00004F3B" w:rsidRDefault="00004F3B" w:rsidP="00004F3B">
      <w:pPr>
        <w:spacing w:after="0"/>
      </w:pPr>
    </w:p>
    <w:p w:rsidR="00004F3B" w:rsidRDefault="00004F3B" w:rsidP="00004F3B">
      <w:pPr>
        <w:pStyle w:val="ListParagraph"/>
        <w:numPr>
          <w:ilvl w:val="0"/>
          <w:numId w:val="120"/>
        </w:numPr>
        <w:spacing w:after="0" w:line="240" w:lineRule="auto"/>
        <w:rPr>
          <w:b/>
        </w:rPr>
      </w:pPr>
      <w:r>
        <w:rPr>
          <w:b/>
        </w:rPr>
        <w:t>License Compliance</w:t>
      </w:r>
    </w:p>
    <w:p w:rsidR="00004F3B" w:rsidRDefault="00004F3B" w:rsidP="00004F3B">
      <w:pPr>
        <w:pStyle w:val="ListParagraph"/>
        <w:spacing w:after="0" w:line="240" w:lineRule="auto"/>
        <w:ind w:left="360"/>
        <w:rPr>
          <w:b/>
        </w:rPr>
      </w:pPr>
    </w:p>
    <w:p w:rsidR="00004F3B" w:rsidRDefault="00004F3B" w:rsidP="00004F3B">
      <w:pPr>
        <w:spacing w:after="0"/>
      </w:pPr>
      <w:r>
        <w:t xml:space="preserve">This is a feature which entirely disables the VWA4 application without an active license.  The user receives a notice that their license is not valid and they need to contact LeanPath for support.  </w:t>
      </w:r>
    </w:p>
    <w:p w:rsidR="00004F3B" w:rsidRDefault="00004F3B" w:rsidP="00004F3B">
      <w:pPr>
        <w:spacing w:after="0"/>
      </w:pPr>
    </w:p>
    <w:p w:rsidR="00004F3B" w:rsidRDefault="00004F3B" w:rsidP="00004F3B">
      <w:pPr>
        <w:spacing w:after="0"/>
      </w:pPr>
      <w:r>
        <w:lastRenderedPageBreak/>
        <w:t>The system should validate the license each time the application is launched and check the system time against the expiration date in a secure license file.   As the license renewal approaches, the system should generate warning messages that the license will expire.</w:t>
      </w:r>
    </w:p>
    <w:p w:rsidR="00004F3B" w:rsidRDefault="00004F3B" w:rsidP="00004F3B">
      <w:pPr>
        <w:spacing w:after="0"/>
      </w:pPr>
    </w:p>
    <w:p w:rsidR="00004F3B" w:rsidRDefault="00004F3B" w:rsidP="00004F3B">
      <w:pPr>
        <w:spacing w:after="0"/>
      </w:pPr>
      <w:r>
        <w:t>The user should have a license interface that allows them to enter a new license key which renews the license.</w:t>
      </w:r>
    </w:p>
    <w:p w:rsidR="00004F3B" w:rsidRDefault="00004F3B" w:rsidP="00004F3B">
      <w:pPr>
        <w:spacing w:after="0"/>
      </w:pPr>
    </w:p>
    <w:p w:rsidR="00004F3B" w:rsidRPr="002D47E1" w:rsidRDefault="00004F3B" w:rsidP="00004F3B">
      <w:pPr>
        <w:spacing w:after="0"/>
      </w:pPr>
      <w:r>
        <w:t>Due to the low-volume of ValuWaste users and the general lack of technical acumen among our user base, this system does not need to be secure at a world-class level.  Perhaps a simple algorithm could be developed to allow LeanPath to generate authorized license keys that could be delivered by e-mail or telephone to the end user.  The end user would enter the license key into the installed software to activate use for a given period of time (with the time length somehow embedded in the license key, from 1-24 months).  This approach might allow us to avoid integrating a formal product such as Software Key.</w:t>
      </w:r>
    </w:p>
    <w:p w:rsidR="00004F3B" w:rsidRDefault="00004F3B" w:rsidP="00004F3B">
      <w:pPr>
        <w:spacing w:after="0"/>
      </w:pPr>
    </w:p>
    <w:p w:rsidR="00004F3B" w:rsidRDefault="00004F3B" w:rsidP="00004F3B">
      <w:pPr>
        <w:pStyle w:val="ListParagraph"/>
        <w:numPr>
          <w:ilvl w:val="0"/>
          <w:numId w:val="120"/>
        </w:numPr>
        <w:spacing w:after="0" w:line="240" w:lineRule="auto"/>
        <w:rPr>
          <w:b/>
        </w:rPr>
      </w:pPr>
      <w:r>
        <w:rPr>
          <w:b/>
        </w:rPr>
        <w:t>Customer Segmentation</w:t>
      </w:r>
    </w:p>
    <w:p w:rsidR="00004F3B" w:rsidRDefault="00004F3B" w:rsidP="00004F3B">
      <w:pPr>
        <w:pStyle w:val="ListParagraph"/>
        <w:spacing w:after="0" w:line="240" w:lineRule="auto"/>
        <w:ind w:left="360"/>
        <w:rPr>
          <w:b/>
        </w:rPr>
      </w:pPr>
    </w:p>
    <w:p w:rsidR="00004F3B" w:rsidRPr="002D47E1" w:rsidRDefault="00004F3B" w:rsidP="00004F3B">
      <w:pPr>
        <w:spacing w:after="0"/>
      </w:pPr>
      <w:r w:rsidRPr="002D47E1">
        <w:t xml:space="preserve">There are </w:t>
      </w:r>
      <w:r>
        <w:t>four</w:t>
      </w:r>
      <w:r w:rsidRPr="002D47E1">
        <w:t xml:space="preserve"> </w:t>
      </w:r>
      <w:r>
        <w:t>customer segments</w:t>
      </w:r>
      <w:r w:rsidRPr="002D47E1">
        <w:t>:</w:t>
      </w:r>
    </w:p>
    <w:p w:rsidR="00004F3B" w:rsidRDefault="00004F3B" w:rsidP="00004F3B">
      <w:pPr>
        <w:spacing w:after="0"/>
      </w:pPr>
    </w:p>
    <w:p w:rsidR="00004F3B" w:rsidRDefault="00004F3B" w:rsidP="00DE4EB1">
      <w:pPr>
        <w:pStyle w:val="ListParagraph"/>
        <w:numPr>
          <w:ilvl w:val="0"/>
          <w:numId w:val="121"/>
        </w:numPr>
        <w:spacing w:after="0" w:line="240" w:lineRule="auto"/>
        <w:ind w:left="720"/>
      </w:pPr>
      <w:r w:rsidRPr="00633781">
        <w:rPr>
          <w:b/>
        </w:rPr>
        <w:t>Foodservice</w:t>
      </w:r>
      <w:r>
        <w:rPr>
          <w:b/>
        </w:rPr>
        <w:t xml:space="preserve"> Core</w:t>
      </w:r>
      <w:r>
        <w:t>.  This is our core customer in foodservice, including healthcare, college, K12, B&amp;I and military.</w:t>
      </w:r>
    </w:p>
    <w:p w:rsidR="00004F3B" w:rsidRDefault="00004F3B" w:rsidP="00004F3B">
      <w:pPr>
        <w:pStyle w:val="ListParagraph"/>
        <w:spacing w:after="0" w:line="240" w:lineRule="auto"/>
      </w:pPr>
    </w:p>
    <w:p w:rsidR="00004F3B" w:rsidRDefault="00004F3B" w:rsidP="00DE4EB1">
      <w:pPr>
        <w:pStyle w:val="ListParagraph"/>
        <w:numPr>
          <w:ilvl w:val="0"/>
          <w:numId w:val="121"/>
        </w:numPr>
        <w:spacing w:after="0" w:line="240" w:lineRule="auto"/>
        <w:ind w:left="720"/>
      </w:pPr>
      <w:r w:rsidRPr="00633781">
        <w:rPr>
          <w:b/>
        </w:rPr>
        <w:t>Contract Management</w:t>
      </w:r>
      <w:r>
        <w:t>.  This is the same as our core foodservice segment except the customer is a contract management company.</w:t>
      </w:r>
    </w:p>
    <w:p w:rsidR="00004F3B" w:rsidRDefault="00004F3B" w:rsidP="00004F3B">
      <w:pPr>
        <w:spacing w:after="0"/>
        <w:ind w:left="360"/>
      </w:pPr>
    </w:p>
    <w:p w:rsidR="00004F3B" w:rsidRDefault="00004F3B" w:rsidP="00DE4EB1">
      <w:pPr>
        <w:pStyle w:val="ListParagraph"/>
        <w:numPr>
          <w:ilvl w:val="0"/>
          <w:numId w:val="121"/>
        </w:numPr>
        <w:spacing w:after="0" w:line="240" w:lineRule="auto"/>
        <w:ind w:left="720"/>
      </w:pPr>
      <w:r w:rsidRPr="00633781">
        <w:rPr>
          <w:b/>
        </w:rPr>
        <w:t>Hotel/Conference Center</w:t>
      </w:r>
      <w:r>
        <w:t>.  This group is very different than foodservice and represents a high-volume catering (banquet and buffet) operation and potential on-site restaurants.  Also includes stadiums and arenas.</w:t>
      </w:r>
    </w:p>
    <w:p w:rsidR="00004F3B" w:rsidRDefault="00004F3B" w:rsidP="00004F3B">
      <w:pPr>
        <w:pStyle w:val="ListParagraph"/>
        <w:ind w:left="0"/>
      </w:pPr>
    </w:p>
    <w:p w:rsidR="00004F3B" w:rsidRDefault="00004F3B" w:rsidP="00DE4EB1">
      <w:pPr>
        <w:pStyle w:val="ListParagraph"/>
        <w:numPr>
          <w:ilvl w:val="0"/>
          <w:numId w:val="121"/>
        </w:numPr>
        <w:spacing w:after="0" w:line="240" w:lineRule="auto"/>
        <w:ind w:left="720"/>
      </w:pPr>
      <w:r w:rsidRPr="000E07AB">
        <w:rPr>
          <w:b/>
        </w:rPr>
        <w:t>Restaurant</w:t>
      </w:r>
      <w:r>
        <w:t>.   This is an independent restaurant with limited capital and tracking needs.</w:t>
      </w:r>
    </w:p>
    <w:p w:rsidR="00004F3B" w:rsidRDefault="00004F3B" w:rsidP="00004F3B">
      <w:pPr>
        <w:spacing w:after="0"/>
      </w:pPr>
    </w:p>
    <w:p w:rsidR="00004F3B" w:rsidRDefault="00004F3B" w:rsidP="00004F3B">
      <w:pPr>
        <w:pStyle w:val="ListParagraph"/>
        <w:numPr>
          <w:ilvl w:val="0"/>
          <w:numId w:val="120"/>
        </w:numPr>
        <w:spacing w:after="0" w:line="240" w:lineRule="auto"/>
        <w:rPr>
          <w:b/>
        </w:rPr>
      </w:pPr>
      <w:r>
        <w:rPr>
          <w:b/>
        </w:rPr>
        <w:t xml:space="preserve">Feature Options </w:t>
      </w:r>
    </w:p>
    <w:p w:rsidR="00004F3B" w:rsidRDefault="00004F3B" w:rsidP="00004F3B">
      <w:pPr>
        <w:pStyle w:val="ListParagraph"/>
        <w:spacing w:after="0" w:line="240" w:lineRule="auto"/>
        <w:ind w:left="360"/>
        <w:rPr>
          <w:b/>
        </w:rPr>
      </w:pPr>
    </w:p>
    <w:p w:rsidR="00004F3B" w:rsidRPr="002D47E1" w:rsidRDefault="00004F3B" w:rsidP="00004F3B">
      <w:pPr>
        <w:spacing w:after="0"/>
      </w:pPr>
      <w:r>
        <w:t>The following features are designed to be turned on/off based either customer segment or user type</w:t>
      </w:r>
      <w:r w:rsidRPr="002D47E1">
        <w:t>:</w:t>
      </w:r>
    </w:p>
    <w:p w:rsidR="00004F3B" w:rsidRDefault="00004F3B" w:rsidP="00004F3B">
      <w:pPr>
        <w:spacing w:after="0"/>
      </w:pPr>
    </w:p>
    <w:p w:rsidR="00004F3B" w:rsidRDefault="00004F3B" w:rsidP="00004F3B">
      <w:pPr>
        <w:pStyle w:val="ListParagraph"/>
        <w:numPr>
          <w:ilvl w:val="0"/>
          <w:numId w:val="122"/>
        </w:numPr>
        <w:spacing w:after="0" w:line="240" w:lineRule="auto"/>
      </w:pPr>
      <w:r>
        <w:rPr>
          <w:b/>
        </w:rPr>
        <w:t>Import Data</w:t>
      </w:r>
      <w:r>
        <w:t>.  Ability to import data from a thumb drive or file</w:t>
      </w:r>
    </w:p>
    <w:p w:rsidR="00004F3B" w:rsidRDefault="00004F3B" w:rsidP="00004F3B">
      <w:pPr>
        <w:pStyle w:val="ListParagraph"/>
        <w:numPr>
          <w:ilvl w:val="0"/>
          <w:numId w:val="122"/>
        </w:numPr>
        <w:spacing w:after="0" w:line="240" w:lineRule="auto"/>
      </w:pPr>
      <w:r>
        <w:rPr>
          <w:b/>
        </w:rPr>
        <w:t>Enter Waste Data</w:t>
      </w:r>
      <w:r w:rsidRPr="001E6C59">
        <w:t>.</w:t>
      </w:r>
      <w:r>
        <w:t xml:space="preserve"> Ability to manually enter waste data.</w:t>
      </w:r>
    </w:p>
    <w:p w:rsidR="00004F3B" w:rsidRDefault="00004F3B" w:rsidP="00004F3B">
      <w:pPr>
        <w:pStyle w:val="ListParagraph"/>
        <w:numPr>
          <w:ilvl w:val="0"/>
          <w:numId w:val="122"/>
        </w:numPr>
        <w:spacing w:after="0" w:line="240" w:lineRule="auto"/>
      </w:pPr>
      <w:r>
        <w:rPr>
          <w:b/>
        </w:rPr>
        <w:t>Report Views</w:t>
      </w:r>
      <w:r w:rsidRPr="001E6C59">
        <w:t>.</w:t>
      </w:r>
      <w:r>
        <w:t xml:space="preserve">  (Stretch/Defer) Certain reports should be limited to viewing/printing by specific customer segments and user types.</w:t>
      </w:r>
    </w:p>
    <w:p w:rsidR="00004F3B" w:rsidRDefault="00004F3B" w:rsidP="00004F3B">
      <w:pPr>
        <w:pStyle w:val="ListParagraph"/>
        <w:numPr>
          <w:ilvl w:val="0"/>
          <w:numId w:val="122"/>
        </w:numPr>
        <w:spacing w:after="0" w:line="240" w:lineRule="auto"/>
      </w:pPr>
      <w:r>
        <w:rPr>
          <w:b/>
        </w:rPr>
        <w:t>Catering Module</w:t>
      </w:r>
      <w:r w:rsidRPr="001E6C59">
        <w:t>.</w:t>
      </w:r>
      <w:r>
        <w:t xml:space="preserve"> Ability to track event orders</w:t>
      </w:r>
    </w:p>
    <w:p w:rsidR="00004F3B" w:rsidRDefault="00004F3B" w:rsidP="00004F3B">
      <w:pPr>
        <w:pStyle w:val="ListParagraph"/>
        <w:numPr>
          <w:ilvl w:val="0"/>
          <w:numId w:val="122"/>
        </w:numPr>
        <w:spacing w:after="0" w:line="240" w:lineRule="auto"/>
      </w:pPr>
      <w:r w:rsidRPr="004837DC">
        <w:rPr>
          <w:b/>
        </w:rPr>
        <w:t>Database Utilities</w:t>
      </w:r>
      <w:r>
        <w:t>.  Ability to access super-user features (database transformation utilities, etc.  Perhaps certain features currently on the type and tracker manager would be masked to be usable only by the super user.  Delete types being one such example.)</w:t>
      </w:r>
    </w:p>
    <w:p w:rsidR="00004F3B" w:rsidRDefault="00004F3B" w:rsidP="00004F3B">
      <w:pPr>
        <w:pStyle w:val="ListParagraph"/>
        <w:numPr>
          <w:ilvl w:val="0"/>
          <w:numId w:val="122"/>
        </w:numPr>
        <w:spacing w:after="0" w:line="240" w:lineRule="auto"/>
      </w:pPr>
      <w:r>
        <w:rPr>
          <w:b/>
        </w:rPr>
        <w:t>Type Limits</w:t>
      </w:r>
      <w:r w:rsidRPr="006F6847">
        <w:t>.</w:t>
      </w:r>
      <w:r>
        <w:t xml:space="preserve">  Number of distinct food and loss types that can be created</w:t>
      </w:r>
    </w:p>
    <w:p w:rsidR="00004F3B" w:rsidRDefault="00004F3B" w:rsidP="00004F3B">
      <w:pPr>
        <w:pStyle w:val="ListParagraph"/>
        <w:numPr>
          <w:ilvl w:val="0"/>
          <w:numId w:val="122"/>
        </w:numPr>
        <w:spacing w:after="0" w:line="240" w:lineRule="auto"/>
      </w:pPr>
      <w:r>
        <w:rPr>
          <w:b/>
        </w:rPr>
        <w:t>Tracker Limit</w:t>
      </w:r>
      <w:r w:rsidRPr="006F6847">
        <w:t>.</w:t>
      </w:r>
      <w:r>
        <w:t xml:space="preserve">  Number of unique Trackers that can import data to the software.  This number can be increased with a special payment/license modification.</w:t>
      </w:r>
    </w:p>
    <w:p w:rsidR="00004F3B" w:rsidRDefault="00004F3B" w:rsidP="00004F3B">
      <w:pPr>
        <w:pStyle w:val="ListParagraph"/>
      </w:pPr>
    </w:p>
    <w:p w:rsidR="00004F3B" w:rsidRPr="004837DC" w:rsidRDefault="00004F3B" w:rsidP="00004F3B">
      <w:pPr>
        <w:pStyle w:val="ListParagraph"/>
        <w:ind w:left="0"/>
        <w:outlineLvl w:val="0"/>
        <w:rPr>
          <w:b/>
        </w:rPr>
      </w:pPr>
      <w:r w:rsidRPr="004837DC">
        <w:rPr>
          <w:b/>
        </w:rPr>
        <w:lastRenderedPageBreak/>
        <w:t xml:space="preserve">Feature Access Permissions by </w:t>
      </w:r>
      <w:r w:rsidRPr="00DE68EE">
        <w:rPr>
          <w:b/>
          <w:u w:val="single"/>
        </w:rPr>
        <w:t>Customer Segment</w:t>
      </w:r>
    </w:p>
    <w:tbl>
      <w:tblPr>
        <w:tblW w:w="0" w:type="auto"/>
        <w:tblBorders>
          <w:top w:val="single" w:sz="18" w:space="0" w:color="auto"/>
          <w:bottom w:val="single" w:sz="18" w:space="0" w:color="auto"/>
        </w:tblBorders>
        <w:tblLook w:val="04A0"/>
      </w:tblPr>
      <w:tblGrid>
        <w:gridCol w:w="1915"/>
        <w:gridCol w:w="1915"/>
        <w:gridCol w:w="1915"/>
        <w:gridCol w:w="1915"/>
        <w:gridCol w:w="1916"/>
      </w:tblGrid>
      <w:tr w:rsidR="00004F3B" w:rsidTr="00004F3B">
        <w:tc>
          <w:tcPr>
            <w:tcW w:w="1915" w:type="dxa"/>
            <w:tcBorders>
              <w:top w:val="single" w:sz="18" w:space="0" w:color="auto"/>
              <w:left w:val="nil"/>
              <w:bottom w:val="single" w:sz="18" w:space="0" w:color="auto"/>
              <w:right w:val="nil"/>
            </w:tcBorders>
            <w:shd w:val="clear" w:color="auto" w:fill="4F81BD"/>
          </w:tcPr>
          <w:p w:rsidR="00004F3B" w:rsidRPr="009F5652" w:rsidRDefault="00004F3B" w:rsidP="00004F3B">
            <w:pPr>
              <w:spacing w:after="0"/>
              <w:rPr>
                <w:b/>
                <w:bCs/>
                <w:color w:val="FFFFFF"/>
              </w:rPr>
            </w:pPr>
          </w:p>
        </w:tc>
        <w:tc>
          <w:tcPr>
            <w:tcW w:w="1915" w:type="dxa"/>
            <w:tcBorders>
              <w:top w:val="single" w:sz="18" w:space="0" w:color="auto"/>
              <w:left w:val="nil"/>
              <w:bottom w:val="single" w:sz="18" w:space="0" w:color="auto"/>
              <w:right w:val="nil"/>
            </w:tcBorders>
            <w:shd w:val="clear" w:color="auto" w:fill="4F81BD"/>
          </w:tcPr>
          <w:p w:rsidR="00004F3B" w:rsidRPr="009F5652" w:rsidRDefault="00004F3B" w:rsidP="00004F3B">
            <w:pPr>
              <w:spacing w:after="0"/>
              <w:rPr>
                <w:b/>
                <w:bCs/>
                <w:color w:val="FFFFFF"/>
              </w:rPr>
            </w:pPr>
            <w:r w:rsidRPr="009F5652">
              <w:rPr>
                <w:b/>
                <w:bCs/>
                <w:color w:val="FFFFFF"/>
              </w:rPr>
              <w:t>F/S Core</w:t>
            </w:r>
          </w:p>
        </w:tc>
        <w:tc>
          <w:tcPr>
            <w:tcW w:w="1915" w:type="dxa"/>
            <w:tcBorders>
              <w:top w:val="single" w:sz="18" w:space="0" w:color="auto"/>
              <w:left w:val="nil"/>
              <w:bottom w:val="single" w:sz="18" w:space="0" w:color="auto"/>
              <w:right w:val="nil"/>
            </w:tcBorders>
            <w:shd w:val="clear" w:color="auto" w:fill="4F81BD"/>
          </w:tcPr>
          <w:p w:rsidR="00004F3B" w:rsidRPr="009F5652" w:rsidRDefault="00004F3B" w:rsidP="00004F3B">
            <w:pPr>
              <w:spacing w:after="0"/>
              <w:rPr>
                <w:b/>
                <w:bCs/>
                <w:color w:val="FFFFFF"/>
              </w:rPr>
            </w:pPr>
            <w:r w:rsidRPr="009F5652">
              <w:rPr>
                <w:b/>
                <w:bCs/>
                <w:color w:val="FFFFFF"/>
              </w:rPr>
              <w:t>Contract Mgmt</w:t>
            </w:r>
          </w:p>
        </w:tc>
        <w:tc>
          <w:tcPr>
            <w:tcW w:w="1915" w:type="dxa"/>
            <w:tcBorders>
              <w:top w:val="single" w:sz="18" w:space="0" w:color="auto"/>
              <w:left w:val="nil"/>
              <w:bottom w:val="single" w:sz="18" w:space="0" w:color="auto"/>
              <w:right w:val="nil"/>
            </w:tcBorders>
            <w:shd w:val="clear" w:color="auto" w:fill="4F81BD"/>
          </w:tcPr>
          <w:p w:rsidR="00004F3B" w:rsidRPr="009F5652" w:rsidRDefault="00004F3B" w:rsidP="00004F3B">
            <w:pPr>
              <w:spacing w:after="0"/>
              <w:rPr>
                <w:b/>
                <w:bCs/>
                <w:color w:val="FFFFFF"/>
              </w:rPr>
            </w:pPr>
            <w:r w:rsidRPr="009F5652">
              <w:rPr>
                <w:b/>
                <w:bCs/>
                <w:color w:val="FFFFFF"/>
              </w:rPr>
              <w:t>Hotel/CC</w:t>
            </w:r>
          </w:p>
        </w:tc>
        <w:tc>
          <w:tcPr>
            <w:tcW w:w="1916" w:type="dxa"/>
            <w:tcBorders>
              <w:top w:val="single" w:sz="18" w:space="0" w:color="auto"/>
              <w:left w:val="nil"/>
              <w:bottom w:val="single" w:sz="18" w:space="0" w:color="auto"/>
              <w:right w:val="nil"/>
            </w:tcBorders>
            <w:shd w:val="clear" w:color="auto" w:fill="4F81BD"/>
          </w:tcPr>
          <w:p w:rsidR="00004F3B" w:rsidRPr="009F5652" w:rsidRDefault="00004F3B" w:rsidP="00004F3B">
            <w:pPr>
              <w:spacing w:after="0"/>
              <w:rPr>
                <w:b/>
                <w:bCs/>
                <w:color w:val="FFFFFF"/>
              </w:rPr>
            </w:pPr>
            <w:r w:rsidRPr="009F5652">
              <w:rPr>
                <w:b/>
                <w:bCs/>
                <w:color w:val="FFFFFF"/>
              </w:rPr>
              <w:t>Restaurant</w:t>
            </w:r>
          </w:p>
        </w:tc>
      </w:tr>
      <w:tr w:rsidR="00004F3B" w:rsidTr="00004F3B">
        <w:tc>
          <w:tcPr>
            <w:tcW w:w="1915" w:type="dxa"/>
            <w:tcBorders>
              <w:left w:val="nil"/>
              <w:bottom w:val="nil"/>
              <w:right w:val="nil"/>
            </w:tcBorders>
            <w:shd w:val="clear" w:color="auto" w:fill="4F81BD"/>
          </w:tcPr>
          <w:p w:rsidR="00004F3B" w:rsidRPr="009F5652" w:rsidRDefault="00004F3B" w:rsidP="00004F3B">
            <w:pPr>
              <w:spacing w:after="0"/>
              <w:rPr>
                <w:b/>
                <w:bCs/>
                <w:color w:val="FFFFFF"/>
              </w:rPr>
            </w:pPr>
            <w:r w:rsidRPr="009F5652">
              <w:rPr>
                <w:b/>
                <w:bCs/>
                <w:color w:val="FFFFFF"/>
              </w:rPr>
              <w:t>Import Data</w:t>
            </w:r>
          </w:p>
        </w:tc>
        <w:tc>
          <w:tcPr>
            <w:tcW w:w="1915" w:type="dxa"/>
            <w:shd w:val="clear" w:color="auto" w:fill="D8D8D8"/>
          </w:tcPr>
          <w:p w:rsidR="00004F3B" w:rsidRDefault="00004F3B" w:rsidP="00004F3B">
            <w:pPr>
              <w:spacing w:after="0"/>
            </w:pPr>
            <w:r>
              <w:t>Yes</w:t>
            </w:r>
          </w:p>
        </w:tc>
        <w:tc>
          <w:tcPr>
            <w:tcW w:w="1915" w:type="dxa"/>
            <w:shd w:val="clear" w:color="auto" w:fill="D8D8D8"/>
          </w:tcPr>
          <w:p w:rsidR="00004F3B" w:rsidRDefault="00004F3B" w:rsidP="00004F3B">
            <w:pPr>
              <w:spacing w:after="0"/>
            </w:pPr>
            <w:r>
              <w:t>Yes</w:t>
            </w:r>
          </w:p>
        </w:tc>
        <w:tc>
          <w:tcPr>
            <w:tcW w:w="1915" w:type="dxa"/>
            <w:shd w:val="clear" w:color="auto" w:fill="D8D8D8"/>
          </w:tcPr>
          <w:p w:rsidR="00004F3B" w:rsidRDefault="00004F3B" w:rsidP="00004F3B">
            <w:pPr>
              <w:spacing w:after="0"/>
            </w:pPr>
            <w:r>
              <w:t>Yes</w:t>
            </w:r>
          </w:p>
        </w:tc>
        <w:tc>
          <w:tcPr>
            <w:tcW w:w="1916" w:type="dxa"/>
            <w:shd w:val="clear" w:color="auto" w:fill="D8D8D8"/>
          </w:tcPr>
          <w:p w:rsidR="00004F3B" w:rsidRDefault="00004F3B" w:rsidP="00004F3B">
            <w:pPr>
              <w:spacing w:after="0"/>
            </w:pPr>
            <w:r>
              <w:t>No</w:t>
            </w:r>
          </w:p>
        </w:tc>
      </w:tr>
      <w:tr w:rsidR="00004F3B" w:rsidTr="00004F3B">
        <w:tc>
          <w:tcPr>
            <w:tcW w:w="1915" w:type="dxa"/>
            <w:tcBorders>
              <w:left w:val="nil"/>
              <w:bottom w:val="nil"/>
              <w:right w:val="nil"/>
            </w:tcBorders>
            <w:shd w:val="clear" w:color="auto" w:fill="4F81BD"/>
          </w:tcPr>
          <w:p w:rsidR="00004F3B" w:rsidRPr="009F5652" w:rsidRDefault="00004F3B" w:rsidP="00004F3B">
            <w:pPr>
              <w:spacing w:after="0"/>
              <w:rPr>
                <w:b/>
                <w:bCs/>
                <w:color w:val="FFFFFF"/>
              </w:rPr>
            </w:pPr>
            <w:r w:rsidRPr="009F5652">
              <w:rPr>
                <w:b/>
                <w:bCs/>
                <w:color w:val="FFFFFF"/>
              </w:rPr>
              <w:t>Enter Waste Data</w:t>
            </w:r>
          </w:p>
        </w:tc>
        <w:tc>
          <w:tcPr>
            <w:tcW w:w="1915" w:type="dxa"/>
          </w:tcPr>
          <w:p w:rsidR="00004F3B" w:rsidRDefault="00004F3B" w:rsidP="00004F3B">
            <w:pPr>
              <w:spacing w:after="0"/>
            </w:pPr>
            <w:r>
              <w:t>Yes</w:t>
            </w:r>
          </w:p>
        </w:tc>
        <w:tc>
          <w:tcPr>
            <w:tcW w:w="1915" w:type="dxa"/>
          </w:tcPr>
          <w:p w:rsidR="00004F3B" w:rsidRDefault="00004F3B" w:rsidP="00004F3B">
            <w:pPr>
              <w:spacing w:after="0"/>
            </w:pPr>
            <w:r>
              <w:t>Yes</w:t>
            </w:r>
          </w:p>
        </w:tc>
        <w:tc>
          <w:tcPr>
            <w:tcW w:w="1915" w:type="dxa"/>
          </w:tcPr>
          <w:p w:rsidR="00004F3B" w:rsidRDefault="00004F3B" w:rsidP="00004F3B">
            <w:pPr>
              <w:spacing w:after="0"/>
            </w:pPr>
            <w:r>
              <w:t>Yes</w:t>
            </w:r>
          </w:p>
        </w:tc>
        <w:tc>
          <w:tcPr>
            <w:tcW w:w="1916" w:type="dxa"/>
          </w:tcPr>
          <w:p w:rsidR="00004F3B" w:rsidRDefault="00004F3B" w:rsidP="00004F3B">
            <w:pPr>
              <w:spacing w:after="0"/>
            </w:pPr>
            <w:r>
              <w:t>Yes</w:t>
            </w:r>
          </w:p>
        </w:tc>
      </w:tr>
      <w:tr w:rsidR="00004F3B" w:rsidTr="00004F3B">
        <w:tc>
          <w:tcPr>
            <w:tcW w:w="1915" w:type="dxa"/>
            <w:tcBorders>
              <w:left w:val="nil"/>
              <w:bottom w:val="nil"/>
              <w:right w:val="nil"/>
            </w:tcBorders>
            <w:shd w:val="clear" w:color="auto" w:fill="4F81BD"/>
          </w:tcPr>
          <w:p w:rsidR="00004F3B" w:rsidRPr="009F5652" w:rsidRDefault="00004F3B" w:rsidP="00004F3B">
            <w:pPr>
              <w:spacing w:after="0"/>
              <w:rPr>
                <w:b/>
                <w:bCs/>
                <w:color w:val="FFFFFF"/>
              </w:rPr>
            </w:pPr>
            <w:r w:rsidRPr="009F5652">
              <w:rPr>
                <w:b/>
                <w:bCs/>
                <w:color w:val="FFFFFF"/>
              </w:rPr>
              <w:t>Report Views</w:t>
            </w:r>
          </w:p>
        </w:tc>
        <w:tc>
          <w:tcPr>
            <w:tcW w:w="1915" w:type="dxa"/>
            <w:shd w:val="clear" w:color="auto" w:fill="D8D8D8"/>
          </w:tcPr>
          <w:p w:rsidR="00004F3B" w:rsidRDefault="00004F3B" w:rsidP="00004F3B">
            <w:pPr>
              <w:spacing w:after="0"/>
            </w:pPr>
            <w:r>
              <w:t>Custom</w:t>
            </w:r>
          </w:p>
        </w:tc>
        <w:tc>
          <w:tcPr>
            <w:tcW w:w="1915" w:type="dxa"/>
            <w:shd w:val="clear" w:color="auto" w:fill="D8D8D8"/>
          </w:tcPr>
          <w:p w:rsidR="00004F3B" w:rsidRDefault="00004F3B" w:rsidP="00004F3B">
            <w:pPr>
              <w:spacing w:after="0"/>
            </w:pPr>
            <w:r>
              <w:t>Custom</w:t>
            </w:r>
          </w:p>
        </w:tc>
        <w:tc>
          <w:tcPr>
            <w:tcW w:w="1915" w:type="dxa"/>
            <w:shd w:val="clear" w:color="auto" w:fill="D8D8D8"/>
          </w:tcPr>
          <w:p w:rsidR="00004F3B" w:rsidRDefault="00004F3B" w:rsidP="00004F3B">
            <w:pPr>
              <w:spacing w:after="0"/>
            </w:pPr>
            <w:r>
              <w:t>Custom</w:t>
            </w:r>
          </w:p>
        </w:tc>
        <w:tc>
          <w:tcPr>
            <w:tcW w:w="1916" w:type="dxa"/>
            <w:shd w:val="clear" w:color="auto" w:fill="D8D8D8"/>
          </w:tcPr>
          <w:p w:rsidR="00004F3B" w:rsidRDefault="00004F3B" w:rsidP="00004F3B">
            <w:pPr>
              <w:spacing w:after="0"/>
            </w:pPr>
            <w:r>
              <w:t>Custom</w:t>
            </w:r>
          </w:p>
        </w:tc>
      </w:tr>
      <w:tr w:rsidR="00004F3B" w:rsidTr="00004F3B">
        <w:tc>
          <w:tcPr>
            <w:tcW w:w="1915" w:type="dxa"/>
            <w:tcBorders>
              <w:left w:val="nil"/>
              <w:bottom w:val="nil"/>
              <w:right w:val="nil"/>
            </w:tcBorders>
            <w:shd w:val="clear" w:color="auto" w:fill="4F81BD"/>
          </w:tcPr>
          <w:p w:rsidR="00004F3B" w:rsidRPr="009F5652" w:rsidRDefault="00004F3B" w:rsidP="00004F3B">
            <w:pPr>
              <w:spacing w:after="0"/>
              <w:rPr>
                <w:b/>
                <w:bCs/>
                <w:color w:val="FFFFFF"/>
              </w:rPr>
            </w:pPr>
            <w:r w:rsidRPr="009F5652">
              <w:rPr>
                <w:b/>
                <w:bCs/>
                <w:color w:val="FFFFFF"/>
              </w:rPr>
              <w:t>Catering Module</w:t>
            </w:r>
          </w:p>
        </w:tc>
        <w:tc>
          <w:tcPr>
            <w:tcW w:w="1915" w:type="dxa"/>
          </w:tcPr>
          <w:p w:rsidR="00004F3B" w:rsidRDefault="00004F3B" w:rsidP="00004F3B">
            <w:pPr>
              <w:spacing w:after="0"/>
            </w:pPr>
            <w:r>
              <w:t>No</w:t>
            </w:r>
          </w:p>
        </w:tc>
        <w:tc>
          <w:tcPr>
            <w:tcW w:w="1915" w:type="dxa"/>
          </w:tcPr>
          <w:p w:rsidR="00004F3B" w:rsidRDefault="00004F3B" w:rsidP="00004F3B">
            <w:pPr>
              <w:spacing w:after="0"/>
            </w:pPr>
            <w:r>
              <w:t>Yes</w:t>
            </w:r>
          </w:p>
        </w:tc>
        <w:tc>
          <w:tcPr>
            <w:tcW w:w="1915" w:type="dxa"/>
          </w:tcPr>
          <w:p w:rsidR="00004F3B" w:rsidRDefault="00004F3B" w:rsidP="00004F3B">
            <w:pPr>
              <w:spacing w:after="0"/>
            </w:pPr>
            <w:r>
              <w:t>Yes</w:t>
            </w:r>
          </w:p>
        </w:tc>
        <w:tc>
          <w:tcPr>
            <w:tcW w:w="1916" w:type="dxa"/>
          </w:tcPr>
          <w:p w:rsidR="00004F3B" w:rsidRDefault="00004F3B" w:rsidP="00004F3B">
            <w:pPr>
              <w:spacing w:after="0"/>
            </w:pPr>
            <w:r>
              <w:t>No</w:t>
            </w:r>
          </w:p>
        </w:tc>
      </w:tr>
      <w:tr w:rsidR="00004F3B" w:rsidTr="00004F3B">
        <w:tc>
          <w:tcPr>
            <w:tcW w:w="1915" w:type="dxa"/>
            <w:tcBorders>
              <w:left w:val="nil"/>
              <w:bottom w:val="nil"/>
              <w:right w:val="nil"/>
            </w:tcBorders>
            <w:shd w:val="clear" w:color="auto" w:fill="4F81BD"/>
          </w:tcPr>
          <w:p w:rsidR="00004F3B" w:rsidRPr="009F5652" w:rsidRDefault="00004F3B" w:rsidP="00004F3B">
            <w:pPr>
              <w:spacing w:after="0"/>
              <w:rPr>
                <w:b/>
                <w:bCs/>
                <w:color w:val="FFFFFF"/>
              </w:rPr>
            </w:pPr>
            <w:r w:rsidRPr="009F5652">
              <w:rPr>
                <w:b/>
                <w:bCs/>
                <w:color w:val="FFFFFF"/>
              </w:rPr>
              <w:t>Database Utilities</w:t>
            </w:r>
          </w:p>
        </w:tc>
        <w:tc>
          <w:tcPr>
            <w:tcW w:w="1915" w:type="dxa"/>
            <w:shd w:val="clear" w:color="auto" w:fill="D8D8D8"/>
          </w:tcPr>
          <w:p w:rsidR="00004F3B" w:rsidRDefault="00004F3B" w:rsidP="00004F3B">
            <w:pPr>
              <w:spacing w:after="0"/>
            </w:pPr>
            <w:r>
              <w:t>N/A</w:t>
            </w:r>
          </w:p>
        </w:tc>
        <w:tc>
          <w:tcPr>
            <w:tcW w:w="1915" w:type="dxa"/>
            <w:shd w:val="clear" w:color="auto" w:fill="D8D8D8"/>
          </w:tcPr>
          <w:p w:rsidR="00004F3B" w:rsidRDefault="00004F3B" w:rsidP="00004F3B">
            <w:pPr>
              <w:spacing w:after="0"/>
            </w:pPr>
            <w:r>
              <w:t>N/A</w:t>
            </w:r>
          </w:p>
        </w:tc>
        <w:tc>
          <w:tcPr>
            <w:tcW w:w="1915" w:type="dxa"/>
            <w:shd w:val="clear" w:color="auto" w:fill="D8D8D8"/>
          </w:tcPr>
          <w:p w:rsidR="00004F3B" w:rsidRDefault="00004F3B" w:rsidP="00004F3B">
            <w:pPr>
              <w:spacing w:after="0"/>
            </w:pPr>
            <w:r>
              <w:t>N/A</w:t>
            </w:r>
          </w:p>
        </w:tc>
        <w:tc>
          <w:tcPr>
            <w:tcW w:w="1916" w:type="dxa"/>
            <w:shd w:val="clear" w:color="auto" w:fill="D8D8D8"/>
          </w:tcPr>
          <w:p w:rsidR="00004F3B" w:rsidRDefault="00004F3B" w:rsidP="00004F3B">
            <w:pPr>
              <w:spacing w:after="0"/>
            </w:pPr>
            <w:r>
              <w:t>N/A</w:t>
            </w:r>
          </w:p>
        </w:tc>
      </w:tr>
      <w:tr w:rsidR="00004F3B" w:rsidTr="00004F3B">
        <w:tc>
          <w:tcPr>
            <w:tcW w:w="1915" w:type="dxa"/>
            <w:tcBorders>
              <w:left w:val="nil"/>
              <w:bottom w:val="nil"/>
              <w:right w:val="nil"/>
            </w:tcBorders>
            <w:shd w:val="clear" w:color="auto" w:fill="4F81BD"/>
          </w:tcPr>
          <w:p w:rsidR="00004F3B" w:rsidRPr="009F5652" w:rsidRDefault="00004F3B" w:rsidP="00004F3B">
            <w:pPr>
              <w:spacing w:after="0"/>
              <w:rPr>
                <w:b/>
                <w:bCs/>
                <w:color w:val="FFFFFF"/>
              </w:rPr>
            </w:pPr>
            <w:r w:rsidRPr="009F5652">
              <w:rPr>
                <w:b/>
                <w:bCs/>
                <w:color w:val="FFFFFF"/>
              </w:rPr>
              <w:t>Type Limit</w:t>
            </w:r>
          </w:p>
        </w:tc>
        <w:tc>
          <w:tcPr>
            <w:tcW w:w="1915" w:type="dxa"/>
          </w:tcPr>
          <w:p w:rsidR="00004F3B" w:rsidRDefault="00004F3B" w:rsidP="00004F3B">
            <w:pPr>
              <w:spacing w:after="0"/>
            </w:pPr>
            <w:r>
              <w:t>75</w:t>
            </w:r>
          </w:p>
        </w:tc>
        <w:tc>
          <w:tcPr>
            <w:tcW w:w="1915" w:type="dxa"/>
          </w:tcPr>
          <w:p w:rsidR="00004F3B" w:rsidRDefault="00004F3B" w:rsidP="00004F3B">
            <w:pPr>
              <w:spacing w:after="0"/>
            </w:pPr>
            <w:r>
              <w:t>150</w:t>
            </w:r>
          </w:p>
        </w:tc>
        <w:tc>
          <w:tcPr>
            <w:tcW w:w="1915" w:type="dxa"/>
          </w:tcPr>
          <w:p w:rsidR="00004F3B" w:rsidRDefault="00004F3B" w:rsidP="00004F3B">
            <w:pPr>
              <w:spacing w:after="0"/>
            </w:pPr>
            <w:r>
              <w:t>Unlimited</w:t>
            </w:r>
          </w:p>
        </w:tc>
        <w:tc>
          <w:tcPr>
            <w:tcW w:w="1916" w:type="dxa"/>
          </w:tcPr>
          <w:p w:rsidR="00004F3B" w:rsidRDefault="00004F3B" w:rsidP="00004F3B">
            <w:pPr>
              <w:spacing w:after="0"/>
            </w:pPr>
            <w:r>
              <w:t>30</w:t>
            </w:r>
          </w:p>
        </w:tc>
      </w:tr>
      <w:tr w:rsidR="00004F3B" w:rsidTr="00004F3B">
        <w:tc>
          <w:tcPr>
            <w:tcW w:w="1915" w:type="dxa"/>
            <w:tcBorders>
              <w:left w:val="nil"/>
              <w:bottom w:val="single" w:sz="18" w:space="0" w:color="auto"/>
              <w:right w:val="nil"/>
            </w:tcBorders>
            <w:shd w:val="clear" w:color="auto" w:fill="4F81BD"/>
          </w:tcPr>
          <w:p w:rsidR="00004F3B" w:rsidRPr="009F5652" w:rsidRDefault="00004F3B" w:rsidP="00004F3B">
            <w:pPr>
              <w:spacing w:after="0"/>
              <w:rPr>
                <w:b/>
                <w:bCs/>
                <w:color w:val="FFFFFF"/>
              </w:rPr>
            </w:pPr>
            <w:r w:rsidRPr="009F5652">
              <w:rPr>
                <w:b/>
                <w:bCs/>
                <w:color w:val="FFFFFF"/>
              </w:rPr>
              <w:t>Tracker Limit</w:t>
            </w:r>
          </w:p>
        </w:tc>
        <w:tc>
          <w:tcPr>
            <w:tcW w:w="1915" w:type="dxa"/>
            <w:shd w:val="clear" w:color="auto" w:fill="D8D8D8"/>
          </w:tcPr>
          <w:p w:rsidR="00004F3B" w:rsidRDefault="00004F3B" w:rsidP="00004F3B">
            <w:pPr>
              <w:spacing w:after="0"/>
            </w:pPr>
            <w:r>
              <w:t>2</w:t>
            </w:r>
          </w:p>
        </w:tc>
        <w:tc>
          <w:tcPr>
            <w:tcW w:w="1915" w:type="dxa"/>
            <w:shd w:val="clear" w:color="auto" w:fill="D8D8D8"/>
          </w:tcPr>
          <w:p w:rsidR="00004F3B" w:rsidRDefault="00004F3B" w:rsidP="00004F3B">
            <w:pPr>
              <w:spacing w:after="0"/>
            </w:pPr>
            <w:r>
              <w:t>3</w:t>
            </w:r>
          </w:p>
        </w:tc>
        <w:tc>
          <w:tcPr>
            <w:tcW w:w="1915" w:type="dxa"/>
            <w:shd w:val="clear" w:color="auto" w:fill="D8D8D8"/>
          </w:tcPr>
          <w:p w:rsidR="00004F3B" w:rsidRDefault="00004F3B" w:rsidP="00004F3B">
            <w:pPr>
              <w:spacing w:after="0"/>
            </w:pPr>
            <w:r>
              <w:t>Unlimited</w:t>
            </w:r>
          </w:p>
        </w:tc>
        <w:tc>
          <w:tcPr>
            <w:tcW w:w="1916" w:type="dxa"/>
            <w:shd w:val="clear" w:color="auto" w:fill="D8D8D8"/>
          </w:tcPr>
          <w:p w:rsidR="00004F3B" w:rsidRDefault="00004F3B" w:rsidP="00004F3B">
            <w:pPr>
              <w:spacing w:after="0"/>
            </w:pPr>
            <w:r>
              <w:t>0</w:t>
            </w:r>
          </w:p>
        </w:tc>
      </w:tr>
    </w:tbl>
    <w:p w:rsidR="00004F3B" w:rsidRDefault="00004F3B" w:rsidP="00004F3B">
      <w:pPr>
        <w:spacing w:after="0"/>
      </w:pPr>
    </w:p>
    <w:p w:rsidR="00004F3B" w:rsidRDefault="00004F3B" w:rsidP="00004F3B">
      <w:pPr>
        <w:pStyle w:val="ListParagraph"/>
        <w:ind w:left="0"/>
        <w:rPr>
          <w:b/>
        </w:rPr>
      </w:pPr>
    </w:p>
    <w:p w:rsidR="00004F3B" w:rsidRPr="004837DC" w:rsidRDefault="00004F3B" w:rsidP="00004F3B">
      <w:pPr>
        <w:pStyle w:val="ListParagraph"/>
        <w:ind w:left="0"/>
        <w:outlineLvl w:val="0"/>
        <w:rPr>
          <w:b/>
        </w:rPr>
      </w:pPr>
      <w:r w:rsidRPr="004837DC">
        <w:rPr>
          <w:b/>
        </w:rPr>
        <w:t>Feature</w:t>
      </w:r>
      <w:r>
        <w:rPr>
          <w:b/>
        </w:rPr>
        <w:t xml:space="preserve"> Access Permissions by </w:t>
      </w:r>
      <w:r w:rsidRPr="00DE68EE">
        <w:rPr>
          <w:b/>
          <w:u w:val="single"/>
        </w:rPr>
        <w:t>User Type</w:t>
      </w:r>
    </w:p>
    <w:tbl>
      <w:tblPr>
        <w:tblW w:w="0" w:type="auto"/>
        <w:tblBorders>
          <w:top w:val="single" w:sz="18" w:space="0" w:color="auto"/>
          <w:bottom w:val="single" w:sz="18" w:space="0" w:color="auto"/>
        </w:tblBorders>
        <w:tblLook w:val="04A0"/>
      </w:tblPr>
      <w:tblGrid>
        <w:gridCol w:w="1915"/>
        <w:gridCol w:w="1915"/>
        <w:gridCol w:w="1915"/>
        <w:gridCol w:w="1915"/>
        <w:gridCol w:w="1916"/>
      </w:tblGrid>
      <w:tr w:rsidR="00004F3B" w:rsidTr="00004F3B">
        <w:tc>
          <w:tcPr>
            <w:tcW w:w="1915" w:type="dxa"/>
            <w:tcBorders>
              <w:top w:val="single" w:sz="18" w:space="0" w:color="auto"/>
              <w:left w:val="nil"/>
              <w:bottom w:val="single" w:sz="18" w:space="0" w:color="auto"/>
              <w:right w:val="nil"/>
            </w:tcBorders>
            <w:shd w:val="clear" w:color="auto" w:fill="4F81BD"/>
          </w:tcPr>
          <w:p w:rsidR="00004F3B" w:rsidRPr="009F5652" w:rsidRDefault="00004F3B" w:rsidP="00004F3B">
            <w:pPr>
              <w:spacing w:after="0"/>
              <w:rPr>
                <w:b/>
                <w:bCs/>
                <w:color w:val="FFFFFF"/>
              </w:rPr>
            </w:pPr>
          </w:p>
        </w:tc>
        <w:tc>
          <w:tcPr>
            <w:tcW w:w="1915" w:type="dxa"/>
            <w:tcBorders>
              <w:top w:val="single" w:sz="18" w:space="0" w:color="auto"/>
              <w:left w:val="nil"/>
              <w:bottom w:val="single" w:sz="18" w:space="0" w:color="auto"/>
              <w:right w:val="nil"/>
            </w:tcBorders>
            <w:shd w:val="clear" w:color="auto" w:fill="4F81BD"/>
          </w:tcPr>
          <w:p w:rsidR="00004F3B" w:rsidRPr="009F5652" w:rsidRDefault="00004F3B" w:rsidP="00004F3B">
            <w:pPr>
              <w:spacing w:after="0"/>
              <w:rPr>
                <w:b/>
                <w:bCs/>
                <w:color w:val="FFFFFF"/>
              </w:rPr>
            </w:pPr>
            <w:r w:rsidRPr="009F5652">
              <w:rPr>
                <w:b/>
                <w:bCs/>
                <w:color w:val="FFFFFF"/>
              </w:rPr>
              <w:t>Primary</w:t>
            </w:r>
          </w:p>
        </w:tc>
        <w:tc>
          <w:tcPr>
            <w:tcW w:w="1915" w:type="dxa"/>
            <w:tcBorders>
              <w:top w:val="single" w:sz="18" w:space="0" w:color="auto"/>
              <w:left w:val="nil"/>
              <w:bottom w:val="single" w:sz="18" w:space="0" w:color="auto"/>
              <w:right w:val="nil"/>
            </w:tcBorders>
            <w:shd w:val="clear" w:color="auto" w:fill="4F81BD"/>
          </w:tcPr>
          <w:p w:rsidR="00004F3B" w:rsidRPr="009F5652" w:rsidRDefault="00004F3B" w:rsidP="00004F3B">
            <w:pPr>
              <w:spacing w:after="0"/>
              <w:rPr>
                <w:b/>
                <w:bCs/>
                <w:color w:val="FFFFFF"/>
              </w:rPr>
            </w:pPr>
            <w:r w:rsidRPr="009F5652">
              <w:rPr>
                <w:b/>
                <w:bCs/>
                <w:color w:val="FFFFFF"/>
              </w:rPr>
              <w:t>Contributor</w:t>
            </w:r>
          </w:p>
        </w:tc>
        <w:tc>
          <w:tcPr>
            <w:tcW w:w="1915" w:type="dxa"/>
            <w:tcBorders>
              <w:top w:val="single" w:sz="18" w:space="0" w:color="auto"/>
              <w:left w:val="nil"/>
              <w:bottom w:val="single" w:sz="18" w:space="0" w:color="auto"/>
              <w:right w:val="nil"/>
            </w:tcBorders>
            <w:shd w:val="clear" w:color="auto" w:fill="4F81BD"/>
          </w:tcPr>
          <w:p w:rsidR="00004F3B" w:rsidRPr="009F5652" w:rsidRDefault="00004F3B" w:rsidP="00004F3B">
            <w:pPr>
              <w:spacing w:after="0"/>
              <w:rPr>
                <w:b/>
                <w:bCs/>
                <w:color w:val="FFFFFF"/>
              </w:rPr>
            </w:pPr>
            <w:r w:rsidRPr="009F5652">
              <w:rPr>
                <w:b/>
                <w:bCs/>
                <w:color w:val="FFFFFF"/>
              </w:rPr>
              <w:t>Reviewer</w:t>
            </w:r>
          </w:p>
        </w:tc>
        <w:tc>
          <w:tcPr>
            <w:tcW w:w="1916" w:type="dxa"/>
            <w:tcBorders>
              <w:top w:val="single" w:sz="18" w:space="0" w:color="auto"/>
              <w:left w:val="nil"/>
              <w:bottom w:val="single" w:sz="18" w:space="0" w:color="auto"/>
              <w:right w:val="nil"/>
            </w:tcBorders>
            <w:shd w:val="clear" w:color="auto" w:fill="4F81BD"/>
          </w:tcPr>
          <w:p w:rsidR="00004F3B" w:rsidRPr="009F5652" w:rsidRDefault="00004F3B" w:rsidP="00004F3B">
            <w:pPr>
              <w:spacing w:after="0"/>
              <w:rPr>
                <w:b/>
                <w:bCs/>
                <w:color w:val="FFFFFF"/>
              </w:rPr>
            </w:pPr>
            <w:r w:rsidRPr="009F5652">
              <w:rPr>
                <w:b/>
                <w:bCs/>
                <w:color w:val="FFFFFF"/>
              </w:rPr>
              <w:t>Super-User</w:t>
            </w:r>
          </w:p>
        </w:tc>
      </w:tr>
      <w:tr w:rsidR="00004F3B" w:rsidTr="00004F3B">
        <w:tc>
          <w:tcPr>
            <w:tcW w:w="1915" w:type="dxa"/>
            <w:tcBorders>
              <w:left w:val="nil"/>
              <w:bottom w:val="nil"/>
              <w:right w:val="nil"/>
            </w:tcBorders>
            <w:shd w:val="clear" w:color="auto" w:fill="4F81BD"/>
          </w:tcPr>
          <w:p w:rsidR="00004F3B" w:rsidRPr="009F5652" w:rsidRDefault="00004F3B" w:rsidP="00004F3B">
            <w:pPr>
              <w:spacing w:after="0"/>
              <w:rPr>
                <w:b/>
                <w:bCs/>
                <w:color w:val="FFFFFF"/>
              </w:rPr>
            </w:pPr>
            <w:r w:rsidRPr="009F5652">
              <w:rPr>
                <w:b/>
                <w:bCs/>
                <w:color w:val="FFFFFF"/>
              </w:rPr>
              <w:t>Import Data</w:t>
            </w:r>
          </w:p>
        </w:tc>
        <w:tc>
          <w:tcPr>
            <w:tcW w:w="1915" w:type="dxa"/>
            <w:shd w:val="clear" w:color="auto" w:fill="D8D8D8"/>
          </w:tcPr>
          <w:p w:rsidR="00004F3B" w:rsidRDefault="00004F3B" w:rsidP="00004F3B">
            <w:pPr>
              <w:spacing w:after="0"/>
            </w:pPr>
            <w:r>
              <w:t>Yes</w:t>
            </w:r>
          </w:p>
        </w:tc>
        <w:tc>
          <w:tcPr>
            <w:tcW w:w="1915" w:type="dxa"/>
            <w:shd w:val="clear" w:color="auto" w:fill="D8D8D8"/>
          </w:tcPr>
          <w:p w:rsidR="00004F3B" w:rsidRDefault="00004F3B" w:rsidP="00004F3B">
            <w:pPr>
              <w:spacing w:after="0"/>
            </w:pPr>
            <w:r>
              <w:t>Yes</w:t>
            </w:r>
          </w:p>
        </w:tc>
        <w:tc>
          <w:tcPr>
            <w:tcW w:w="1915" w:type="dxa"/>
            <w:shd w:val="clear" w:color="auto" w:fill="D8D8D8"/>
          </w:tcPr>
          <w:p w:rsidR="00004F3B" w:rsidRDefault="00004F3B" w:rsidP="00004F3B">
            <w:pPr>
              <w:spacing w:after="0"/>
            </w:pPr>
            <w:r>
              <w:t>No</w:t>
            </w:r>
          </w:p>
        </w:tc>
        <w:tc>
          <w:tcPr>
            <w:tcW w:w="1916" w:type="dxa"/>
            <w:shd w:val="clear" w:color="auto" w:fill="D8D8D8"/>
          </w:tcPr>
          <w:p w:rsidR="00004F3B" w:rsidRDefault="00004F3B" w:rsidP="00004F3B">
            <w:pPr>
              <w:spacing w:after="0"/>
            </w:pPr>
            <w:r>
              <w:t>Yes</w:t>
            </w:r>
          </w:p>
        </w:tc>
      </w:tr>
      <w:tr w:rsidR="00004F3B" w:rsidTr="00004F3B">
        <w:tc>
          <w:tcPr>
            <w:tcW w:w="1915" w:type="dxa"/>
            <w:tcBorders>
              <w:left w:val="nil"/>
              <w:bottom w:val="nil"/>
              <w:right w:val="nil"/>
            </w:tcBorders>
            <w:shd w:val="clear" w:color="auto" w:fill="4F81BD"/>
          </w:tcPr>
          <w:p w:rsidR="00004F3B" w:rsidRPr="009F5652" w:rsidRDefault="00004F3B" w:rsidP="00004F3B">
            <w:pPr>
              <w:spacing w:after="0"/>
              <w:rPr>
                <w:b/>
                <w:bCs/>
                <w:color w:val="FFFFFF"/>
              </w:rPr>
            </w:pPr>
            <w:r w:rsidRPr="009F5652">
              <w:rPr>
                <w:b/>
                <w:bCs/>
                <w:color w:val="FFFFFF"/>
              </w:rPr>
              <w:t>Enter Waste Data</w:t>
            </w:r>
          </w:p>
        </w:tc>
        <w:tc>
          <w:tcPr>
            <w:tcW w:w="1915" w:type="dxa"/>
          </w:tcPr>
          <w:p w:rsidR="00004F3B" w:rsidRDefault="00004F3B" w:rsidP="00004F3B">
            <w:pPr>
              <w:spacing w:after="0"/>
            </w:pPr>
            <w:r>
              <w:t>Yes</w:t>
            </w:r>
          </w:p>
        </w:tc>
        <w:tc>
          <w:tcPr>
            <w:tcW w:w="1915" w:type="dxa"/>
          </w:tcPr>
          <w:p w:rsidR="00004F3B" w:rsidRDefault="00004F3B" w:rsidP="00004F3B">
            <w:pPr>
              <w:spacing w:after="0"/>
            </w:pPr>
            <w:r>
              <w:t>Yes</w:t>
            </w:r>
          </w:p>
        </w:tc>
        <w:tc>
          <w:tcPr>
            <w:tcW w:w="1915" w:type="dxa"/>
          </w:tcPr>
          <w:p w:rsidR="00004F3B" w:rsidRDefault="00004F3B" w:rsidP="00004F3B">
            <w:pPr>
              <w:spacing w:after="0"/>
            </w:pPr>
            <w:r>
              <w:t>No</w:t>
            </w:r>
          </w:p>
        </w:tc>
        <w:tc>
          <w:tcPr>
            <w:tcW w:w="1916" w:type="dxa"/>
          </w:tcPr>
          <w:p w:rsidR="00004F3B" w:rsidRDefault="00004F3B" w:rsidP="00004F3B">
            <w:pPr>
              <w:spacing w:after="0"/>
            </w:pPr>
            <w:r>
              <w:t>Yes</w:t>
            </w:r>
          </w:p>
        </w:tc>
      </w:tr>
      <w:tr w:rsidR="00004F3B" w:rsidTr="00004F3B">
        <w:tc>
          <w:tcPr>
            <w:tcW w:w="1915" w:type="dxa"/>
            <w:tcBorders>
              <w:left w:val="nil"/>
              <w:bottom w:val="nil"/>
              <w:right w:val="nil"/>
            </w:tcBorders>
            <w:shd w:val="clear" w:color="auto" w:fill="4F81BD"/>
          </w:tcPr>
          <w:p w:rsidR="00004F3B" w:rsidRPr="009F5652" w:rsidRDefault="00004F3B" w:rsidP="00004F3B">
            <w:pPr>
              <w:spacing w:after="0"/>
              <w:rPr>
                <w:b/>
                <w:bCs/>
                <w:color w:val="FFFFFF"/>
              </w:rPr>
            </w:pPr>
            <w:r w:rsidRPr="009F5652">
              <w:rPr>
                <w:b/>
                <w:bCs/>
                <w:color w:val="FFFFFF"/>
              </w:rPr>
              <w:t>Report Views</w:t>
            </w:r>
          </w:p>
        </w:tc>
        <w:tc>
          <w:tcPr>
            <w:tcW w:w="1915" w:type="dxa"/>
            <w:shd w:val="clear" w:color="auto" w:fill="D8D8D8"/>
          </w:tcPr>
          <w:p w:rsidR="00004F3B" w:rsidRDefault="00004F3B" w:rsidP="00004F3B">
            <w:pPr>
              <w:spacing w:after="0"/>
            </w:pPr>
            <w:r>
              <w:t>Custom</w:t>
            </w:r>
          </w:p>
        </w:tc>
        <w:tc>
          <w:tcPr>
            <w:tcW w:w="1915" w:type="dxa"/>
            <w:shd w:val="clear" w:color="auto" w:fill="D8D8D8"/>
          </w:tcPr>
          <w:p w:rsidR="00004F3B" w:rsidRDefault="00004F3B" w:rsidP="00004F3B">
            <w:pPr>
              <w:spacing w:after="0"/>
            </w:pPr>
            <w:r>
              <w:t>Custom</w:t>
            </w:r>
          </w:p>
        </w:tc>
        <w:tc>
          <w:tcPr>
            <w:tcW w:w="1915" w:type="dxa"/>
            <w:shd w:val="clear" w:color="auto" w:fill="D8D8D8"/>
          </w:tcPr>
          <w:p w:rsidR="00004F3B" w:rsidRDefault="00004F3B" w:rsidP="00004F3B">
            <w:pPr>
              <w:spacing w:after="0"/>
            </w:pPr>
            <w:r>
              <w:t>Custom</w:t>
            </w:r>
          </w:p>
        </w:tc>
        <w:tc>
          <w:tcPr>
            <w:tcW w:w="1916" w:type="dxa"/>
            <w:shd w:val="clear" w:color="auto" w:fill="D8D8D8"/>
          </w:tcPr>
          <w:p w:rsidR="00004F3B" w:rsidRDefault="00004F3B" w:rsidP="00004F3B">
            <w:pPr>
              <w:spacing w:after="0"/>
            </w:pPr>
            <w:r>
              <w:t>Custom</w:t>
            </w:r>
          </w:p>
        </w:tc>
      </w:tr>
      <w:tr w:rsidR="00004F3B" w:rsidTr="00004F3B">
        <w:tc>
          <w:tcPr>
            <w:tcW w:w="1915" w:type="dxa"/>
            <w:tcBorders>
              <w:left w:val="nil"/>
              <w:bottom w:val="nil"/>
              <w:right w:val="nil"/>
            </w:tcBorders>
            <w:shd w:val="clear" w:color="auto" w:fill="4F81BD"/>
          </w:tcPr>
          <w:p w:rsidR="00004F3B" w:rsidRPr="009F5652" w:rsidRDefault="00004F3B" w:rsidP="00004F3B">
            <w:pPr>
              <w:spacing w:after="0"/>
              <w:rPr>
                <w:b/>
                <w:bCs/>
                <w:color w:val="FFFFFF"/>
              </w:rPr>
            </w:pPr>
            <w:r w:rsidRPr="009F5652">
              <w:rPr>
                <w:b/>
                <w:bCs/>
                <w:color w:val="FFFFFF"/>
              </w:rPr>
              <w:t>Catering Module</w:t>
            </w:r>
          </w:p>
        </w:tc>
        <w:tc>
          <w:tcPr>
            <w:tcW w:w="1915" w:type="dxa"/>
          </w:tcPr>
          <w:p w:rsidR="00004F3B" w:rsidRDefault="00004F3B" w:rsidP="00004F3B">
            <w:pPr>
              <w:spacing w:after="0"/>
            </w:pPr>
            <w:r>
              <w:t>Based on segment</w:t>
            </w:r>
          </w:p>
        </w:tc>
        <w:tc>
          <w:tcPr>
            <w:tcW w:w="1915" w:type="dxa"/>
          </w:tcPr>
          <w:p w:rsidR="00004F3B" w:rsidRDefault="00004F3B" w:rsidP="00004F3B">
            <w:pPr>
              <w:spacing w:after="0"/>
            </w:pPr>
            <w:r>
              <w:t>Based on segment</w:t>
            </w:r>
          </w:p>
        </w:tc>
        <w:tc>
          <w:tcPr>
            <w:tcW w:w="1915" w:type="dxa"/>
          </w:tcPr>
          <w:p w:rsidR="00004F3B" w:rsidRDefault="00004F3B" w:rsidP="00004F3B">
            <w:pPr>
              <w:spacing w:after="0"/>
            </w:pPr>
            <w:r>
              <w:t>Based on segment</w:t>
            </w:r>
          </w:p>
        </w:tc>
        <w:tc>
          <w:tcPr>
            <w:tcW w:w="1916" w:type="dxa"/>
          </w:tcPr>
          <w:p w:rsidR="00004F3B" w:rsidRDefault="00004F3B" w:rsidP="00004F3B">
            <w:pPr>
              <w:spacing w:after="0"/>
            </w:pPr>
            <w:r>
              <w:t>Yes</w:t>
            </w:r>
          </w:p>
        </w:tc>
      </w:tr>
      <w:tr w:rsidR="00004F3B" w:rsidTr="00004F3B">
        <w:tc>
          <w:tcPr>
            <w:tcW w:w="1915" w:type="dxa"/>
            <w:tcBorders>
              <w:left w:val="nil"/>
              <w:bottom w:val="nil"/>
              <w:right w:val="nil"/>
            </w:tcBorders>
            <w:shd w:val="clear" w:color="auto" w:fill="4F81BD"/>
          </w:tcPr>
          <w:p w:rsidR="00004F3B" w:rsidRPr="009F5652" w:rsidRDefault="00004F3B" w:rsidP="00004F3B">
            <w:pPr>
              <w:spacing w:after="0"/>
              <w:rPr>
                <w:b/>
                <w:bCs/>
                <w:color w:val="FFFFFF"/>
              </w:rPr>
            </w:pPr>
            <w:r w:rsidRPr="009F5652">
              <w:rPr>
                <w:b/>
                <w:bCs/>
                <w:color w:val="FFFFFF"/>
              </w:rPr>
              <w:t>Database Utilities</w:t>
            </w:r>
          </w:p>
        </w:tc>
        <w:tc>
          <w:tcPr>
            <w:tcW w:w="1915" w:type="dxa"/>
            <w:shd w:val="clear" w:color="auto" w:fill="D8D8D8"/>
          </w:tcPr>
          <w:p w:rsidR="00004F3B" w:rsidRDefault="00004F3B" w:rsidP="00004F3B">
            <w:pPr>
              <w:spacing w:after="0"/>
            </w:pPr>
            <w:r>
              <w:t>No</w:t>
            </w:r>
          </w:p>
        </w:tc>
        <w:tc>
          <w:tcPr>
            <w:tcW w:w="1915" w:type="dxa"/>
            <w:shd w:val="clear" w:color="auto" w:fill="D8D8D8"/>
          </w:tcPr>
          <w:p w:rsidR="00004F3B" w:rsidRDefault="00004F3B" w:rsidP="00004F3B">
            <w:pPr>
              <w:spacing w:after="0"/>
            </w:pPr>
            <w:r>
              <w:t>No</w:t>
            </w:r>
          </w:p>
        </w:tc>
        <w:tc>
          <w:tcPr>
            <w:tcW w:w="1915" w:type="dxa"/>
            <w:shd w:val="clear" w:color="auto" w:fill="D8D8D8"/>
          </w:tcPr>
          <w:p w:rsidR="00004F3B" w:rsidRDefault="00004F3B" w:rsidP="00004F3B">
            <w:pPr>
              <w:spacing w:after="0"/>
            </w:pPr>
            <w:r>
              <w:t>No</w:t>
            </w:r>
          </w:p>
        </w:tc>
        <w:tc>
          <w:tcPr>
            <w:tcW w:w="1916" w:type="dxa"/>
            <w:shd w:val="clear" w:color="auto" w:fill="D8D8D8"/>
          </w:tcPr>
          <w:p w:rsidR="00004F3B" w:rsidRDefault="00004F3B" w:rsidP="00004F3B">
            <w:pPr>
              <w:spacing w:after="0"/>
            </w:pPr>
            <w:r>
              <w:t>Yes</w:t>
            </w:r>
          </w:p>
        </w:tc>
      </w:tr>
      <w:tr w:rsidR="00004F3B" w:rsidTr="00004F3B">
        <w:tc>
          <w:tcPr>
            <w:tcW w:w="1915" w:type="dxa"/>
            <w:tcBorders>
              <w:left w:val="nil"/>
              <w:bottom w:val="nil"/>
              <w:right w:val="nil"/>
            </w:tcBorders>
            <w:shd w:val="clear" w:color="auto" w:fill="4F81BD"/>
          </w:tcPr>
          <w:p w:rsidR="00004F3B" w:rsidRPr="009F5652" w:rsidRDefault="00004F3B" w:rsidP="00004F3B">
            <w:pPr>
              <w:spacing w:after="0"/>
              <w:rPr>
                <w:b/>
                <w:bCs/>
                <w:color w:val="FFFFFF"/>
              </w:rPr>
            </w:pPr>
            <w:r w:rsidRPr="009F5652">
              <w:rPr>
                <w:b/>
                <w:bCs/>
                <w:color w:val="FFFFFF"/>
              </w:rPr>
              <w:t>Type Limit</w:t>
            </w:r>
          </w:p>
        </w:tc>
        <w:tc>
          <w:tcPr>
            <w:tcW w:w="1915" w:type="dxa"/>
          </w:tcPr>
          <w:p w:rsidR="00004F3B" w:rsidRDefault="00004F3B" w:rsidP="00004F3B">
            <w:pPr>
              <w:spacing w:after="0"/>
            </w:pPr>
            <w:r>
              <w:t>Based on segment</w:t>
            </w:r>
          </w:p>
        </w:tc>
        <w:tc>
          <w:tcPr>
            <w:tcW w:w="1915" w:type="dxa"/>
          </w:tcPr>
          <w:p w:rsidR="00004F3B" w:rsidRDefault="00004F3B" w:rsidP="00004F3B">
            <w:pPr>
              <w:spacing w:after="0"/>
            </w:pPr>
            <w:r>
              <w:t>Based on segment</w:t>
            </w:r>
          </w:p>
        </w:tc>
        <w:tc>
          <w:tcPr>
            <w:tcW w:w="1915" w:type="dxa"/>
          </w:tcPr>
          <w:p w:rsidR="00004F3B" w:rsidRDefault="00004F3B" w:rsidP="00004F3B">
            <w:pPr>
              <w:spacing w:after="0"/>
            </w:pPr>
            <w:r>
              <w:t>Based on segment</w:t>
            </w:r>
          </w:p>
        </w:tc>
        <w:tc>
          <w:tcPr>
            <w:tcW w:w="1916" w:type="dxa"/>
          </w:tcPr>
          <w:p w:rsidR="00004F3B" w:rsidRDefault="00004F3B" w:rsidP="00004F3B">
            <w:pPr>
              <w:spacing w:after="0"/>
            </w:pPr>
            <w:r>
              <w:t>No</w:t>
            </w:r>
          </w:p>
        </w:tc>
      </w:tr>
      <w:tr w:rsidR="00004F3B" w:rsidTr="00004F3B">
        <w:tc>
          <w:tcPr>
            <w:tcW w:w="1915" w:type="dxa"/>
            <w:tcBorders>
              <w:left w:val="nil"/>
              <w:bottom w:val="single" w:sz="18" w:space="0" w:color="auto"/>
              <w:right w:val="nil"/>
            </w:tcBorders>
            <w:shd w:val="clear" w:color="auto" w:fill="4F81BD"/>
          </w:tcPr>
          <w:p w:rsidR="00004F3B" w:rsidRPr="009F5652" w:rsidRDefault="00004F3B" w:rsidP="00004F3B">
            <w:pPr>
              <w:spacing w:after="0"/>
              <w:rPr>
                <w:b/>
                <w:bCs/>
                <w:color w:val="FFFFFF"/>
              </w:rPr>
            </w:pPr>
            <w:r w:rsidRPr="009F5652">
              <w:rPr>
                <w:b/>
                <w:bCs/>
                <w:color w:val="FFFFFF"/>
              </w:rPr>
              <w:t>Tracker Limit</w:t>
            </w:r>
          </w:p>
        </w:tc>
        <w:tc>
          <w:tcPr>
            <w:tcW w:w="1915" w:type="dxa"/>
            <w:shd w:val="clear" w:color="auto" w:fill="D8D8D8"/>
          </w:tcPr>
          <w:p w:rsidR="00004F3B" w:rsidRDefault="00004F3B" w:rsidP="00004F3B">
            <w:pPr>
              <w:spacing w:after="0"/>
            </w:pPr>
            <w:r>
              <w:t>Based on segment</w:t>
            </w:r>
          </w:p>
        </w:tc>
        <w:tc>
          <w:tcPr>
            <w:tcW w:w="1915" w:type="dxa"/>
            <w:shd w:val="clear" w:color="auto" w:fill="D8D8D8"/>
          </w:tcPr>
          <w:p w:rsidR="00004F3B" w:rsidRDefault="00004F3B" w:rsidP="00004F3B">
            <w:pPr>
              <w:spacing w:after="0"/>
            </w:pPr>
            <w:r>
              <w:t>Based on segment</w:t>
            </w:r>
          </w:p>
        </w:tc>
        <w:tc>
          <w:tcPr>
            <w:tcW w:w="1915" w:type="dxa"/>
            <w:shd w:val="clear" w:color="auto" w:fill="D8D8D8"/>
          </w:tcPr>
          <w:p w:rsidR="00004F3B" w:rsidRDefault="00004F3B" w:rsidP="00004F3B">
            <w:pPr>
              <w:spacing w:after="0"/>
            </w:pPr>
            <w:r>
              <w:t>Based on segment</w:t>
            </w:r>
          </w:p>
        </w:tc>
        <w:tc>
          <w:tcPr>
            <w:tcW w:w="1916" w:type="dxa"/>
            <w:shd w:val="clear" w:color="auto" w:fill="D8D8D8"/>
          </w:tcPr>
          <w:p w:rsidR="00004F3B" w:rsidRDefault="00004F3B" w:rsidP="00004F3B">
            <w:pPr>
              <w:spacing w:after="0"/>
            </w:pPr>
            <w:r>
              <w:t>Unlimited</w:t>
            </w:r>
          </w:p>
        </w:tc>
      </w:tr>
    </w:tbl>
    <w:p w:rsidR="00004F3B" w:rsidRDefault="00004F3B" w:rsidP="00004F3B">
      <w:pPr>
        <w:spacing w:after="0"/>
      </w:pPr>
    </w:p>
    <w:p w:rsidR="00004F3B" w:rsidRPr="009F5652" w:rsidRDefault="00004F3B" w:rsidP="00004F3B">
      <w:pPr>
        <w:spacing w:after="0"/>
        <w:outlineLvl w:val="0"/>
        <w:rPr>
          <w:b/>
        </w:rPr>
      </w:pPr>
      <w:r w:rsidRPr="009F5652">
        <w:rPr>
          <w:b/>
        </w:rPr>
        <w:t>Logic at Launch</w:t>
      </w:r>
    </w:p>
    <w:p w:rsidR="00004F3B" w:rsidRDefault="00004F3B" w:rsidP="00004F3B">
      <w:pPr>
        <w:spacing w:after="0"/>
      </w:pPr>
    </w:p>
    <w:p w:rsidR="00004F3B" w:rsidRDefault="00004F3B" w:rsidP="00004F3B">
      <w:pPr>
        <w:spacing w:after="0"/>
      </w:pPr>
      <w:r>
        <w:t>The software would need to confirm the following on launch:</w:t>
      </w:r>
    </w:p>
    <w:p w:rsidR="00004F3B" w:rsidRDefault="00004F3B" w:rsidP="00004F3B">
      <w:pPr>
        <w:spacing w:after="0"/>
      </w:pPr>
    </w:p>
    <w:p w:rsidR="00004F3B" w:rsidRDefault="00004F3B" w:rsidP="00004F3B">
      <w:pPr>
        <w:numPr>
          <w:ilvl w:val="0"/>
          <w:numId w:val="123"/>
        </w:numPr>
        <w:spacing w:before="0" w:after="0"/>
      </w:pPr>
      <w:r>
        <w:t>Is the license valid (checking dates of license against system time)</w:t>
      </w:r>
    </w:p>
    <w:p w:rsidR="00004F3B" w:rsidRDefault="00004F3B" w:rsidP="00004F3B">
      <w:pPr>
        <w:numPr>
          <w:ilvl w:val="0"/>
          <w:numId w:val="123"/>
        </w:numPr>
        <w:spacing w:before="0" w:after="0"/>
      </w:pPr>
      <w:r>
        <w:t>What is the user type for this license (primary, contributor, reviewer, super-user)?</w:t>
      </w:r>
    </w:p>
    <w:p w:rsidR="00004F3B" w:rsidRDefault="00004F3B" w:rsidP="00004F3B">
      <w:pPr>
        <w:numPr>
          <w:ilvl w:val="0"/>
          <w:numId w:val="123"/>
        </w:numPr>
        <w:spacing w:before="0" w:after="0"/>
      </w:pPr>
      <w:r>
        <w:t>What is the customer segment for this license (f/s, contract, hotel, restaurant)?</w:t>
      </w:r>
    </w:p>
    <w:p w:rsidR="00004F3B" w:rsidRDefault="00004F3B" w:rsidP="00004F3B">
      <w:pPr>
        <w:numPr>
          <w:ilvl w:val="0"/>
          <w:numId w:val="123"/>
        </w:numPr>
        <w:spacing w:before="0" w:after="0"/>
      </w:pPr>
      <w:r>
        <w:t>What is the base Tracker limit and have any incremental Trackers been added?</w:t>
      </w:r>
    </w:p>
    <w:p w:rsidR="00004F3B" w:rsidRDefault="00004F3B" w:rsidP="00004F3B">
      <w:pPr>
        <w:spacing w:after="0"/>
      </w:pPr>
    </w:p>
    <w:p w:rsidR="00004F3B" w:rsidRDefault="00004F3B" w:rsidP="00004F3B">
      <w:pPr>
        <w:spacing w:after="0"/>
      </w:pPr>
      <w:r>
        <w:t>Based on these four data points, the system would evaluate a permissions matrix (akin to the above) and enable/disable options based on the matrix settings and the license attributes.</w:t>
      </w:r>
    </w:p>
    <w:p w:rsidR="00004F3B" w:rsidRDefault="00004F3B" w:rsidP="00004F3B">
      <w:pPr>
        <w:spacing w:after="0"/>
      </w:pPr>
    </w:p>
    <w:p w:rsidR="00004F3B" w:rsidRDefault="00004F3B" w:rsidP="009F2668"/>
    <w:p w:rsidR="00004F3B" w:rsidRDefault="00004F3B" w:rsidP="009F2668"/>
    <w:p w:rsidR="00004F3B" w:rsidRDefault="00283D97" w:rsidP="00004F3B">
      <w:pPr>
        <w:pStyle w:val="Heading2"/>
      </w:pPr>
      <w:r>
        <w:br w:type="page"/>
      </w:r>
      <w:r w:rsidR="00004F3B">
        <w:lastRenderedPageBreak/>
        <w:t>Requirements Analysis (SAR)</w:t>
      </w:r>
    </w:p>
    <w:p w:rsidR="00004F3B" w:rsidRDefault="00004F3B" w:rsidP="00004F3B">
      <w:pPr>
        <w:pStyle w:val="Heading3"/>
      </w:pPr>
      <w:r>
        <w:t>License File</w:t>
      </w:r>
    </w:p>
    <w:p w:rsidR="00004F3B" w:rsidRDefault="00004F3B" w:rsidP="00004F3B">
      <w:r>
        <w:t>VWA4.NET will use a text license file, which must be present in the application directory to achieve a full launch of the software.  This file will simply contain the license code.</w:t>
      </w:r>
    </w:p>
    <w:p w:rsidR="00597B84" w:rsidRDefault="00597B84" w:rsidP="00004F3B">
      <w:pPr>
        <w:pStyle w:val="Heading3"/>
      </w:pPr>
      <w:r>
        <w:t>License Code</w:t>
      </w:r>
    </w:p>
    <w:p w:rsidR="00597B84" w:rsidRDefault="00597B84" w:rsidP="00597B84">
      <w:r>
        <w:t>There is a single license code</w:t>
      </w:r>
      <w:r w:rsidR="0025410D">
        <w:t xml:space="preserve"> per installation</w:t>
      </w:r>
      <w:r>
        <w:t>.  It contains information that allows control of the following</w:t>
      </w:r>
      <w:r w:rsidR="00B53FC3">
        <w:t xml:space="preserve"> features</w:t>
      </w:r>
      <w:r>
        <w:t>:</w:t>
      </w:r>
    </w:p>
    <w:p w:rsidR="00597B84" w:rsidRDefault="00597B84" w:rsidP="00597B84">
      <w:pPr>
        <w:pStyle w:val="ListParagraph"/>
        <w:numPr>
          <w:ilvl w:val="0"/>
          <w:numId w:val="125"/>
        </w:numPr>
        <w:spacing w:after="0" w:line="240" w:lineRule="auto"/>
      </w:pPr>
      <w:r>
        <w:rPr>
          <w:b/>
        </w:rPr>
        <w:t>Import Data</w:t>
      </w:r>
      <w:r>
        <w:t>.  Block/allow ability to import data from a thumb drive or file</w:t>
      </w:r>
    </w:p>
    <w:p w:rsidR="00597B84" w:rsidRDefault="00597B84" w:rsidP="00597B84">
      <w:pPr>
        <w:pStyle w:val="ListParagraph"/>
        <w:numPr>
          <w:ilvl w:val="0"/>
          <w:numId w:val="125"/>
        </w:numPr>
        <w:spacing w:after="0" w:line="240" w:lineRule="auto"/>
      </w:pPr>
      <w:r>
        <w:rPr>
          <w:b/>
        </w:rPr>
        <w:t>Enter Waste Data</w:t>
      </w:r>
      <w:r w:rsidRPr="001E6C59">
        <w:t>.</w:t>
      </w:r>
      <w:r>
        <w:t xml:space="preserve"> Block/allow ability to manually enter waste data.</w:t>
      </w:r>
    </w:p>
    <w:p w:rsidR="00233366" w:rsidRDefault="00233366" w:rsidP="00597B84">
      <w:pPr>
        <w:pStyle w:val="ListParagraph"/>
        <w:numPr>
          <w:ilvl w:val="0"/>
          <w:numId w:val="125"/>
        </w:numPr>
        <w:spacing w:after="0" w:line="240" w:lineRule="auto"/>
      </w:pPr>
      <w:r>
        <w:rPr>
          <w:b/>
        </w:rPr>
        <w:t>Add/Remove Users</w:t>
      </w:r>
      <w:r w:rsidRPr="00233366">
        <w:t>.</w:t>
      </w:r>
      <w:r>
        <w:t xml:space="preserve"> Block/allow ability to the simple Add and Remove Users (onstage) functions.</w:t>
      </w:r>
    </w:p>
    <w:p w:rsidR="00597B84" w:rsidRDefault="00597B84" w:rsidP="00597B84">
      <w:pPr>
        <w:pStyle w:val="ListParagraph"/>
        <w:numPr>
          <w:ilvl w:val="0"/>
          <w:numId w:val="125"/>
        </w:numPr>
        <w:spacing w:after="0" w:line="240" w:lineRule="auto"/>
      </w:pPr>
      <w:r>
        <w:rPr>
          <w:b/>
        </w:rPr>
        <w:t>Catering Module</w:t>
      </w:r>
      <w:r w:rsidRPr="001E6C59">
        <w:t>.</w:t>
      </w:r>
      <w:r>
        <w:t xml:space="preserve"> Block/allow ability to track event orders</w:t>
      </w:r>
    </w:p>
    <w:p w:rsidR="00597B84" w:rsidRPr="00597B84" w:rsidRDefault="00597B84" w:rsidP="00597B84">
      <w:pPr>
        <w:pStyle w:val="ListParagraph"/>
        <w:numPr>
          <w:ilvl w:val="1"/>
          <w:numId w:val="125"/>
        </w:numPr>
        <w:spacing w:after="0" w:line="240" w:lineRule="auto"/>
      </w:pPr>
      <w:r>
        <w:rPr>
          <w:b/>
          <w:color w:val="FF0000"/>
        </w:rPr>
        <w:t>Ability to enable Event Orders on Tracker configuration</w:t>
      </w:r>
    </w:p>
    <w:p w:rsidR="00597B84" w:rsidRPr="00597B84" w:rsidRDefault="00597B84" w:rsidP="00597B84">
      <w:pPr>
        <w:pStyle w:val="ListParagraph"/>
        <w:numPr>
          <w:ilvl w:val="1"/>
          <w:numId w:val="125"/>
        </w:numPr>
        <w:spacing w:after="0" w:line="240" w:lineRule="auto"/>
      </w:pPr>
      <w:r>
        <w:rPr>
          <w:b/>
          <w:color w:val="FF0000"/>
        </w:rPr>
        <w:t>Ability to create an Event Order Question for a Tracker configuration</w:t>
      </w:r>
    </w:p>
    <w:p w:rsidR="00597B84" w:rsidRDefault="00597B84" w:rsidP="00597B84">
      <w:pPr>
        <w:pStyle w:val="ListParagraph"/>
        <w:numPr>
          <w:ilvl w:val="1"/>
          <w:numId w:val="125"/>
        </w:numPr>
        <w:spacing w:after="0" w:line="240" w:lineRule="auto"/>
      </w:pPr>
      <w:r>
        <w:rPr>
          <w:b/>
          <w:color w:val="FF0000"/>
        </w:rPr>
        <w:t>Ability to view/add Event Order types in Manage Types</w:t>
      </w:r>
    </w:p>
    <w:p w:rsidR="00597B84" w:rsidRPr="00845BB6" w:rsidRDefault="00597B84" w:rsidP="00597B84">
      <w:pPr>
        <w:pStyle w:val="ListParagraph"/>
        <w:numPr>
          <w:ilvl w:val="1"/>
          <w:numId w:val="125"/>
        </w:numPr>
        <w:spacing w:after="0" w:line="240" w:lineRule="auto"/>
        <w:rPr>
          <w:b/>
          <w:color w:val="FF0000"/>
        </w:rPr>
      </w:pPr>
      <w:r w:rsidRPr="00845BB6">
        <w:rPr>
          <w:b/>
          <w:color w:val="FF0000"/>
        </w:rPr>
        <w:t>Disable Manual Data Entry ability to specify an Event Order in a Transaction.</w:t>
      </w:r>
    </w:p>
    <w:p w:rsidR="00F921A7" w:rsidRDefault="00F921A7" w:rsidP="00AC63A1">
      <w:pPr>
        <w:pStyle w:val="ListParagraph"/>
        <w:numPr>
          <w:ilvl w:val="0"/>
          <w:numId w:val="125"/>
        </w:numPr>
        <w:spacing w:after="0" w:line="240" w:lineRule="auto"/>
      </w:pPr>
      <w:r w:rsidRPr="00F921A7">
        <w:rPr>
          <w:b/>
        </w:rPr>
        <w:t>Manage Configuration</w:t>
      </w:r>
      <w:r>
        <w:t>. Block/allow access to features that alter database configuration info.</w:t>
      </w:r>
    </w:p>
    <w:p w:rsidR="00F921A7" w:rsidRPr="00F921A7" w:rsidRDefault="00F921A7" w:rsidP="00F921A7">
      <w:pPr>
        <w:pStyle w:val="ListParagraph"/>
        <w:numPr>
          <w:ilvl w:val="1"/>
          <w:numId w:val="125"/>
        </w:numPr>
        <w:spacing w:after="0" w:line="240" w:lineRule="auto"/>
      </w:pPr>
      <w:r>
        <w:rPr>
          <w:b/>
          <w:color w:val="FF0000"/>
        </w:rPr>
        <w:t>Manage Types</w:t>
      </w:r>
    </w:p>
    <w:p w:rsidR="00F921A7" w:rsidRPr="00F921A7" w:rsidRDefault="00F921A7" w:rsidP="00F921A7">
      <w:pPr>
        <w:pStyle w:val="ListParagraph"/>
        <w:numPr>
          <w:ilvl w:val="1"/>
          <w:numId w:val="125"/>
        </w:numPr>
        <w:spacing w:after="0" w:line="240" w:lineRule="auto"/>
      </w:pPr>
      <w:r>
        <w:rPr>
          <w:b/>
          <w:color w:val="FF0000"/>
        </w:rPr>
        <w:t>Manage Trackers</w:t>
      </w:r>
    </w:p>
    <w:p w:rsidR="00F921A7" w:rsidRPr="00AC63A1" w:rsidRDefault="00F921A7" w:rsidP="00F921A7">
      <w:pPr>
        <w:pStyle w:val="ListParagraph"/>
        <w:numPr>
          <w:ilvl w:val="1"/>
          <w:numId w:val="125"/>
        </w:numPr>
        <w:spacing w:after="0" w:line="240" w:lineRule="auto"/>
      </w:pPr>
      <w:r>
        <w:rPr>
          <w:b/>
          <w:color w:val="FF0000"/>
        </w:rPr>
        <w:t>Manage Sites</w:t>
      </w:r>
    </w:p>
    <w:p w:rsidR="00233366" w:rsidRPr="00AC63A1" w:rsidRDefault="00233366" w:rsidP="00233366">
      <w:pPr>
        <w:pStyle w:val="ListParagraph"/>
        <w:numPr>
          <w:ilvl w:val="1"/>
          <w:numId w:val="125"/>
        </w:numPr>
        <w:spacing w:after="0" w:line="240" w:lineRule="auto"/>
      </w:pPr>
      <w:r>
        <w:rPr>
          <w:b/>
          <w:color w:val="FF0000"/>
        </w:rPr>
        <w:t>Manage Recurring Transactions</w:t>
      </w:r>
    </w:p>
    <w:p w:rsidR="00AC63A1" w:rsidRPr="00845BB6" w:rsidRDefault="00233366" w:rsidP="00AC63A1">
      <w:pPr>
        <w:pStyle w:val="ListParagraph"/>
        <w:numPr>
          <w:ilvl w:val="0"/>
          <w:numId w:val="125"/>
        </w:numPr>
        <w:spacing w:after="0" w:line="240" w:lineRule="auto"/>
      </w:pPr>
      <w:r>
        <w:rPr>
          <w:b/>
        </w:rPr>
        <w:t>Process</w:t>
      </w:r>
      <w:r w:rsidR="00AC63A1" w:rsidRPr="004837DC">
        <w:rPr>
          <w:b/>
        </w:rPr>
        <w:t xml:space="preserve"> </w:t>
      </w:r>
      <w:r>
        <w:rPr>
          <w:b/>
        </w:rPr>
        <w:t>Tracking Data</w:t>
      </w:r>
      <w:r w:rsidR="00AC63A1">
        <w:t>.  Block/allow ac</w:t>
      </w:r>
      <w:r>
        <w:t>cess to features that alter tracking data</w:t>
      </w:r>
      <w:r w:rsidR="00AC63A1">
        <w:t>.</w:t>
      </w:r>
    </w:p>
    <w:p w:rsidR="00233366" w:rsidRPr="00233366" w:rsidRDefault="00233366" w:rsidP="00AC63A1">
      <w:pPr>
        <w:pStyle w:val="ListParagraph"/>
        <w:numPr>
          <w:ilvl w:val="1"/>
          <w:numId w:val="125"/>
        </w:numPr>
        <w:spacing w:after="0" w:line="240" w:lineRule="auto"/>
        <w:rPr>
          <w:color w:val="FF0000"/>
        </w:rPr>
      </w:pPr>
      <w:r w:rsidRPr="00233366">
        <w:rPr>
          <w:color w:val="FF0000"/>
        </w:rPr>
        <w:t>Ability to change task status (checkmarks)</w:t>
      </w:r>
    </w:p>
    <w:p w:rsidR="00FE19B2" w:rsidRPr="00233366" w:rsidRDefault="00FE19B2" w:rsidP="00AC63A1">
      <w:pPr>
        <w:pStyle w:val="ListParagraph"/>
        <w:numPr>
          <w:ilvl w:val="1"/>
          <w:numId w:val="125"/>
        </w:numPr>
        <w:spacing w:after="0" w:line="240" w:lineRule="auto"/>
      </w:pPr>
      <w:r>
        <w:rPr>
          <w:b/>
          <w:color w:val="FF0000"/>
        </w:rPr>
        <w:t xml:space="preserve">Enter </w:t>
      </w:r>
      <w:r w:rsidR="00233366">
        <w:rPr>
          <w:b/>
          <w:color w:val="FF0000"/>
        </w:rPr>
        <w:t>Monthly Financials</w:t>
      </w:r>
    </w:p>
    <w:p w:rsidR="00233366" w:rsidRPr="00AC63A1" w:rsidRDefault="00233366" w:rsidP="00AC63A1">
      <w:pPr>
        <w:pStyle w:val="ListParagraph"/>
        <w:numPr>
          <w:ilvl w:val="1"/>
          <w:numId w:val="125"/>
        </w:numPr>
        <w:spacing w:after="0" w:line="240" w:lineRule="auto"/>
      </w:pPr>
      <w:r>
        <w:rPr>
          <w:b/>
          <w:color w:val="FF0000"/>
        </w:rPr>
        <w:t>Enter SWAT Notes</w:t>
      </w:r>
    </w:p>
    <w:p w:rsidR="00597B84" w:rsidRDefault="00597B84" w:rsidP="00597B84">
      <w:pPr>
        <w:pStyle w:val="ListParagraph"/>
        <w:numPr>
          <w:ilvl w:val="0"/>
          <w:numId w:val="125"/>
        </w:numPr>
        <w:spacing w:after="0" w:line="240" w:lineRule="auto"/>
      </w:pPr>
      <w:r>
        <w:rPr>
          <w:b/>
        </w:rPr>
        <w:t>Type Limit</w:t>
      </w:r>
      <w:r w:rsidRPr="006F6847">
        <w:t>.</w:t>
      </w:r>
      <w:r>
        <w:t xml:space="preserve">  Number of distinct </w:t>
      </w:r>
      <w:r w:rsidR="00FE19B2">
        <w:t xml:space="preserve">food types </w:t>
      </w:r>
      <w:r>
        <w:t>that can be created</w:t>
      </w:r>
      <w:r w:rsidR="00845BB6">
        <w:rPr>
          <w:color w:val="FF0000"/>
        </w:rPr>
        <w:t xml:space="preserve"> </w:t>
      </w:r>
    </w:p>
    <w:p w:rsidR="00597B84" w:rsidRPr="00AC63A1" w:rsidRDefault="00597B84" w:rsidP="00597B84">
      <w:pPr>
        <w:pStyle w:val="ListParagraph"/>
        <w:numPr>
          <w:ilvl w:val="0"/>
          <w:numId w:val="125"/>
        </w:numPr>
        <w:spacing w:after="0" w:line="240" w:lineRule="auto"/>
      </w:pPr>
      <w:r>
        <w:rPr>
          <w:b/>
        </w:rPr>
        <w:t>Tracker Limit</w:t>
      </w:r>
      <w:r w:rsidRPr="006F6847">
        <w:t>.</w:t>
      </w:r>
      <w:r>
        <w:t xml:space="preserve">  Number of unique Trackers that </w:t>
      </w:r>
      <w:r w:rsidR="00FE19B2">
        <w:t>can simultaneously exist in a database that is opened by that VWA4.NET instance.</w:t>
      </w:r>
    </w:p>
    <w:p w:rsidR="004356CA" w:rsidRDefault="004356CA" w:rsidP="00AC63A1">
      <w:pPr>
        <w:pStyle w:val="ListParagraph"/>
        <w:numPr>
          <w:ilvl w:val="0"/>
          <w:numId w:val="125"/>
        </w:numPr>
        <w:spacing w:after="0" w:line="240" w:lineRule="auto"/>
      </w:pPr>
      <w:r w:rsidRPr="004356CA">
        <w:rPr>
          <w:b/>
        </w:rPr>
        <w:t>Database Manager PIN</w:t>
      </w:r>
      <w:r>
        <w:t>. Enables access to manager features.</w:t>
      </w:r>
    </w:p>
    <w:p w:rsidR="004356CA" w:rsidRPr="004356CA" w:rsidRDefault="004356CA" w:rsidP="004356CA">
      <w:pPr>
        <w:pStyle w:val="ListParagraph"/>
        <w:numPr>
          <w:ilvl w:val="1"/>
          <w:numId w:val="125"/>
        </w:numPr>
        <w:spacing w:after="0" w:line="240" w:lineRule="auto"/>
      </w:pPr>
      <w:r>
        <w:t>If not null… enables manager access</w:t>
      </w:r>
    </w:p>
    <w:p w:rsidR="004356CA" w:rsidRDefault="004356CA" w:rsidP="004356CA">
      <w:pPr>
        <w:pStyle w:val="ListParagraph"/>
        <w:numPr>
          <w:ilvl w:val="1"/>
          <w:numId w:val="125"/>
        </w:numPr>
        <w:spacing w:after="0" w:line="240" w:lineRule="auto"/>
      </w:pPr>
      <w:r>
        <w:t>Access to Manage Types, Manage Trackers, Manage Sites</w:t>
      </w:r>
    </w:p>
    <w:p w:rsidR="00AC63A1" w:rsidRPr="00845BB6" w:rsidRDefault="00AC63A1" w:rsidP="00AC63A1">
      <w:pPr>
        <w:pStyle w:val="ListParagraph"/>
        <w:numPr>
          <w:ilvl w:val="0"/>
          <w:numId w:val="125"/>
        </w:numPr>
        <w:spacing w:after="0" w:line="240" w:lineRule="auto"/>
      </w:pPr>
      <w:r w:rsidRPr="004837DC">
        <w:rPr>
          <w:b/>
        </w:rPr>
        <w:t xml:space="preserve">Database </w:t>
      </w:r>
      <w:r>
        <w:rPr>
          <w:b/>
        </w:rPr>
        <w:t>SuperUser PIN</w:t>
      </w:r>
      <w:r>
        <w:t>.  Enable access to super-user features</w:t>
      </w:r>
    </w:p>
    <w:p w:rsidR="004356CA" w:rsidRPr="004356CA" w:rsidRDefault="004356CA" w:rsidP="004356CA">
      <w:pPr>
        <w:pStyle w:val="ListParagraph"/>
        <w:numPr>
          <w:ilvl w:val="1"/>
          <w:numId w:val="125"/>
        </w:numPr>
        <w:spacing w:after="0" w:line="240" w:lineRule="auto"/>
      </w:pPr>
      <w:r>
        <w:t>If not null… enables superuser access</w:t>
      </w:r>
    </w:p>
    <w:p w:rsidR="00AC63A1" w:rsidRDefault="004356CA" w:rsidP="00AC63A1">
      <w:pPr>
        <w:pStyle w:val="ListParagraph"/>
        <w:numPr>
          <w:ilvl w:val="1"/>
          <w:numId w:val="125"/>
        </w:numPr>
        <w:spacing w:after="0" w:line="240" w:lineRule="auto"/>
      </w:pPr>
      <w:r>
        <w:rPr>
          <w:b/>
          <w:color w:val="FF0000"/>
        </w:rPr>
        <w:t>“Nuclear Features” such as Initialize Database, import v3 database etc. (TBD)</w:t>
      </w:r>
    </w:p>
    <w:p w:rsidR="0025410D" w:rsidRDefault="0025410D" w:rsidP="00597B84">
      <w:r>
        <w:t>The license code also contains:</w:t>
      </w:r>
    </w:p>
    <w:p w:rsidR="00597B84" w:rsidRPr="0069388E" w:rsidRDefault="0025410D" w:rsidP="0025410D">
      <w:pPr>
        <w:numPr>
          <w:ilvl w:val="0"/>
          <w:numId w:val="127"/>
        </w:numPr>
        <w:rPr>
          <w:color w:val="FF0000"/>
        </w:rPr>
      </w:pPr>
      <w:r w:rsidRPr="0069388E">
        <w:rPr>
          <w:color w:val="FF0000"/>
        </w:rPr>
        <w:t>a date that the license expires</w:t>
      </w:r>
    </w:p>
    <w:p w:rsidR="0025410D" w:rsidRPr="0069388E" w:rsidRDefault="0025410D" w:rsidP="0025410D">
      <w:pPr>
        <w:numPr>
          <w:ilvl w:val="0"/>
          <w:numId w:val="127"/>
        </w:numPr>
        <w:rPr>
          <w:color w:val="FF0000"/>
        </w:rPr>
      </w:pPr>
      <w:r w:rsidRPr="0069388E">
        <w:rPr>
          <w:color w:val="FF0000"/>
        </w:rPr>
        <w:t>a serial number (range of 100,000 units)</w:t>
      </w:r>
      <w:r w:rsidR="0069388E">
        <w:rPr>
          <w:color w:val="FF0000"/>
        </w:rPr>
        <w:t xml:space="preserve"> that is used to track customer data</w:t>
      </w:r>
    </w:p>
    <w:p w:rsidR="00845BB6" w:rsidRDefault="00845BB6" w:rsidP="00004F3B">
      <w:pPr>
        <w:pStyle w:val="Heading3"/>
      </w:pPr>
      <w:r>
        <w:t>Version Management</w:t>
      </w:r>
    </w:p>
    <w:p w:rsidR="00D77A9F" w:rsidRDefault="00845BB6" w:rsidP="00845BB6">
      <w:r>
        <w:t>As described in the initial March 4 requirements discussion document (see above), the mapping of a specific licensed Version</w:t>
      </w:r>
      <w:r w:rsidR="003323DB">
        <w:t xml:space="preserve"> (as installed on a PC) is a complex function th</w:t>
      </w:r>
      <w:r w:rsidR="0025410D">
        <w:t xml:space="preserve">at depends on an interwoven and </w:t>
      </w:r>
      <w:r w:rsidR="003323DB">
        <w:t xml:space="preserve">overlapping set of relationships between the values of a specific “Customer Segment” and </w:t>
      </w:r>
      <w:r w:rsidR="0025410D">
        <w:t xml:space="preserve">a current </w:t>
      </w:r>
      <w:r w:rsidR="003323DB">
        <w:t>“User Type.”</w:t>
      </w:r>
      <w:r w:rsidR="0069388E">
        <w:t xml:space="preserve">  The following sections describe how this will be addressed in the product.</w:t>
      </w:r>
    </w:p>
    <w:p w:rsidR="00D77A9F" w:rsidRDefault="00D77A9F" w:rsidP="00D77A9F">
      <w:pPr>
        <w:pStyle w:val="Heading4"/>
      </w:pPr>
      <w:r>
        <w:lastRenderedPageBreak/>
        <w:t>Customer Segment</w:t>
      </w:r>
    </w:p>
    <w:p w:rsidR="00845BB6" w:rsidRDefault="003323DB" w:rsidP="00845BB6">
      <w:r>
        <w:t>As</w:t>
      </w:r>
      <w:r w:rsidR="00D77A9F">
        <w:t xml:space="preserve"> described, Customer Segment is an abstract marketing concept</w:t>
      </w:r>
      <w:r>
        <w:t xml:space="preserve"> that could change over time,</w:t>
      </w:r>
      <w:r w:rsidR="00D77A9F">
        <w:t xml:space="preserve"> and thus</w:t>
      </w:r>
      <w:r w:rsidR="0069388E">
        <w:t xml:space="preserve"> this data</w:t>
      </w:r>
      <w:r>
        <w:t xml:space="preserve"> will not be coded into VWA4.NET</w:t>
      </w:r>
      <w:r w:rsidR="00B53FC3">
        <w:t xml:space="preserve">; instead, </w:t>
      </w:r>
      <w:r w:rsidR="00D77A9F">
        <w:t>Customer Segment</w:t>
      </w:r>
      <w:r w:rsidR="00B53FC3">
        <w:t xml:space="preserve"> will be managed offline, e.g. in an Excel spreadsheet that analyzes the relationships and outputs values </w:t>
      </w:r>
      <w:r w:rsidR="00D77A9F">
        <w:t xml:space="preserve">derived from that, which are used </w:t>
      </w:r>
      <w:r w:rsidR="00B53FC3">
        <w:t xml:space="preserve">to </w:t>
      </w:r>
      <w:r w:rsidR="0025410D">
        <w:t>generate the features portion of</w:t>
      </w:r>
      <w:r w:rsidR="00B53FC3">
        <w:t xml:space="preserve"> a License Code.</w:t>
      </w:r>
    </w:p>
    <w:p w:rsidR="00D77A9F" w:rsidRDefault="00D77A9F" w:rsidP="00D77A9F">
      <w:pPr>
        <w:pStyle w:val="Heading4"/>
      </w:pPr>
      <w:r>
        <w:t>User Type</w:t>
      </w:r>
    </w:p>
    <w:p w:rsidR="0069388E" w:rsidRPr="0069388E" w:rsidRDefault="0069388E" w:rsidP="0069388E">
      <w:pPr>
        <w:rPr>
          <w:color w:val="FF0000"/>
        </w:rPr>
      </w:pPr>
      <w:r>
        <w:t xml:space="preserve">There will be 3 user types in VWA4.NET. </w:t>
      </w:r>
      <w:r w:rsidRPr="0069388E">
        <w:rPr>
          <w:color w:val="FF0000"/>
        </w:rPr>
        <w:t>(TBD – finish and clean this up)</w:t>
      </w:r>
    </w:p>
    <w:p w:rsidR="006B10DF" w:rsidRPr="0069388E" w:rsidRDefault="006B10DF" w:rsidP="0069388E">
      <w:pPr>
        <w:ind w:left="720"/>
        <w:rPr>
          <w:color w:val="FF0000"/>
        </w:rPr>
      </w:pPr>
      <w:r w:rsidRPr="0069388E">
        <w:rPr>
          <w:color w:val="FF0000"/>
        </w:rPr>
        <w:t>Primary User (Reporting, Importing Data, Entering Data, Add User, Delete User from main screen..) – no PIN required.</w:t>
      </w:r>
    </w:p>
    <w:p w:rsidR="006B10DF" w:rsidRPr="0069388E" w:rsidRDefault="006B10DF" w:rsidP="0069388E">
      <w:pPr>
        <w:ind w:left="720"/>
        <w:rPr>
          <w:color w:val="FF0000"/>
        </w:rPr>
      </w:pPr>
      <w:r w:rsidRPr="0069388E">
        <w:rPr>
          <w:color w:val="FF0000"/>
        </w:rPr>
        <w:t xml:space="preserve">Manager User (Type Manager, Tracker Manager, Site Manager, etc.) </w:t>
      </w:r>
      <w:r w:rsidR="004356CA" w:rsidRPr="0069388E">
        <w:rPr>
          <w:color w:val="FF0000"/>
        </w:rPr>
        <w:t xml:space="preserve"> - Manager PIN</w:t>
      </w:r>
    </w:p>
    <w:p w:rsidR="006B10DF" w:rsidRPr="0069388E" w:rsidRDefault="006B10DF" w:rsidP="0069388E">
      <w:pPr>
        <w:ind w:left="720"/>
        <w:rPr>
          <w:color w:val="FF0000"/>
        </w:rPr>
      </w:pPr>
      <w:r w:rsidRPr="0069388E">
        <w:rPr>
          <w:color w:val="FF0000"/>
        </w:rPr>
        <w:t>SuperUser (Nuclear, delete types, …)</w:t>
      </w:r>
      <w:r w:rsidR="004356CA" w:rsidRPr="0069388E">
        <w:rPr>
          <w:color w:val="FF0000"/>
        </w:rPr>
        <w:t xml:space="preserve"> – S</w:t>
      </w:r>
      <w:r w:rsidR="0069388E">
        <w:rPr>
          <w:color w:val="FF0000"/>
        </w:rPr>
        <w:t>uperuser</w:t>
      </w:r>
      <w:r w:rsidR="004356CA" w:rsidRPr="0069388E">
        <w:rPr>
          <w:color w:val="FF0000"/>
        </w:rPr>
        <w:t xml:space="preserve"> PIN</w:t>
      </w:r>
    </w:p>
    <w:p w:rsidR="00D77A9F" w:rsidRDefault="00D77A9F" w:rsidP="00845BB6">
      <w:r>
        <w:t xml:space="preserve">User Type </w:t>
      </w:r>
      <w:r w:rsidR="0069388E">
        <w:t>will be implemented in the software.  Notes:</w:t>
      </w:r>
    </w:p>
    <w:p w:rsidR="0069388E" w:rsidRDefault="0069388E" w:rsidP="0069388E">
      <w:pPr>
        <w:numPr>
          <w:ilvl w:val="0"/>
          <w:numId w:val="128"/>
        </w:numPr>
        <w:rPr>
          <w:color w:val="FF0000"/>
        </w:rPr>
      </w:pPr>
      <w:r>
        <w:rPr>
          <w:color w:val="FF0000"/>
        </w:rPr>
        <w:t>When the product first boots, the user level is Primary User, which inherently limits VWA4.NET functionality regardless of license level, routine functions.</w:t>
      </w:r>
    </w:p>
    <w:p w:rsidR="0069388E" w:rsidRDefault="0069388E" w:rsidP="0069388E">
      <w:pPr>
        <w:numPr>
          <w:ilvl w:val="0"/>
          <w:numId w:val="128"/>
        </w:numPr>
        <w:rPr>
          <w:color w:val="FF0000"/>
        </w:rPr>
      </w:pPr>
      <w:r>
        <w:rPr>
          <w:color w:val="FF0000"/>
        </w:rPr>
        <w:t>To access higher levels of functionality, the user must log in as Manager or Superuser, which (if available – see license code details above) requires a PIN.  The session will remain at the logged in level until the user exits the program (maybe there will also be a signout).</w:t>
      </w:r>
    </w:p>
    <w:p w:rsidR="0069388E" w:rsidRDefault="0069388E" w:rsidP="0069388E">
      <w:pPr>
        <w:numPr>
          <w:ilvl w:val="0"/>
          <w:numId w:val="128"/>
        </w:numPr>
        <w:rPr>
          <w:color w:val="FF0000"/>
        </w:rPr>
      </w:pPr>
      <w:r>
        <w:rPr>
          <w:color w:val="FF0000"/>
        </w:rPr>
        <w:t>Manager User level cannot supercede the maximum capabilities of the licensed product.  The specific program instance’s maximum capabilities are limited by the license.</w:t>
      </w:r>
    </w:p>
    <w:p w:rsidR="0069388E" w:rsidRPr="00D77A9F" w:rsidRDefault="0069388E" w:rsidP="0069388E">
      <w:pPr>
        <w:numPr>
          <w:ilvl w:val="0"/>
          <w:numId w:val="128"/>
        </w:numPr>
        <w:rPr>
          <w:color w:val="FF0000"/>
        </w:rPr>
      </w:pPr>
      <w:r>
        <w:rPr>
          <w:color w:val="FF0000"/>
        </w:rPr>
        <w:t>SuperUser level can supercede the maximum capabilities of the installed product (and is not generally given out to customers).</w:t>
      </w:r>
    </w:p>
    <w:p w:rsidR="00E02370" w:rsidRDefault="00E02370" w:rsidP="00004F3B">
      <w:pPr>
        <w:pStyle w:val="Heading3"/>
      </w:pPr>
      <w:r>
        <w:t>Behavior – Opening Databases</w:t>
      </w:r>
    </w:p>
    <w:p w:rsidR="00E02370" w:rsidRPr="00E02370" w:rsidRDefault="00E02370" w:rsidP="00E02370">
      <w:pPr>
        <w:rPr>
          <w:color w:val="FF0000"/>
        </w:rPr>
      </w:pPr>
      <w:r w:rsidRPr="00E02370">
        <w:rPr>
          <w:color w:val="FF0000"/>
        </w:rPr>
        <w:t>Databases are checked to ascertain that their characteristics are acceptable to license level of the VWA4.NET version that is attempting to open them.  If not, the program will not allow the database to be opened.</w:t>
      </w:r>
      <w:r>
        <w:rPr>
          <w:color w:val="FF0000"/>
        </w:rPr>
        <w:t xml:space="preserve">  Examples: Tracker and Type limits (see below) are exceeded in a database that a VWA4.NET instance is trying to open.</w:t>
      </w:r>
    </w:p>
    <w:p w:rsidR="00004F3B" w:rsidRDefault="00004F3B" w:rsidP="00004F3B">
      <w:pPr>
        <w:pStyle w:val="Heading3"/>
      </w:pPr>
      <w:r>
        <w:t>Startup Process</w:t>
      </w:r>
    </w:p>
    <w:p w:rsidR="0025410D" w:rsidRPr="0025410D" w:rsidRDefault="0025410D" w:rsidP="0025410D">
      <w:r>
        <w:t>The following describes the processing of VWA4.NET startup relative to licensing.</w:t>
      </w:r>
    </w:p>
    <w:p w:rsidR="00004F3B" w:rsidRDefault="00004F3B" w:rsidP="00004F3B">
      <w:pPr>
        <w:numPr>
          <w:ilvl w:val="0"/>
          <w:numId w:val="124"/>
        </w:numPr>
      </w:pPr>
      <w:r>
        <w:t>Is there a license file?</w:t>
      </w:r>
    </w:p>
    <w:p w:rsidR="00004F3B" w:rsidRDefault="00004F3B" w:rsidP="00004F3B">
      <w:pPr>
        <w:numPr>
          <w:ilvl w:val="1"/>
          <w:numId w:val="124"/>
        </w:numPr>
      </w:pPr>
      <w:r>
        <w:t>If so, then read the license code and use it to enable/disable features and start up in the correct mode.</w:t>
      </w:r>
    </w:p>
    <w:p w:rsidR="00004F3B" w:rsidRDefault="00004F3B" w:rsidP="00004F3B">
      <w:pPr>
        <w:numPr>
          <w:ilvl w:val="1"/>
          <w:numId w:val="124"/>
        </w:numPr>
      </w:pPr>
      <w:r>
        <w:t xml:space="preserve">If not, then prompt the user for a license code. </w:t>
      </w:r>
    </w:p>
    <w:p w:rsidR="00004F3B" w:rsidRDefault="00004F3B" w:rsidP="00004F3B">
      <w:pPr>
        <w:numPr>
          <w:ilvl w:val="1"/>
          <w:numId w:val="124"/>
        </w:numPr>
      </w:pPr>
      <w:r>
        <w:t>If the user-supplied license code is valid, then write out the license file and use it for subsequent startups.</w:t>
      </w:r>
    </w:p>
    <w:p w:rsidR="00004F3B" w:rsidRDefault="00004F3B" w:rsidP="00004F3B">
      <w:pPr>
        <w:numPr>
          <w:ilvl w:val="1"/>
          <w:numId w:val="124"/>
        </w:numPr>
      </w:pPr>
      <w:r>
        <w:t>If the user-supplied license code is invalid, re-prompt until the user either supplies a correct code or cancels.</w:t>
      </w:r>
    </w:p>
    <w:p w:rsidR="00004F3B" w:rsidRDefault="00004F3B" w:rsidP="00004F3B">
      <w:pPr>
        <w:numPr>
          <w:ilvl w:val="0"/>
          <w:numId w:val="124"/>
        </w:numPr>
      </w:pPr>
      <w:r>
        <w:t>Use the license code to finish starting up VWA4.NET.</w:t>
      </w:r>
    </w:p>
    <w:p w:rsidR="00917164" w:rsidRDefault="00917164" w:rsidP="00004F3B">
      <w:pPr>
        <w:numPr>
          <w:ilvl w:val="1"/>
          <w:numId w:val="124"/>
        </w:numPr>
      </w:pPr>
      <w:r>
        <w:t>Check license compliance – Date.</w:t>
      </w:r>
    </w:p>
    <w:p w:rsidR="00917164" w:rsidRDefault="00917164" w:rsidP="00917164">
      <w:pPr>
        <w:numPr>
          <w:ilvl w:val="2"/>
          <w:numId w:val="124"/>
        </w:numPr>
      </w:pPr>
      <w:r>
        <w:lastRenderedPageBreak/>
        <w:t>If current system date is past the time that the license code is good for, then notify the user and prompt for a new key.  If key is invalid, reprompt until the user either supplies a correct code or cancels.</w:t>
      </w:r>
    </w:p>
    <w:p w:rsidR="00917164" w:rsidRDefault="00917164" w:rsidP="00917164">
      <w:pPr>
        <w:numPr>
          <w:ilvl w:val="2"/>
          <w:numId w:val="124"/>
        </w:numPr>
      </w:pPr>
      <w:r>
        <w:t>If current system date is within 1 month of the license expiration, notify the user during startup.  User has the ability to enter a new code at this time that will extend the license.</w:t>
      </w:r>
    </w:p>
    <w:p w:rsidR="00004F3B" w:rsidRDefault="00917164" w:rsidP="00004F3B">
      <w:pPr>
        <w:numPr>
          <w:ilvl w:val="1"/>
          <w:numId w:val="124"/>
        </w:numPr>
      </w:pPr>
      <w:r>
        <w:t>Set the feature access permissions according to the license.</w:t>
      </w:r>
      <w:r w:rsidR="00845BB6">
        <w:t xml:space="preserve">  Internally, this is a set of variables that must be checked each time a controlled feature is presented (</w:t>
      </w:r>
      <w:r w:rsidR="00EE2EB6">
        <w:t xml:space="preserve">e.g. </w:t>
      </w:r>
      <w:r w:rsidR="00845BB6">
        <w:t>enable/disable/make not visible) or attempted to be launched (</w:t>
      </w:r>
      <w:r w:rsidR="00EE2EB6">
        <w:t xml:space="preserve">e.g. </w:t>
      </w:r>
      <w:r w:rsidR="00845BB6">
        <w:t>click on a link/button and receive a warning/notification that the requested feature is not available).</w:t>
      </w:r>
    </w:p>
    <w:p w:rsidR="00D77A9F" w:rsidRPr="00D77A9F" w:rsidRDefault="00D77A9F" w:rsidP="00004F3B">
      <w:pPr>
        <w:numPr>
          <w:ilvl w:val="1"/>
          <w:numId w:val="124"/>
        </w:numPr>
      </w:pPr>
      <w:r>
        <w:t xml:space="preserve">Modify the feature access permissions according to the user type </w:t>
      </w:r>
      <w:r w:rsidRPr="00D77A9F">
        <w:rPr>
          <w:color w:val="FF0000"/>
        </w:rPr>
        <w:t>(TBD)</w:t>
      </w:r>
    </w:p>
    <w:p w:rsidR="00D77A9F" w:rsidRDefault="00D77A9F" w:rsidP="00004F3B">
      <w:pPr>
        <w:numPr>
          <w:ilvl w:val="1"/>
          <w:numId w:val="124"/>
        </w:numPr>
      </w:pPr>
      <w:r>
        <w:t>Enable/disable access to specific features by enabling/disabling (graying out) controls, making them invisible, or enabling warning dialogs that occur when non-accessible buttons are clicked.</w:t>
      </w:r>
      <w:r w:rsidR="00EE2EB6">
        <w:t xml:space="preserve">  This occurs during initialization of each task sheet and the main page.  There also must be provision for transferring the feature variables to VWA.Delphi (Manage Types, Manage Trackers, Manage Sites).  </w:t>
      </w:r>
      <w:r w:rsidR="00EE2EB6">
        <w:rPr>
          <w:color w:val="FF0000"/>
        </w:rPr>
        <w:t>This needs to be discussed in greater depth.</w:t>
      </w:r>
    </w:p>
    <w:p w:rsidR="00D77A9F" w:rsidRDefault="00D77A9F" w:rsidP="00D77A9F">
      <w:pPr>
        <w:numPr>
          <w:ilvl w:val="0"/>
          <w:numId w:val="124"/>
        </w:numPr>
      </w:pPr>
      <w:r>
        <w:t>Analyze the current database file</w:t>
      </w:r>
      <w:r w:rsidR="00A67822">
        <w:t xml:space="preserve"> and take appropriate actions based on whether it is in compliance with the limitations of the license.</w:t>
      </w:r>
    </w:p>
    <w:p w:rsidR="00A67822" w:rsidRDefault="00A67822" w:rsidP="00A67822">
      <w:pPr>
        <w:numPr>
          <w:ilvl w:val="1"/>
          <w:numId w:val="124"/>
        </w:numPr>
      </w:pPr>
      <w:r>
        <w:t>If the current database is not in compliance, then prompt the user to open another database.</w:t>
      </w:r>
    </w:p>
    <w:p w:rsidR="00EE2EB6" w:rsidRDefault="00EE2EB6" w:rsidP="00EE2EB6">
      <w:r>
        <w:t>At this point, VWA4.NET is started and will function normally, within the constraints of the Feature Implementation constraints below.</w:t>
      </w:r>
    </w:p>
    <w:p w:rsidR="00FB4B2F" w:rsidRDefault="00FB4B2F" w:rsidP="00FB4B2F">
      <w:pPr>
        <w:pStyle w:val="Heading2"/>
      </w:pPr>
      <w:bookmarkStart w:id="11" w:name="_UI_Design_"/>
      <w:bookmarkEnd w:id="11"/>
      <w:r>
        <w:t>Feature Implementation</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168"/>
        <w:gridCol w:w="6390"/>
      </w:tblGrid>
      <w:tr w:rsidR="00FB4B2F" w:rsidRPr="00062D9B" w:rsidTr="00DE4EB1">
        <w:tc>
          <w:tcPr>
            <w:tcW w:w="3168" w:type="dxa"/>
            <w:tcBorders>
              <w:bottom w:val="single" w:sz="4" w:space="0" w:color="auto"/>
            </w:tcBorders>
            <w:shd w:val="clear" w:color="auto" w:fill="E0E0E0"/>
          </w:tcPr>
          <w:p w:rsidR="00FB4B2F" w:rsidRPr="00062D9B" w:rsidRDefault="00FB4B2F" w:rsidP="00FB4B2F">
            <w:pPr>
              <w:spacing w:before="0" w:after="0"/>
              <w:rPr>
                <w:b/>
                <w:sz w:val="24"/>
              </w:rPr>
            </w:pPr>
            <w:r>
              <w:rPr>
                <w:b/>
                <w:sz w:val="24"/>
              </w:rPr>
              <w:t>Features</w:t>
            </w:r>
          </w:p>
        </w:tc>
        <w:tc>
          <w:tcPr>
            <w:tcW w:w="6390" w:type="dxa"/>
            <w:tcBorders>
              <w:bottom w:val="single" w:sz="4" w:space="0" w:color="auto"/>
            </w:tcBorders>
            <w:shd w:val="clear" w:color="auto" w:fill="E0E0E0"/>
          </w:tcPr>
          <w:p w:rsidR="00FB4B2F" w:rsidRPr="00062D9B" w:rsidRDefault="00FB4B2F" w:rsidP="00FB4B2F">
            <w:pPr>
              <w:spacing w:before="0" w:after="0"/>
              <w:rPr>
                <w:b/>
                <w:sz w:val="24"/>
              </w:rPr>
            </w:pPr>
            <w:r>
              <w:rPr>
                <w:b/>
                <w:sz w:val="24"/>
              </w:rPr>
              <w:t>Implementation Notes</w:t>
            </w:r>
          </w:p>
        </w:tc>
      </w:tr>
      <w:tr w:rsidR="00FB4B2F" w:rsidTr="00DE4EB1">
        <w:tc>
          <w:tcPr>
            <w:tcW w:w="3168" w:type="dxa"/>
            <w:shd w:val="clear" w:color="auto" w:fill="F3F3F3"/>
          </w:tcPr>
          <w:p w:rsidR="00FB4B2F" w:rsidRDefault="00FB4B2F" w:rsidP="00FB4B2F">
            <w:pPr>
              <w:numPr>
                <w:ilvl w:val="0"/>
                <w:numId w:val="126"/>
              </w:numPr>
              <w:spacing w:before="0" w:after="0"/>
            </w:pPr>
            <w:r>
              <w:t>Import Waste Data</w:t>
            </w:r>
          </w:p>
        </w:tc>
        <w:tc>
          <w:tcPr>
            <w:tcW w:w="6390" w:type="dxa"/>
            <w:shd w:val="clear" w:color="auto" w:fill="F3F3F3"/>
          </w:tcPr>
          <w:p w:rsidR="00FB4B2F" w:rsidRPr="000D3558" w:rsidRDefault="00FB4B2F" w:rsidP="00FB4B2F"/>
        </w:tc>
      </w:tr>
      <w:tr w:rsidR="00E00BE6" w:rsidTr="00DE4EB1">
        <w:tc>
          <w:tcPr>
            <w:tcW w:w="3168" w:type="dxa"/>
            <w:tcBorders>
              <w:bottom w:val="single" w:sz="4" w:space="0" w:color="auto"/>
            </w:tcBorders>
          </w:tcPr>
          <w:p w:rsidR="00E00BE6" w:rsidRDefault="00E00BE6" w:rsidP="00E00BE6">
            <w:pPr>
              <w:numPr>
                <w:ilvl w:val="1"/>
                <w:numId w:val="126"/>
              </w:numPr>
              <w:tabs>
                <w:tab w:val="left" w:pos="450"/>
              </w:tabs>
              <w:spacing w:before="0" w:after="0"/>
            </w:pPr>
            <w:r>
              <w:t>Presentation</w:t>
            </w:r>
          </w:p>
        </w:tc>
        <w:tc>
          <w:tcPr>
            <w:tcW w:w="6390" w:type="dxa"/>
            <w:tcBorders>
              <w:bottom w:val="single" w:sz="4" w:space="0" w:color="auto"/>
            </w:tcBorders>
          </w:tcPr>
          <w:p w:rsidR="00E00BE6" w:rsidRDefault="00E00BE6" w:rsidP="00E00BE6">
            <w:pPr>
              <w:numPr>
                <w:ilvl w:val="0"/>
                <w:numId w:val="7"/>
              </w:numPr>
              <w:spacing w:before="0" w:after="0"/>
            </w:pPr>
            <w:r>
              <w:t>Configured from Database</w:t>
            </w:r>
          </w:p>
          <w:p w:rsidR="00E00BE6" w:rsidRPr="000D3558" w:rsidRDefault="00E00BE6" w:rsidP="00E00BE6">
            <w:pPr>
              <w:numPr>
                <w:ilvl w:val="0"/>
                <w:numId w:val="7"/>
              </w:numPr>
              <w:spacing w:before="0" w:after="0"/>
            </w:pPr>
            <w:r>
              <w:t>No difference based on version</w:t>
            </w:r>
          </w:p>
        </w:tc>
      </w:tr>
      <w:tr w:rsidR="00FB4B2F" w:rsidTr="00DE4EB1">
        <w:tc>
          <w:tcPr>
            <w:tcW w:w="3168" w:type="dxa"/>
            <w:tcBorders>
              <w:bottom w:val="single" w:sz="4" w:space="0" w:color="auto"/>
            </w:tcBorders>
          </w:tcPr>
          <w:p w:rsidR="00FB4B2F" w:rsidRDefault="00E00BE6" w:rsidP="00FB4B2F">
            <w:pPr>
              <w:numPr>
                <w:ilvl w:val="1"/>
                <w:numId w:val="126"/>
              </w:numPr>
              <w:tabs>
                <w:tab w:val="left" w:pos="450"/>
              </w:tabs>
              <w:spacing w:before="0" w:after="0"/>
            </w:pPr>
            <w:r>
              <w:t>Behavior when disabled</w:t>
            </w:r>
          </w:p>
        </w:tc>
        <w:tc>
          <w:tcPr>
            <w:tcW w:w="6390" w:type="dxa"/>
            <w:tcBorders>
              <w:bottom w:val="single" w:sz="4" w:space="0" w:color="auto"/>
            </w:tcBorders>
          </w:tcPr>
          <w:p w:rsidR="00E00BE6" w:rsidRDefault="00E00BE6" w:rsidP="00E00BE6">
            <w:pPr>
              <w:numPr>
                <w:ilvl w:val="0"/>
                <w:numId w:val="7"/>
              </w:numPr>
              <w:spacing w:before="0" w:after="0"/>
            </w:pPr>
            <w:r>
              <w:t xml:space="preserve">Dialog warns that this VWA4.NET version cannot be used to import waste data. </w:t>
            </w:r>
          </w:p>
          <w:p w:rsidR="00E00BE6" w:rsidRPr="000D3558" w:rsidRDefault="00E00BE6" w:rsidP="00E00BE6">
            <w:pPr>
              <w:numPr>
                <w:ilvl w:val="0"/>
                <w:numId w:val="7"/>
              </w:numPr>
              <w:spacing w:before="0" w:after="0"/>
            </w:pPr>
            <w:r>
              <w:t>Task is not launched.</w:t>
            </w:r>
          </w:p>
        </w:tc>
      </w:tr>
      <w:tr w:rsidR="00FB4B2F" w:rsidTr="00DE4EB1">
        <w:tc>
          <w:tcPr>
            <w:tcW w:w="3168" w:type="dxa"/>
            <w:shd w:val="clear" w:color="auto" w:fill="F3F3F3"/>
          </w:tcPr>
          <w:p w:rsidR="00FB4B2F" w:rsidRDefault="00E00BE6" w:rsidP="00FB4B2F">
            <w:pPr>
              <w:numPr>
                <w:ilvl w:val="0"/>
                <w:numId w:val="126"/>
              </w:numPr>
              <w:tabs>
                <w:tab w:val="left" w:pos="450"/>
              </w:tabs>
              <w:spacing w:before="0" w:after="0"/>
            </w:pPr>
            <w:r>
              <w:t>Enter Waste Data</w:t>
            </w:r>
          </w:p>
        </w:tc>
        <w:tc>
          <w:tcPr>
            <w:tcW w:w="6390" w:type="dxa"/>
            <w:shd w:val="clear" w:color="auto" w:fill="F3F3F3"/>
          </w:tcPr>
          <w:p w:rsidR="00FB4B2F" w:rsidRPr="000D3558" w:rsidRDefault="00FB4B2F" w:rsidP="00FB4B2F"/>
        </w:tc>
      </w:tr>
      <w:tr w:rsidR="00E00BE6" w:rsidTr="00DE4EB1">
        <w:tc>
          <w:tcPr>
            <w:tcW w:w="3168" w:type="dxa"/>
            <w:tcBorders>
              <w:bottom w:val="single" w:sz="4" w:space="0" w:color="auto"/>
            </w:tcBorders>
          </w:tcPr>
          <w:p w:rsidR="00E00BE6" w:rsidRDefault="00E00BE6" w:rsidP="00E00BE6">
            <w:pPr>
              <w:numPr>
                <w:ilvl w:val="1"/>
                <w:numId w:val="126"/>
              </w:numPr>
              <w:tabs>
                <w:tab w:val="left" w:pos="450"/>
              </w:tabs>
              <w:spacing w:before="0" w:after="0"/>
            </w:pPr>
            <w:r>
              <w:t>Presentation</w:t>
            </w:r>
          </w:p>
        </w:tc>
        <w:tc>
          <w:tcPr>
            <w:tcW w:w="6390" w:type="dxa"/>
            <w:tcBorders>
              <w:bottom w:val="single" w:sz="4" w:space="0" w:color="auto"/>
            </w:tcBorders>
          </w:tcPr>
          <w:p w:rsidR="00E00BE6" w:rsidRDefault="00E00BE6" w:rsidP="00E00BE6">
            <w:pPr>
              <w:numPr>
                <w:ilvl w:val="0"/>
                <w:numId w:val="7"/>
              </w:numPr>
              <w:spacing w:before="0" w:after="0"/>
            </w:pPr>
            <w:r>
              <w:t>Configured from Database</w:t>
            </w:r>
          </w:p>
          <w:p w:rsidR="00E00BE6" w:rsidRPr="000D3558" w:rsidRDefault="00E00BE6" w:rsidP="00E00BE6">
            <w:pPr>
              <w:numPr>
                <w:ilvl w:val="0"/>
                <w:numId w:val="7"/>
              </w:numPr>
              <w:spacing w:before="0" w:after="0"/>
            </w:pPr>
            <w:r>
              <w:t>No difference based on version</w:t>
            </w:r>
          </w:p>
        </w:tc>
      </w:tr>
      <w:tr w:rsidR="00E00BE6" w:rsidTr="00DE4EB1">
        <w:tc>
          <w:tcPr>
            <w:tcW w:w="3168" w:type="dxa"/>
            <w:tcBorders>
              <w:bottom w:val="single" w:sz="4" w:space="0" w:color="auto"/>
            </w:tcBorders>
          </w:tcPr>
          <w:p w:rsidR="00E00BE6" w:rsidRDefault="00E00BE6" w:rsidP="00E00BE6">
            <w:pPr>
              <w:numPr>
                <w:ilvl w:val="1"/>
                <w:numId w:val="126"/>
              </w:numPr>
              <w:tabs>
                <w:tab w:val="left" w:pos="450"/>
              </w:tabs>
              <w:spacing w:before="0" w:after="0"/>
            </w:pPr>
            <w:r>
              <w:t>Behavior when disabled</w:t>
            </w:r>
          </w:p>
        </w:tc>
        <w:tc>
          <w:tcPr>
            <w:tcW w:w="6390" w:type="dxa"/>
            <w:tcBorders>
              <w:bottom w:val="single" w:sz="4" w:space="0" w:color="auto"/>
            </w:tcBorders>
          </w:tcPr>
          <w:p w:rsidR="00E00BE6" w:rsidRDefault="00E00BE6" w:rsidP="00E00BE6">
            <w:pPr>
              <w:numPr>
                <w:ilvl w:val="0"/>
                <w:numId w:val="7"/>
              </w:numPr>
              <w:spacing w:before="0" w:after="0"/>
            </w:pPr>
            <w:r>
              <w:t>Dialog warns that this VWA4.NET version cannot be used to enter waste data.</w:t>
            </w:r>
          </w:p>
          <w:p w:rsidR="00E00BE6" w:rsidRPr="000D3558" w:rsidRDefault="00E00BE6" w:rsidP="00E00BE6">
            <w:pPr>
              <w:numPr>
                <w:ilvl w:val="0"/>
                <w:numId w:val="7"/>
              </w:numPr>
              <w:spacing w:before="0" w:after="0"/>
            </w:pPr>
            <w:r>
              <w:t>Task is not launched.</w:t>
            </w:r>
          </w:p>
        </w:tc>
      </w:tr>
      <w:tr w:rsidR="00E00BE6" w:rsidRPr="00F921A7" w:rsidTr="00DE4EB1">
        <w:tc>
          <w:tcPr>
            <w:tcW w:w="3168" w:type="dxa"/>
            <w:shd w:val="clear" w:color="auto" w:fill="F3F3F3"/>
          </w:tcPr>
          <w:p w:rsidR="00E00BE6" w:rsidRPr="00F921A7" w:rsidRDefault="00E00BE6" w:rsidP="00E00BE6">
            <w:pPr>
              <w:numPr>
                <w:ilvl w:val="0"/>
                <w:numId w:val="126"/>
              </w:numPr>
              <w:tabs>
                <w:tab w:val="left" w:pos="450"/>
              </w:tabs>
              <w:spacing w:before="0" w:after="0"/>
              <w:rPr>
                <w:strike/>
              </w:rPr>
            </w:pPr>
            <w:r w:rsidRPr="00F921A7">
              <w:rPr>
                <w:strike/>
              </w:rPr>
              <w:t>Reporting</w:t>
            </w:r>
          </w:p>
        </w:tc>
        <w:tc>
          <w:tcPr>
            <w:tcW w:w="6390" w:type="dxa"/>
            <w:shd w:val="clear" w:color="auto" w:fill="F3F3F3"/>
          </w:tcPr>
          <w:p w:rsidR="00E00BE6" w:rsidRPr="00F921A7" w:rsidRDefault="00E00BE6" w:rsidP="00E00BE6">
            <w:pPr>
              <w:rPr>
                <w:strike/>
              </w:rPr>
            </w:pPr>
          </w:p>
        </w:tc>
      </w:tr>
      <w:tr w:rsidR="00E00BE6" w:rsidRPr="00F921A7" w:rsidTr="00DE4EB1">
        <w:tc>
          <w:tcPr>
            <w:tcW w:w="3168" w:type="dxa"/>
            <w:tcBorders>
              <w:bottom w:val="single" w:sz="4" w:space="0" w:color="auto"/>
            </w:tcBorders>
          </w:tcPr>
          <w:p w:rsidR="00E00BE6" w:rsidRPr="00F921A7" w:rsidRDefault="00E00BE6" w:rsidP="00E00BE6">
            <w:pPr>
              <w:numPr>
                <w:ilvl w:val="1"/>
                <w:numId w:val="126"/>
              </w:numPr>
              <w:tabs>
                <w:tab w:val="left" w:pos="450"/>
              </w:tabs>
              <w:spacing w:before="0" w:after="0"/>
              <w:rPr>
                <w:strike/>
              </w:rPr>
            </w:pPr>
            <w:r w:rsidRPr="00F921A7">
              <w:rPr>
                <w:strike/>
              </w:rPr>
              <w:t>Presentation</w:t>
            </w:r>
          </w:p>
        </w:tc>
        <w:tc>
          <w:tcPr>
            <w:tcW w:w="6390" w:type="dxa"/>
            <w:tcBorders>
              <w:bottom w:val="single" w:sz="4" w:space="0" w:color="auto"/>
            </w:tcBorders>
          </w:tcPr>
          <w:p w:rsidR="00E00BE6" w:rsidRPr="00F921A7" w:rsidRDefault="00E00BE6" w:rsidP="00E00BE6">
            <w:pPr>
              <w:numPr>
                <w:ilvl w:val="0"/>
                <w:numId w:val="7"/>
              </w:numPr>
              <w:spacing w:before="0" w:after="0"/>
              <w:rPr>
                <w:strike/>
              </w:rPr>
            </w:pPr>
            <w:r w:rsidRPr="00F921A7">
              <w:rPr>
                <w:strike/>
              </w:rPr>
              <w:t>Configured from Database</w:t>
            </w:r>
          </w:p>
          <w:p w:rsidR="00E00BE6" w:rsidRPr="00F921A7" w:rsidRDefault="00E00BE6" w:rsidP="00E00BE6">
            <w:pPr>
              <w:numPr>
                <w:ilvl w:val="0"/>
                <w:numId w:val="7"/>
              </w:numPr>
              <w:spacing w:before="0" w:after="0"/>
              <w:rPr>
                <w:strike/>
                <w:color w:val="FF0000"/>
              </w:rPr>
            </w:pPr>
            <w:r w:rsidRPr="00F921A7">
              <w:rPr>
                <w:strike/>
                <w:color w:val="FF0000"/>
              </w:rPr>
              <w:t>TBD</w:t>
            </w:r>
          </w:p>
        </w:tc>
      </w:tr>
      <w:tr w:rsidR="00E00BE6" w:rsidRPr="00F921A7" w:rsidTr="00DE4EB1">
        <w:tc>
          <w:tcPr>
            <w:tcW w:w="3168" w:type="dxa"/>
            <w:tcBorders>
              <w:bottom w:val="single" w:sz="4" w:space="0" w:color="auto"/>
            </w:tcBorders>
          </w:tcPr>
          <w:p w:rsidR="00E00BE6" w:rsidRPr="00F921A7" w:rsidRDefault="00E00BE6" w:rsidP="00E00BE6">
            <w:pPr>
              <w:numPr>
                <w:ilvl w:val="1"/>
                <w:numId w:val="126"/>
              </w:numPr>
              <w:tabs>
                <w:tab w:val="left" w:pos="450"/>
              </w:tabs>
              <w:spacing w:before="0" w:after="0"/>
              <w:rPr>
                <w:strike/>
              </w:rPr>
            </w:pPr>
            <w:r w:rsidRPr="00F921A7">
              <w:rPr>
                <w:strike/>
              </w:rPr>
              <w:t>Behavior when disabled</w:t>
            </w:r>
          </w:p>
        </w:tc>
        <w:tc>
          <w:tcPr>
            <w:tcW w:w="6390" w:type="dxa"/>
            <w:tcBorders>
              <w:bottom w:val="single" w:sz="4" w:space="0" w:color="auto"/>
            </w:tcBorders>
          </w:tcPr>
          <w:p w:rsidR="00E00BE6" w:rsidRPr="00F921A7" w:rsidRDefault="00E00BE6" w:rsidP="00E00BE6">
            <w:pPr>
              <w:numPr>
                <w:ilvl w:val="0"/>
                <w:numId w:val="7"/>
              </w:numPr>
              <w:spacing w:before="0" w:after="0"/>
              <w:rPr>
                <w:strike/>
              </w:rPr>
            </w:pPr>
            <w:r w:rsidRPr="00F921A7">
              <w:rPr>
                <w:strike/>
                <w:color w:val="FF0000"/>
              </w:rPr>
              <w:t>TBD</w:t>
            </w:r>
          </w:p>
        </w:tc>
      </w:tr>
      <w:tr w:rsidR="0014377E" w:rsidTr="00DE4EB1">
        <w:tc>
          <w:tcPr>
            <w:tcW w:w="3168" w:type="dxa"/>
            <w:shd w:val="clear" w:color="auto" w:fill="F3F3F3"/>
          </w:tcPr>
          <w:p w:rsidR="0014377E" w:rsidRDefault="0014377E" w:rsidP="0014377E">
            <w:pPr>
              <w:numPr>
                <w:ilvl w:val="0"/>
                <w:numId w:val="126"/>
              </w:numPr>
              <w:tabs>
                <w:tab w:val="left" w:pos="450"/>
              </w:tabs>
              <w:spacing w:before="0" w:after="0"/>
            </w:pPr>
            <w:r>
              <w:t>Event Orders – View Transactions</w:t>
            </w:r>
          </w:p>
        </w:tc>
        <w:tc>
          <w:tcPr>
            <w:tcW w:w="6390" w:type="dxa"/>
            <w:shd w:val="clear" w:color="auto" w:fill="F3F3F3"/>
          </w:tcPr>
          <w:p w:rsidR="0014377E" w:rsidRPr="000D3558" w:rsidRDefault="0014377E" w:rsidP="0014377E">
            <w:r>
              <w:t>Catering “Module”</w:t>
            </w:r>
          </w:p>
        </w:tc>
      </w:tr>
      <w:tr w:rsidR="0014377E" w:rsidTr="00DE4EB1">
        <w:tc>
          <w:tcPr>
            <w:tcW w:w="3168" w:type="dxa"/>
            <w:tcBorders>
              <w:bottom w:val="single" w:sz="4" w:space="0" w:color="auto"/>
            </w:tcBorders>
          </w:tcPr>
          <w:p w:rsidR="0014377E" w:rsidRDefault="0014377E" w:rsidP="0014377E">
            <w:pPr>
              <w:numPr>
                <w:ilvl w:val="1"/>
                <w:numId w:val="126"/>
              </w:numPr>
              <w:tabs>
                <w:tab w:val="left" w:pos="450"/>
              </w:tabs>
              <w:spacing w:before="0" w:after="0"/>
            </w:pPr>
            <w:r>
              <w:t>Presentation</w:t>
            </w:r>
          </w:p>
        </w:tc>
        <w:tc>
          <w:tcPr>
            <w:tcW w:w="6390" w:type="dxa"/>
            <w:tcBorders>
              <w:bottom w:val="single" w:sz="4" w:space="0" w:color="auto"/>
            </w:tcBorders>
          </w:tcPr>
          <w:p w:rsidR="0014377E" w:rsidRPr="000D3558" w:rsidRDefault="0014377E" w:rsidP="0014377E">
            <w:pPr>
              <w:numPr>
                <w:ilvl w:val="0"/>
                <w:numId w:val="7"/>
              </w:numPr>
              <w:spacing w:before="0" w:after="0"/>
            </w:pPr>
            <w:r>
              <w:t xml:space="preserve">Event Order column cannot be shown </w:t>
            </w:r>
            <w:r>
              <w:rPr>
                <w:color w:val="FF0000"/>
              </w:rPr>
              <w:t xml:space="preserve">(TBD depending on </w:t>
            </w:r>
            <w:r>
              <w:rPr>
                <w:color w:val="FF0000"/>
              </w:rPr>
              <w:lastRenderedPageBreak/>
              <w:t>how hard this is to do)</w:t>
            </w:r>
          </w:p>
        </w:tc>
      </w:tr>
      <w:tr w:rsidR="0014377E" w:rsidTr="00DE4EB1">
        <w:tc>
          <w:tcPr>
            <w:tcW w:w="3168" w:type="dxa"/>
            <w:tcBorders>
              <w:bottom w:val="single" w:sz="4" w:space="0" w:color="auto"/>
            </w:tcBorders>
          </w:tcPr>
          <w:p w:rsidR="0014377E" w:rsidRDefault="0014377E" w:rsidP="0014377E">
            <w:pPr>
              <w:numPr>
                <w:ilvl w:val="1"/>
                <w:numId w:val="126"/>
              </w:numPr>
              <w:tabs>
                <w:tab w:val="left" w:pos="450"/>
              </w:tabs>
              <w:spacing w:before="0" w:after="0"/>
            </w:pPr>
            <w:r>
              <w:lastRenderedPageBreak/>
              <w:t>Behavior when disabled</w:t>
            </w:r>
          </w:p>
        </w:tc>
        <w:tc>
          <w:tcPr>
            <w:tcW w:w="6390" w:type="dxa"/>
            <w:tcBorders>
              <w:bottom w:val="single" w:sz="4" w:space="0" w:color="auto"/>
            </w:tcBorders>
          </w:tcPr>
          <w:p w:rsidR="0014377E" w:rsidRPr="000D3558" w:rsidRDefault="0014377E" w:rsidP="0014377E">
            <w:pPr>
              <w:numPr>
                <w:ilvl w:val="0"/>
                <w:numId w:val="7"/>
              </w:numPr>
              <w:spacing w:before="0" w:after="0"/>
            </w:pPr>
            <w:r>
              <w:t>User cannot see Event Order data and cannot modify it.</w:t>
            </w:r>
          </w:p>
        </w:tc>
      </w:tr>
      <w:tr w:rsidR="00E00BE6" w:rsidTr="00DE4EB1">
        <w:tc>
          <w:tcPr>
            <w:tcW w:w="3168" w:type="dxa"/>
            <w:shd w:val="clear" w:color="auto" w:fill="F3F3F3"/>
          </w:tcPr>
          <w:p w:rsidR="00E00BE6" w:rsidRDefault="00E00BE6" w:rsidP="00E00BE6">
            <w:pPr>
              <w:numPr>
                <w:ilvl w:val="0"/>
                <w:numId w:val="126"/>
              </w:numPr>
              <w:tabs>
                <w:tab w:val="left" w:pos="450"/>
              </w:tabs>
              <w:spacing w:before="0" w:after="0"/>
            </w:pPr>
            <w:r>
              <w:t>Event Orders – Enter Waste Data</w:t>
            </w:r>
          </w:p>
        </w:tc>
        <w:tc>
          <w:tcPr>
            <w:tcW w:w="6390" w:type="dxa"/>
            <w:shd w:val="clear" w:color="auto" w:fill="F3F3F3"/>
          </w:tcPr>
          <w:p w:rsidR="00E00BE6" w:rsidRPr="000D3558" w:rsidRDefault="00E00BE6" w:rsidP="00E00BE6">
            <w:r>
              <w:t>Catering “Module”</w:t>
            </w:r>
          </w:p>
        </w:tc>
      </w:tr>
      <w:tr w:rsidR="00E00BE6" w:rsidTr="00DE4EB1">
        <w:tc>
          <w:tcPr>
            <w:tcW w:w="3168" w:type="dxa"/>
            <w:tcBorders>
              <w:bottom w:val="single" w:sz="4" w:space="0" w:color="auto"/>
            </w:tcBorders>
          </w:tcPr>
          <w:p w:rsidR="00E00BE6" w:rsidRDefault="00E00BE6" w:rsidP="00E00BE6">
            <w:pPr>
              <w:numPr>
                <w:ilvl w:val="1"/>
                <w:numId w:val="126"/>
              </w:numPr>
              <w:tabs>
                <w:tab w:val="left" w:pos="450"/>
              </w:tabs>
              <w:spacing w:before="0" w:after="0"/>
            </w:pPr>
            <w:r>
              <w:t>Presentation</w:t>
            </w:r>
          </w:p>
        </w:tc>
        <w:tc>
          <w:tcPr>
            <w:tcW w:w="6390" w:type="dxa"/>
            <w:tcBorders>
              <w:bottom w:val="single" w:sz="4" w:space="0" w:color="auto"/>
            </w:tcBorders>
          </w:tcPr>
          <w:p w:rsidR="00E00BE6" w:rsidRPr="000D3558" w:rsidRDefault="00E00BE6" w:rsidP="00E00BE6">
            <w:pPr>
              <w:numPr>
                <w:ilvl w:val="0"/>
                <w:numId w:val="7"/>
              </w:numPr>
              <w:spacing w:before="0" w:after="0"/>
            </w:pPr>
            <w:r>
              <w:t>Event Order button is disabled.</w:t>
            </w:r>
          </w:p>
        </w:tc>
      </w:tr>
      <w:tr w:rsidR="00E00BE6" w:rsidTr="00DE4EB1">
        <w:tc>
          <w:tcPr>
            <w:tcW w:w="3168" w:type="dxa"/>
            <w:tcBorders>
              <w:bottom w:val="single" w:sz="4" w:space="0" w:color="auto"/>
            </w:tcBorders>
          </w:tcPr>
          <w:p w:rsidR="00E00BE6" w:rsidRDefault="00E00BE6" w:rsidP="00E00BE6">
            <w:pPr>
              <w:numPr>
                <w:ilvl w:val="1"/>
                <w:numId w:val="126"/>
              </w:numPr>
              <w:tabs>
                <w:tab w:val="left" w:pos="450"/>
              </w:tabs>
              <w:spacing w:before="0" w:after="0"/>
            </w:pPr>
            <w:r>
              <w:t>Behavior when disabled</w:t>
            </w:r>
          </w:p>
        </w:tc>
        <w:tc>
          <w:tcPr>
            <w:tcW w:w="6390" w:type="dxa"/>
            <w:tcBorders>
              <w:bottom w:val="single" w:sz="4" w:space="0" w:color="auto"/>
            </w:tcBorders>
          </w:tcPr>
          <w:p w:rsidR="00E00BE6" w:rsidRPr="000D3558" w:rsidRDefault="00E00BE6" w:rsidP="00E00BE6">
            <w:pPr>
              <w:numPr>
                <w:ilvl w:val="0"/>
                <w:numId w:val="7"/>
              </w:numPr>
              <w:spacing w:before="0" w:after="0"/>
            </w:pPr>
            <w:r>
              <w:t>User cannot enter an Event Order.</w:t>
            </w:r>
          </w:p>
        </w:tc>
      </w:tr>
      <w:tr w:rsidR="00E00BE6" w:rsidTr="00DE4EB1">
        <w:tc>
          <w:tcPr>
            <w:tcW w:w="3168" w:type="dxa"/>
            <w:shd w:val="clear" w:color="auto" w:fill="F3F3F3"/>
          </w:tcPr>
          <w:p w:rsidR="00E00BE6" w:rsidRDefault="00E00BE6" w:rsidP="00E00BE6">
            <w:pPr>
              <w:numPr>
                <w:ilvl w:val="0"/>
                <w:numId w:val="126"/>
              </w:numPr>
              <w:tabs>
                <w:tab w:val="left" w:pos="450"/>
              </w:tabs>
              <w:spacing w:before="0" w:after="0"/>
            </w:pPr>
            <w:r>
              <w:t>Event Orders – Manage Types</w:t>
            </w:r>
          </w:p>
        </w:tc>
        <w:tc>
          <w:tcPr>
            <w:tcW w:w="6390" w:type="dxa"/>
            <w:shd w:val="clear" w:color="auto" w:fill="F3F3F3"/>
          </w:tcPr>
          <w:p w:rsidR="00E00BE6" w:rsidRPr="000D3558" w:rsidRDefault="00E00BE6" w:rsidP="00E00BE6">
            <w:r>
              <w:t>Catering “Module”</w:t>
            </w:r>
          </w:p>
        </w:tc>
      </w:tr>
      <w:tr w:rsidR="00E00BE6" w:rsidTr="00DE4EB1">
        <w:tc>
          <w:tcPr>
            <w:tcW w:w="3168" w:type="dxa"/>
            <w:tcBorders>
              <w:bottom w:val="single" w:sz="4" w:space="0" w:color="auto"/>
            </w:tcBorders>
          </w:tcPr>
          <w:p w:rsidR="00E00BE6" w:rsidRDefault="00E00BE6" w:rsidP="00E00BE6">
            <w:pPr>
              <w:numPr>
                <w:ilvl w:val="1"/>
                <w:numId w:val="126"/>
              </w:numPr>
              <w:tabs>
                <w:tab w:val="left" w:pos="450"/>
              </w:tabs>
              <w:spacing w:before="0" w:after="0"/>
            </w:pPr>
            <w:r>
              <w:t>Presentation</w:t>
            </w:r>
          </w:p>
        </w:tc>
        <w:tc>
          <w:tcPr>
            <w:tcW w:w="6390" w:type="dxa"/>
            <w:tcBorders>
              <w:bottom w:val="single" w:sz="4" w:space="0" w:color="auto"/>
            </w:tcBorders>
          </w:tcPr>
          <w:p w:rsidR="00E00BE6" w:rsidRPr="000D3558" w:rsidRDefault="00E00BE6" w:rsidP="00E00BE6">
            <w:pPr>
              <w:numPr>
                <w:ilvl w:val="0"/>
                <w:numId w:val="7"/>
              </w:numPr>
              <w:spacing w:before="0" w:after="0"/>
            </w:pPr>
            <w:r>
              <w:t>Event Order tab is disabled.</w:t>
            </w:r>
          </w:p>
        </w:tc>
      </w:tr>
      <w:tr w:rsidR="00E00BE6" w:rsidTr="00DE4EB1">
        <w:tc>
          <w:tcPr>
            <w:tcW w:w="3168" w:type="dxa"/>
            <w:tcBorders>
              <w:bottom w:val="single" w:sz="4" w:space="0" w:color="auto"/>
            </w:tcBorders>
          </w:tcPr>
          <w:p w:rsidR="00E00BE6" w:rsidRDefault="00E00BE6" w:rsidP="00E00BE6">
            <w:pPr>
              <w:numPr>
                <w:ilvl w:val="1"/>
                <w:numId w:val="126"/>
              </w:numPr>
              <w:tabs>
                <w:tab w:val="left" w:pos="450"/>
              </w:tabs>
              <w:spacing w:before="0" w:after="0"/>
            </w:pPr>
            <w:r>
              <w:t>Behavior when disabled</w:t>
            </w:r>
          </w:p>
        </w:tc>
        <w:tc>
          <w:tcPr>
            <w:tcW w:w="6390" w:type="dxa"/>
            <w:tcBorders>
              <w:bottom w:val="single" w:sz="4" w:space="0" w:color="auto"/>
            </w:tcBorders>
          </w:tcPr>
          <w:p w:rsidR="00E00BE6" w:rsidRDefault="00E00BE6" w:rsidP="00E00BE6">
            <w:pPr>
              <w:numPr>
                <w:ilvl w:val="0"/>
                <w:numId w:val="7"/>
              </w:numPr>
              <w:spacing w:before="0" w:after="0"/>
            </w:pPr>
            <w:r>
              <w:t>User cannot view or edit Event Order types.</w:t>
            </w:r>
          </w:p>
          <w:p w:rsidR="0014377E" w:rsidRPr="000D3558" w:rsidRDefault="0014377E" w:rsidP="00E00BE6">
            <w:pPr>
              <w:numPr>
                <w:ilvl w:val="0"/>
                <w:numId w:val="7"/>
              </w:numPr>
              <w:spacing w:before="0" w:after="0"/>
            </w:pPr>
            <w:r>
              <w:t>Types actually present depend on the database.</w:t>
            </w:r>
          </w:p>
        </w:tc>
      </w:tr>
      <w:tr w:rsidR="00E00BE6" w:rsidTr="00DE4EB1">
        <w:tc>
          <w:tcPr>
            <w:tcW w:w="3168" w:type="dxa"/>
            <w:shd w:val="clear" w:color="auto" w:fill="F3F3F3"/>
          </w:tcPr>
          <w:p w:rsidR="00E00BE6" w:rsidRDefault="00E00BE6" w:rsidP="00E00BE6">
            <w:pPr>
              <w:numPr>
                <w:ilvl w:val="0"/>
                <w:numId w:val="126"/>
              </w:numPr>
              <w:tabs>
                <w:tab w:val="left" w:pos="450"/>
              </w:tabs>
              <w:spacing w:before="0" w:after="0"/>
            </w:pPr>
            <w:r>
              <w:t>Event Orders – Manage Trackers</w:t>
            </w:r>
          </w:p>
        </w:tc>
        <w:tc>
          <w:tcPr>
            <w:tcW w:w="6390" w:type="dxa"/>
            <w:shd w:val="clear" w:color="auto" w:fill="F3F3F3"/>
          </w:tcPr>
          <w:p w:rsidR="00E00BE6" w:rsidRPr="000D3558" w:rsidRDefault="00E00BE6" w:rsidP="00E00BE6">
            <w:r>
              <w:t>Catering “Module”</w:t>
            </w:r>
          </w:p>
        </w:tc>
      </w:tr>
      <w:tr w:rsidR="00E00BE6" w:rsidTr="00DE4EB1">
        <w:tc>
          <w:tcPr>
            <w:tcW w:w="3168" w:type="dxa"/>
            <w:tcBorders>
              <w:bottom w:val="single" w:sz="4" w:space="0" w:color="auto"/>
            </w:tcBorders>
          </w:tcPr>
          <w:p w:rsidR="00E00BE6" w:rsidRDefault="00E00BE6" w:rsidP="00E00BE6">
            <w:pPr>
              <w:numPr>
                <w:ilvl w:val="1"/>
                <w:numId w:val="126"/>
              </w:numPr>
              <w:tabs>
                <w:tab w:val="left" w:pos="450"/>
              </w:tabs>
              <w:spacing w:before="0" w:after="0"/>
            </w:pPr>
            <w:r>
              <w:t>Presentation</w:t>
            </w:r>
          </w:p>
        </w:tc>
        <w:tc>
          <w:tcPr>
            <w:tcW w:w="6390" w:type="dxa"/>
            <w:tcBorders>
              <w:bottom w:val="single" w:sz="4" w:space="0" w:color="auto"/>
            </w:tcBorders>
          </w:tcPr>
          <w:p w:rsidR="00E00BE6" w:rsidRDefault="0014377E" w:rsidP="00E00BE6">
            <w:pPr>
              <w:numPr>
                <w:ilvl w:val="0"/>
                <w:numId w:val="7"/>
              </w:numPr>
              <w:spacing w:before="0" w:after="0"/>
            </w:pPr>
            <w:r>
              <w:t xml:space="preserve">Show </w:t>
            </w:r>
            <w:r w:rsidR="00E00BE6">
              <w:t>Event Order</w:t>
            </w:r>
            <w:r>
              <w:t xml:space="preserve"> (EO)</w:t>
            </w:r>
            <w:r w:rsidR="00E00BE6">
              <w:t xml:space="preserve"> </w:t>
            </w:r>
            <w:r>
              <w:t>B</w:t>
            </w:r>
            <w:r w:rsidR="00E00BE6">
              <w:t>utton</w:t>
            </w:r>
            <w:r>
              <w:t>s checkbox</w:t>
            </w:r>
            <w:r w:rsidR="00E00BE6">
              <w:t xml:space="preserve"> is disabled.</w:t>
            </w:r>
          </w:p>
          <w:p w:rsidR="0014377E" w:rsidRPr="000D3558" w:rsidRDefault="0014377E" w:rsidP="00E00BE6">
            <w:pPr>
              <w:numPr>
                <w:ilvl w:val="0"/>
                <w:numId w:val="7"/>
              </w:numPr>
              <w:spacing w:before="0" w:after="0"/>
            </w:pPr>
            <w:r>
              <w:t>Event Order questions choice cannot be selected.</w:t>
            </w:r>
          </w:p>
        </w:tc>
      </w:tr>
      <w:tr w:rsidR="00E00BE6" w:rsidTr="00DE4EB1">
        <w:tc>
          <w:tcPr>
            <w:tcW w:w="3168" w:type="dxa"/>
            <w:tcBorders>
              <w:bottom w:val="single" w:sz="4" w:space="0" w:color="auto"/>
            </w:tcBorders>
          </w:tcPr>
          <w:p w:rsidR="00E00BE6" w:rsidRDefault="00E00BE6" w:rsidP="00E00BE6">
            <w:pPr>
              <w:numPr>
                <w:ilvl w:val="1"/>
                <w:numId w:val="126"/>
              </w:numPr>
              <w:tabs>
                <w:tab w:val="left" w:pos="450"/>
              </w:tabs>
              <w:spacing w:before="0" w:after="0"/>
            </w:pPr>
            <w:r>
              <w:t>Behavior when disabled</w:t>
            </w:r>
          </w:p>
        </w:tc>
        <w:tc>
          <w:tcPr>
            <w:tcW w:w="6390" w:type="dxa"/>
            <w:tcBorders>
              <w:bottom w:val="single" w:sz="4" w:space="0" w:color="auto"/>
            </w:tcBorders>
          </w:tcPr>
          <w:p w:rsidR="00E00BE6" w:rsidRDefault="00E00BE6" w:rsidP="00E00BE6">
            <w:pPr>
              <w:numPr>
                <w:ilvl w:val="0"/>
                <w:numId w:val="7"/>
              </w:numPr>
              <w:spacing w:before="0" w:after="0"/>
            </w:pPr>
            <w:r>
              <w:t xml:space="preserve">User cannot </w:t>
            </w:r>
            <w:r w:rsidR="0014377E">
              <w:t>control</w:t>
            </w:r>
            <w:r>
              <w:t xml:space="preserve"> Event Order</w:t>
            </w:r>
            <w:r w:rsidR="0014377E">
              <w:t xml:space="preserve"> configuration, other than to delete an EO question if one happens to be in the database.</w:t>
            </w:r>
          </w:p>
          <w:p w:rsidR="0014377E" w:rsidRPr="000D3558" w:rsidRDefault="0014377E" w:rsidP="00E00BE6">
            <w:pPr>
              <w:numPr>
                <w:ilvl w:val="0"/>
                <w:numId w:val="7"/>
              </w:numPr>
              <w:spacing w:before="0" w:after="0"/>
            </w:pPr>
            <w:r>
              <w:t>Actual Tracker configuration present depends on the database.</w:t>
            </w:r>
          </w:p>
        </w:tc>
      </w:tr>
      <w:tr w:rsidR="0014377E" w:rsidTr="00DE4EB1">
        <w:tc>
          <w:tcPr>
            <w:tcW w:w="3168" w:type="dxa"/>
            <w:shd w:val="clear" w:color="auto" w:fill="F3F3F3"/>
          </w:tcPr>
          <w:p w:rsidR="0014377E" w:rsidRDefault="0014377E" w:rsidP="0014377E">
            <w:pPr>
              <w:numPr>
                <w:ilvl w:val="0"/>
                <w:numId w:val="126"/>
              </w:numPr>
              <w:tabs>
                <w:tab w:val="left" w:pos="450"/>
              </w:tabs>
              <w:spacing w:before="0" w:after="0"/>
            </w:pPr>
            <w:r>
              <w:t>Add/Remove Users</w:t>
            </w:r>
            <w:r w:rsidR="00F921A7">
              <w:t xml:space="preserve"> (onstage)</w:t>
            </w:r>
          </w:p>
        </w:tc>
        <w:tc>
          <w:tcPr>
            <w:tcW w:w="6390" w:type="dxa"/>
            <w:shd w:val="clear" w:color="auto" w:fill="F3F3F3"/>
          </w:tcPr>
          <w:p w:rsidR="0014377E" w:rsidRPr="000D3558" w:rsidRDefault="0014377E" w:rsidP="0014377E"/>
        </w:tc>
      </w:tr>
      <w:tr w:rsidR="0014377E" w:rsidTr="00DE4EB1">
        <w:tc>
          <w:tcPr>
            <w:tcW w:w="3168" w:type="dxa"/>
            <w:tcBorders>
              <w:bottom w:val="single" w:sz="4" w:space="0" w:color="auto"/>
            </w:tcBorders>
          </w:tcPr>
          <w:p w:rsidR="0014377E" w:rsidRDefault="0014377E" w:rsidP="0014377E">
            <w:pPr>
              <w:numPr>
                <w:ilvl w:val="1"/>
                <w:numId w:val="126"/>
              </w:numPr>
              <w:tabs>
                <w:tab w:val="left" w:pos="450"/>
              </w:tabs>
              <w:spacing w:before="0" w:after="0"/>
            </w:pPr>
            <w:r>
              <w:t>Presentation</w:t>
            </w:r>
          </w:p>
        </w:tc>
        <w:tc>
          <w:tcPr>
            <w:tcW w:w="6390" w:type="dxa"/>
            <w:tcBorders>
              <w:bottom w:val="single" w:sz="4" w:space="0" w:color="auto"/>
            </w:tcBorders>
          </w:tcPr>
          <w:p w:rsidR="0014377E" w:rsidRPr="000D3558" w:rsidRDefault="00DE4EB1" w:rsidP="0014377E">
            <w:pPr>
              <w:numPr>
                <w:ilvl w:val="0"/>
                <w:numId w:val="7"/>
              </w:numPr>
              <w:spacing w:before="0" w:after="0"/>
            </w:pPr>
            <w:r>
              <w:t>Links</w:t>
            </w:r>
            <w:r w:rsidR="0014377E">
              <w:t xml:space="preserve"> are shown/not shown depending on whether the database utilities are enabled.</w:t>
            </w:r>
          </w:p>
        </w:tc>
      </w:tr>
      <w:tr w:rsidR="0014377E" w:rsidTr="00DE4EB1">
        <w:tc>
          <w:tcPr>
            <w:tcW w:w="3168" w:type="dxa"/>
            <w:tcBorders>
              <w:bottom w:val="single" w:sz="4" w:space="0" w:color="auto"/>
            </w:tcBorders>
          </w:tcPr>
          <w:p w:rsidR="0014377E" w:rsidRDefault="0014377E" w:rsidP="0014377E">
            <w:pPr>
              <w:numPr>
                <w:ilvl w:val="1"/>
                <w:numId w:val="126"/>
              </w:numPr>
              <w:tabs>
                <w:tab w:val="left" w:pos="450"/>
              </w:tabs>
              <w:spacing w:before="0" w:after="0"/>
            </w:pPr>
            <w:r>
              <w:t>Behavior when disabled</w:t>
            </w:r>
          </w:p>
        </w:tc>
        <w:tc>
          <w:tcPr>
            <w:tcW w:w="6390" w:type="dxa"/>
            <w:tcBorders>
              <w:bottom w:val="single" w:sz="4" w:space="0" w:color="auto"/>
            </w:tcBorders>
          </w:tcPr>
          <w:p w:rsidR="0014377E" w:rsidRPr="000D3558" w:rsidRDefault="0014377E" w:rsidP="0014377E">
            <w:pPr>
              <w:numPr>
                <w:ilvl w:val="0"/>
                <w:numId w:val="7"/>
              </w:numPr>
              <w:spacing w:before="0" w:after="0"/>
            </w:pPr>
            <w:r>
              <w:t>User cannot use the Add User or Remove User functions.</w:t>
            </w:r>
          </w:p>
        </w:tc>
      </w:tr>
      <w:tr w:rsidR="00DE4EB1" w:rsidTr="00DE4EB1">
        <w:tc>
          <w:tcPr>
            <w:tcW w:w="3168" w:type="dxa"/>
            <w:shd w:val="clear" w:color="auto" w:fill="F3F3F3"/>
          </w:tcPr>
          <w:p w:rsidR="00DE4EB1" w:rsidRDefault="00DE4EB1" w:rsidP="00DE4EB1">
            <w:pPr>
              <w:numPr>
                <w:ilvl w:val="0"/>
                <w:numId w:val="126"/>
              </w:numPr>
              <w:tabs>
                <w:tab w:val="left" w:pos="450"/>
              </w:tabs>
              <w:spacing w:before="0" w:after="0"/>
            </w:pPr>
            <w:r>
              <w:t>Transfer Configuration</w:t>
            </w:r>
          </w:p>
        </w:tc>
        <w:tc>
          <w:tcPr>
            <w:tcW w:w="6390" w:type="dxa"/>
            <w:shd w:val="clear" w:color="auto" w:fill="F3F3F3"/>
          </w:tcPr>
          <w:p w:rsidR="00DE4EB1" w:rsidRPr="000D3558" w:rsidRDefault="00DE4EB1" w:rsidP="00DE4EB1"/>
        </w:tc>
      </w:tr>
      <w:tr w:rsidR="00DE4EB1" w:rsidTr="00DE4EB1">
        <w:tc>
          <w:tcPr>
            <w:tcW w:w="3168" w:type="dxa"/>
            <w:tcBorders>
              <w:bottom w:val="single" w:sz="4" w:space="0" w:color="auto"/>
            </w:tcBorders>
          </w:tcPr>
          <w:p w:rsidR="00DE4EB1" w:rsidRDefault="00DE4EB1" w:rsidP="00DE4EB1">
            <w:pPr>
              <w:numPr>
                <w:ilvl w:val="1"/>
                <w:numId w:val="126"/>
              </w:numPr>
              <w:tabs>
                <w:tab w:val="left" w:pos="450"/>
              </w:tabs>
              <w:spacing w:before="0" w:after="0"/>
            </w:pPr>
            <w:r>
              <w:t>Presentation</w:t>
            </w:r>
          </w:p>
        </w:tc>
        <w:tc>
          <w:tcPr>
            <w:tcW w:w="6390" w:type="dxa"/>
            <w:tcBorders>
              <w:bottom w:val="single" w:sz="4" w:space="0" w:color="auto"/>
            </w:tcBorders>
          </w:tcPr>
          <w:p w:rsidR="00DE4EB1" w:rsidRPr="000D3558" w:rsidRDefault="00DE4EB1" w:rsidP="00DE4EB1">
            <w:pPr>
              <w:numPr>
                <w:ilvl w:val="0"/>
                <w:numId w:val="7"/>
              </w:numPr>
              <w:spacing w:before="0" w:after="0"/>
            </w:pPr>
            <w:r>
              <w:t>Links are shown/not shown depending on whether the database utilities are enabled.</w:t>
            </w:r>
          </w:p>
        </w:tc>
      </w:tr>
      <w:tr w:rsidR="00DE4EB1" w:rsidTr="00DE4EB1">
        <w:tc>
          <w:tcPr>
            <w:tcW w:w="3168" w:type="dxa"/>
            <w:tcBorders>
              <w:bottom w:val="single" w:sz="4" w:space="0" w:color="auto"/>
            </w:tcBorders>
          </w:tcPr>
          <w:p w:rsidR="00DE4EB1" w:rsidRDefault="00DE4EB1" w:rsidP="00DE4EB1">
            <w:pPr>
              <w:numPr>
                <w:ilvl w:val="1"/>
                <w:numId w:val="126"/>
              </w:numPr>
              <w:tabs>
                <w:tab w:val="left" w:pos="450"/>
              </w:tabs>
              <w:spacing w:before="0" w:after="0"/>
            </w:pPr>
            <w:r>
              <w:t>Behavior when disabled</w:t>
            </w:r>
          </w:p>
        </w:tc>
        <w:tc>
          <w:tcPr>
            <w:tcW w:w="6390" w:type="dxa"/>
            <w:tcBorders>
              <w:bottom w:val="single" w:sz="4" w:space="0" w:color="auto"/>
            </w:tcBorders>
          </w:tcPr>
          <w:p w:rsidR="00DE4EB1" w:rsidRPr="000D3558" w:rsidRDefault="00DE4EB1" w:rsidP="00DE4EB1">
            <w:pPr>
              <w:numPr>
                <w:ilvl w:val="0"/>
                <w:numId w:val="7"/>
              </w:numPr>
              <w:spacing w:before="0" w:after="0"/>
            </w:pPr>
            <w:r>
              <w:t>User cannot use the Transfer Configuration function.</w:t>
            </w:r>
          </w:p>
        </w:tc>
      </w:tr>
      <w:tr w:rsidR="00DE4EB1" w:rsidTr="00DE4EB1">
        <w:tc>
          <w:tcPr>
            <w:tcW w:w="3168" w:type="dxa"/>
            <w:shd w:val="clear" w:color="auto" w:fill="F3F3F3"/>
          </w:tcPr>
          <w:p w:rsidR="00DE4EB1" w:rsidRDefault="00DE4EB1" w:rsidP="00DE4EB1">
            <w:pPr>
              <w:numPr>
                <w:ilvl w:val="0"/>
                <w:numId w:val="126"/>
              </w:numPr>
              <w:tabs>
                <w:tab w:val="left" w:pos="450"/>
              </w:tabs>
              <w:spacing w:before="0" w:after="0"/>
            </w:pPr>
            <w:r>
              <w:t>Manage Baselines</w:t>
            </w:r>
          </w:p>
        </w:tc>
        <w:tc>
          <w:tcPr>
            <w:tcW w:w="6390" w:type="dxa"/>
            <w:shd w:val="clear" w:color="auto" w:fill="F3F3F3"/>
          </w:tcPr>
          <w:p w:rsidR="00DE4EB1" w:rsidRPr="000D3558" w:rsidRDefault="00DE4EB1" w:rsidP="00DE4EB1">
            <w:r>
              <w:t>“Database Utilities”</w:t>
            </w:r>
          </w:p>
        </w:tc>
      </w:tr>
      <w:tr w:rsidR="00DE4EB1" w:rsidTr="00DE4EB1">
        <w:tc>
          <w:tcPr>
            <w:tcW w:w="3168" w:type="dxa"/>
            <w:tcBorders>
              <w:bottom w:val="single" w:sz="4" w:space="0" w:color="auto"/>
            </w:tcBorders>
          </w:tcPr>
          <w:p w:rsidR="00DE4EB1" w:rsidRDefault="00DE4EB1" w:rsidP="00DE4EB1">
            <w:pPr>
              <w:numPr>
                <w:ilvl w:val="1"/>
                <w:numId w:val="126"/>
              </w:numPr>
              <w:tabs>
                <w:tab w:val="left" w:pos="450"/>
              </w:tabs>
              <w:spacing w:before="0" w:after="0"/>
            </w:pPr>
            <w:r>
              <w:t>Presentation</w:t>
            </w:r>
          </w:p>
        </w:tc>
        <w:tc>
          <w:tcPr>
            <w:tcW w:w="6390" w:type="dxa"/>
            <w:tcBorders>
              <w:bottom w:val="single" w:sz="4" w:space="0" w:color="auto"/>
            </w:tcBorders>
          </w:tcPr>
          <w:p w:rsidR="00DE4EB1" w:rsidRPr="000D3558" w:rsidRDefault="00DE4EB1" w:rsidP="00DE4EB1">
            <w:pPr>
              <w:numPr>
                <w:ilvl w:val="0"/>
                <w:numId w:val="7"/>
              </w:numPr>
              <w:spacing w:before="0" w:after="0"/>
            </w:pPr>
            <w:r>
              <w:t>Link is shown/not shown depending on whether the database utilities are enabled.</w:t>
            </w:r>
          </w:p>
        </w:tc>
      </w:tr>
      <w:tr w:rsidR="00DE4EB1" w:rsidTr="00DE4EB1">
        <w:tc>
          <w:tcPr>
            <w:tcW w:w="3168" w:type="dxa"/>
            <w:tcBorders>
              <w:bottom w:val="single" w:sz="4" w:space="0" w:color="auto"/>
            </w:tcBorders>
          </w:tcPr>
          <w:p w:rsidR="00DE4EB1" w:rsidRDefault="00DE4EB1" w:rsidP="00DE4EB1">
            <w:pPr>
              <w:numPr>
                <w:ilvl w:val="1"/>
                <w:numId w:val="126"/>
              </w:numPr>
              <w:tabs>
                <w:tab w:val="left" w:pos="450"/>
              </w:tabs>
              <w:spacing w:before="0" w:after="0"/>
            </w:pPr>
            <w:r>
              <w:t>Behavior when disabled</w:t>
            </w:r>
          </w:p>
        </w:tc>
        <w:tc>
          <w:tcPr>
            <w:tcW w:w="6390" w:type="dxa"/>
            <w:tcBorders>
              <w:bottom w:val="single" w:sz="4" w:space="0" w:color="auto"/>
            </w:tcBorders>
          </w:tcPr>
          <w:p w:rsidR="00DE4EB1" w:rsidRPr="000D3558" w:rsidRDefault="00DE4EB1" w:rsidP="00DE4EB1">
            <w:pPr>
              <w:numPr>
                <w:ilvl w:val="0"/>
                <w:numId w:val="7"/>
              </w:numPr>
              <w:spacing w:before="0" w:after="0"/>
            </w:pPr>
            <w:r>
              <w:t>User cannot use the Transfer Configuration function.</w:t>
            </w:r>
          </w:p>
        </w:tc>
      </w:tr>
      <w:tr w:rsidR="00DE4EB1" w:rsidTr="00DE4EB1">
        <w:tc>
          <w:tcPr>
            <w:tcW w:w="3168" w:type="dxa"/>
            <w:shd w:val="clear" w:color="auto" w:fill="F3F3F3"/>
          </w:tcPr>
          <w:p w:rsidR="00DE4EB1" w:rsidRDefault="00DE4EB1" w:rsidP="00DE4EB1">
            <w:pPr>
              <w:numPr>
                <w:ilvl w:val="0"/>
                <w:numId w:val="126"/>
              </w:numPr>
              <w:tabs>
                <w:tab w:val="left" w:pos="450"/>
              </w:tabs>
              <w:spacing w:before="0" w:after="0"/>
            </w:pPr>
            <w:r>
              <w:t>Manage Preferences</w:t>
            </w:r>
          </w:p>
        </w:tc>
        <w:tc>
          <w:tcPr>
            <w:tcW w:w="6390" w:type="dxa"/>
            <w:shd w:val="clear" w:color="auto" w:fill="F3F3F3"/>
          </w:tcPr>
          <w:p w:rsidR="00DE4EB1" w:rsidRPr="000D3558" w:rsidRDefault="00DE4EB1" w:rsidP="00DE4EB1">
            <w:r>
              <w:t>“Database Utilities”</w:t>
            </w:r>
          </w:p>
        </w:tc>
      </w:tr>
      <w:tr w:rsidR="00DE4EB1" w:rsidTr="00DE4EB1">
        <w:tc>
          <w:tcPr>
            <w:tcW w:w="3168" w:type="dxa"/>
            <w:tcBorders>
              <w:bottom w:val="single" w:sz="4" w:space="0" w:color="auto"/>
            </w:tcBorders>
          </w:tcPr>
          <w:p w:rsidR="00DE4EB1" w:rsidRDefault="00DE4EB1" w:rsidP="00DE4EB1">
            <w:pPr>
              <w:numPr>
                <w:ilvl w:val="1"/>
                <w:numId w:val="126"/>
              </w:numPr>
              <w:tabs>
                <w:tab w:val="left" w:pos="450"/>
              </w:tabs>
              <w:spacing w:before="0" w:after="0"/>
            </w:pPr>
            <w:r>
              <w:t>Presentation</w:t>
            </w:r>
          </w:p>
        </w:tc>
        <w:tc>
          <w:tcPr>
            <w:tcW w:w="6390" w:type="dxa"/>
            <w:tcBorders>
              <w:bottom w:val="single" w:sz="4" w:space="0" w:color="auto"/>
            </w:tcBorders>
          </w:tcPr>
          <w:p w:rsidR="00DE4EB1" w:rsidRPr="000D3558" w:rsidRDefault="00DE4EB1" w:rsidP="00DE4EB1">
            <w:pPr>
              <w:numPr>
                <w:ilvl w:val="0"/>
                <w:numId w:val="7"/>
              </w:numPr>
              <w:spacing w:before="0" w:after="0"/>
            </w:pPr>
            <w:r>
              <w:t>Menu item is grayed out depending on whether the database utilities are enabled.</w:t>
            </w:r>
          </w:p>
        </w:tc>
      </w:tr>
      <w:tr w:rsidR="00DE4EB1" w:rsidTr="00DE4EB1">
        <w:tc>
          <w:tcPr>
            <w:tcW w:w="3168" w:type="dxa"/>
            <w:tcBorders>
              <w:bottom w:val="single" w:sz="4" w:space="0" w:color="auto"/>
            </w:tcBorders>
          </w:tcPr>
          <w:p w:rsidR="00DE4EB1" w:rsidRDefault="00DE4EB1" w:rsidP="00DE4EB1">
            <w:pPr>
              <w:numPr>
                <w:ilvl w:val="1"/>
                <w:numId w:val="126"/>
              </w:numPr>
              <w:tabs>
                <w:tab w:val="left" w:pos="450"/>
              </w:tabs>
              <w:spacing w:before="0" w:after="0"/>
            </w:pPr>
            <w:r>
              <w:t>Behavior when disabled</w:t>
            </w:r>
          </w:p>
        </w:tc>
        <w:tc>
          <w:tcPr>
            <w:tcW w:w="6390" w:type="dxa"/>
            <w:tcBorders>
              <w:bottom w:val="single" w:sz="4" w:space="0" w:color="auto"/>
            </w:tcBorders>
          </w:tcPr>
          <w:p w:rsidR="00DE4EB1" w:rsidRPr="000D3558" w:rsidRDefault="00DE4EB1" w:rsidP="00DE4EB1">
            <w:pPr>
              <w:numPr>
                <w:ilvl w:val="0"/>
                <w:numId w:val="7"/>
              </w:numPr>
              <w:spacing w:before="0" w:after="0"/>
            </w:pPr>
            <w:r>
              <w:t>User cannot use the Transfer Configuration function.</w:t>
            </w:r>
          </w:p>
        </w:tc>
      </w:tr>
      <w:tr w:rsidR="00DE4EB1" w:rsidTr="00DE4EB1">
        <w:tc>
          <w:tcPr>
            <w:tcW w:w="3168" w:type="dxa"/>
            <w:shd w:val="clear" w:color="auto" w:fill="F3F3F3"/>
          </w:tcPr>
          <w:p w:rsidR="00DE4EB1" w:rsidRDefault="00DE4EB1" w:rsidP="00DE4EB1">
            <w:pPr>
              <w:numPr>
                <w:ilvl w:val="0"/>
                <w:numId w:val="126"/>
              </w:numPr>
              <w:tabs>
                <w:tab w:val="left" w:pos="450"/>
              </w:tabs>
              <w:spacing w:before="0" w:after="0"/>
            </w:pPr>
            <w:r>
              <w:t>Transfer Configuration</w:t>
            </w:r>
          </w:p>
        </w:tc>
        <w:tc>
          <w:tcPr>
            <w:tcW w:w="6390" w:type="dxa"/>
            <w:shd w:val="clear" w:color="auto" w:fill="F3F3F3"/>
          </w:tcPr>
          <w:p w:rsidR="00DE4EB1" w:rsidRPr="000D3558" w:rsidRDefault="00DE4EB1" w:rsidP="00DE4EB1">
            <w:r>
              <w:t>“Database Utilities”</w:t>
            </w:r>
          </w:p>
        </w:tc>
      </w:tr>
      <w:tr w:rsidR="00DE4EB1" w:rsidTr="00DE4EB1">
        <w:tc>
          <w:tcPr>
            <w:tcW w:w="3168" w:type="dxa"/>
            <w:tcBorders>
              <w:bottom w:val="single" w:sz="4" w:space="0" w:color="auto"/>
            </w:tcBorders>
          </w:tcPr>
          <w:p w:rsidR="00DE4EB1" w:rsidRDefault="00DE4EB1" w:rsidP="00DE4EB1">
            <w:pPr>
              <w:numPr>
                <w:ilvl w:val="1"/>
                <w:numId w:val="126"/>
              </w:numPr>
              <w:tabs>
                <w:tab w:val="left" w:pos="450"/>
              </w:tabs>
              <w:spacing w:before="0" w:after="0"/>
            </w:pPr>
            <w:r>
              <w:t>Presentation</w:t>
            </w:r>
          </w:p>
        </w:tc>
        <w:tc>
          <w:tcPr>
            <w:tcW w:w="6390" w:type="dxa"/>
            <w:tcBorders>
              <w:bottom w:val="single" w:sz="4" w:space="0" w:color="auto"/>
            </w:tcBorders>
          </w:tcPr>
          <w:p w:rsidR="00DE4EB1" w:rsidRPr="000D3558" w:rsidRDefault="00DE4EB1" w:rsidP="00DE4EB1">
            <w:pPr>
              <w:numPr>
                <w:ilvl w:val="0"/>
                <w:numId w:val="7"/>
              </w:numPr>
              <w:spacing w:before="0" w:after="0"/>
            </w:pPr>
            <w:r>
              <w:t>Link is shown/not shown depending on whether the database utilities are enabled.</w:t>
            </w:r>
          </w:p>
        </w:tc>
      </w:tr>
      <w:tr w:rsidR="00DE4EB1" w:rsidTr="00DE4EB1">
        <w:tc>
          <w:tcPr>
            <w:tcW w:w="3168" w:type="dxa"/>
            <w:tcBorders>
              <w:bottom w:val="single" w:sz="4" w:space="0" w:color="auto"/>
            </w:tcBorders>
          </w:tcPr>
          <w:p w:rsidR="00DE4EB1" w:rsidRDefault="00DE4EB1" w:rsidP="00DE4EB1">
            <w:pPr>
              <w:numPr>
                <w:ilvl w:val="1"/>
                <w:numId w:val="126"/>
              </w:numPr>
              <w:tabs>
                <w:tab w:val="left" w:pos="450"/>
              </w:tabs>
              <w:spacing w:before="0" w:after="0"/>
            </w:pPr>
            <w:r>
              <w:t>Behavior when disabled</w:t>
            </w:r>
          </w:p>
        </w:tc>
        <w:tc>
          <w:tcPr>
            <w:tcW w:w="6390" w:type="dxa"/>
            <w:tcBorders>
              <w:bottom w:val="single" w:sz="4" w:space="0" w:color="auto"/>
            </w:tcBorders>
          </w:tcPr>
          <w:p w:rsidR="00DE4EB1" w:rsidRPr="000D3558" w:rsidRDefault="00DE4EB1" w:rsidP="00DE4EB1">
            <w:pPr>
              <w:numPr>
                <w:ilvl w:val="0"/>
                <w:numId w:val="7"/>
              </w:numPr>
              <w:spacing w:before="0" w:after="0"/>
            </w:pPr>
            <w:r>
              <w:t>User cannot use the Manage Baselines function.</w:t>
            </w:r>
          </w:p>
        </w:tc>
      </w:tr>
      <w:tr w:rsidR="00DE4EB1" w:rsidTr="00DE4EB1">
        <w:tc>
          <w:tcPr>
            <w:tcW w:w="3168" w:type="dxa"/>
            <w:shd w:val="clear" w:color="auto" w:fill="F3F3F3"/>
          </w:tcPr>
          <w:p w:rsidR="00DE4EB1" w:rsidRDefault="00DE4EB1" w:rsidP="00DE4EB1">
            <w:pPr>
              <w:numPr>
                <w:ilvl w:val="0"/>
                <w:numId w:val="126"/>
              </w:numPr>
              <w:tabs>
                <w:tab w:val="left" w:pos="450"/>
              </w:tabs>
              <w:spacing w:before="0" w:after="0"/>
            </w:pPr>
            <w:r>
              <w:t>Manage Recurring Transactions</w:t>
            </w:r>
          </w:p>
        </w:tc>
        <w:tc>
          <w:tcPr>
            <w:tcW w:w="6390" w:type="dxa"/>
            <w:shd w:val="clear" w:color="auto" w:fill="F3F3F3"/>
          </w:tcPr>
          <w:p w:rsidR="00DE4EB1" w:rsidRPr="000D3558" w:rsidRDefault="00DE4EB1" w:rsidP="00DE4EB1">
            <w:r>
              <w:t>“Database Utilities”</w:t>
            </w:r>
          </w:p>
        </w:tc>
      </w:tr>
      <w:tr w:rsidR="00DE4EB1" w:rsidTr="00DE4EB1">
        <w:tc>
          <w:tcPr>
            <w:tcW w:w="3168" w:type="dxa"/>
            <w:tcBorders>
              <w:bottom w:val="single" w:sz="4" w:space="0" w:color="auto"/>
            </w:tcBorders>
          </w:tcPr>
          <w:p w:rsidR="00DE4EB1" w:rsidRDefault="00DE4EB1" w:rsidP="00DE4EB1">
            <w:pPr>
              <w:numPr>
                <w:ilvl w:val="1"/>
                <w:numId w:val="126"/>
              </w:numPr>
              <w:tabs>
                <w:tab w:val="left" w:pos="450"/>
              </w:tabs>
              <w:spacing w:before="0" w:after="0"/>
            </w:pPr>
            <w:r>
              <w:t>Presentation</w:t>
            </w:r>
          </w:p>
        </w:tc>
        <w:tc>
          <w:tcPr>
            <w:tcW w:w="6390" w:type="dxa"/>
            <w:tcBorders>
              <w:bottom w:val="single" w:sz="4" w:space="0" w:color="auto"/>
            </w:tcBorders>
          </w:tcPr>
          <w:p w:rsidR="00DE4EB1" w:rsidRPr="000D3558" w:rsidRDefault="00DE4EB1" w:rsidP="00DE4EB1">
            <w:pPr>
              <w:numPr>
                <w:ilvl w:val="0"/>
                <w:numId w:val="7"/>
              </w:numPr>
              <w:spacing w:before="0" w:after="0"/>
            </w:pPr>
            <w:r>
              <w:t>Link is shown/not shown depending on whether the database utilities are enabled.</w:t>
            </w:r>
          </w:p>
        </w:tc>
      </w:tr>
      <w:tr w:rsidR="00DE4EB1" w:rsidTr="00DE4EB1">
        <w:tc>
          <w:tcPr>
            <w:tcW w:w="3168" w:type="dxa"/>
            <w:tcBorders>
              <w:bottom w:val="single" w:sz="4" w:space="0" w:color="auto"/>
            </w:tcBorders>
          </w:tcPr>
          <w:p w:rsidR="00DE4EB1" w:rsidRDefault="00DE4EB1" w:rsidP="00DE4EB1">
            <w:pPr>
              <w:numPr>
                <w:ilvl w:val="1"/>
                <w:numId w:val="126"/>
              </w:numPr>
              <w:tabs>
                <w:tab w:val="left" w:pos="450"/>
              </w:tabs>
              <w:spacing w:before="0" w:after="0"/>
            </w:pPr>
            <w:r>
              <w:t>Behavior when disabled</w:t>
            </w:r>
          </w:p>
        </w:tc>
        <w:tc>
          <w:tcPr>
            <w:tcW w:w="6390" w:type="dxa"/>
            <w:tcBorders>
              <w:bottom w:val="single" w:sz="4" w:space="0" w:color="auto"/>
            </w:tcBorders>
          </w:tcPr>
          <w:p w:rsidR="00DE4EB1" w:rsidRPr="000D3558" w:rsidRDefault="00DE4EB1" w:rsidP="00DE4EB1">
            <w:pPr>
              <w:numPr>
                <w:ilvl w:val="0"/>
                <w:numId w:val="7"/>
              </w:numPr>
              <w:spacing w:before="0" w:after="0"/>
            </w:pPr>
            <w:r>
              <w:t>User cannot use the Manage Recurring Transactions function.</w:t>
            </w:r>
          </w:p>
        </w:tc>
      </w:tr>
      <w:tr w:rsidR="00DE4EB1" w:rsidTr="00DE4EB1">
        <w:tc>
          <w:tcPr>
            <w:tcW w:w="3168" w:type="dxa"/>
            <w:shd w:val="clear" w:color="auto" w:fill="F3F3F3"/>
          </w:tcPr>
          <w:p w:rsidR="00DE4EB1" w:rsidRDefault="00DE4EB1" w:rsidP="00DE4EB1">
            <w:pPr>
              <w:numPr>
                <w:ilvl w:val="0"/>
                <w:numId w:val="126"/>
              </w:numPr>
              <w:tabs>
                <w:tab w:val="left" w:pos="450"/>
              </w:tabs>
              <w:spacing w:before="0" w:after="0"/>
            </w:pPr>
            <w:r>
              <w:t>Manage Types</w:t>
            </w:r>
          </w:p>
        </w:tc>
        <w:tc>
          <w:tcPr>
            <w:tcW w:w="6390" w:type="dxa"/>
            <w:shd w:val="clear" w:color="auto" w:fill="F3F3F3"/>
          </w:tcPr>
          <w:p w:rsidR="00DE4EB1" w:rsidRPr="000D3558" w:rsidRDefault="00DE4EB1" w:rsidP="00DE4EB1">
            <w:r>
              <w:t>“Database Utilities”</w:t>
            </w:r>
          </w:p>
        </w:tc>
      </w:tr>
      <w:tr w:rsidR="00DE4EB1" w:rsidTr="00DE4EB1">
        <w:tc>
          <w:tcPr>
            <w:tcW w:w="3168" w:type="dxa"/>
            <w:tcBorders>
              <w:bottom w:val="single" w:sz="4" w:space="0" w:color="auto"/>
            </w:tcBorders>
          </w:tcPr>
          <w:p w:rsidR="00DE4EB1" w:rsidRDefault="00DE4EB1" w:rsidP="00DE4EB1">
            <w:pPr>
              <w:numPr>
                <w:ilvl w:val="1"/>
                <w:numId w:val="126"/>
              </w:numPr>
              <w:tabs>
                <w:tab w:val="left" w:pos="450"/>
              </w:tabs>
              <w:spacing w:before="0" w:after="0"/>
            </w:pPr>
            <w:r>
              <w:t>Presentation</w:t>
            </w:r>
          </w:p>
        </w:tc>
        <w:tc>
          <w:tcPr>
            <w:tcW w:w="6390" w:type="dxa"/>
            <w:tcBorders>
              <w:bottom w:val="single" w:sz="4" w:space="0" w:color="auto"/>
            </w:tcBorders>
          </w:tcPr>
          <w:p w:rsidR="00DE4EB1" w:rsidRPr="000D3558" w:rsidRDefault="00DE4EB1" w:rsidP="00DE4EB1">
            <w:pPr>
              <w:numPr>
                <w:ilvl w:val="0"/>
                <w:numId w:val="7"/>
              </w:numPr>
              <w:spacing w:before="0" w:after="0"/>
            </w:pPr>
            <w:r>
              <w:t>Menu item is grayed out depending on whether the database utilities are enabled.</w:t>
            </w:r>
          </w:p>
        </w:tc>
      </w:tr>
      <w:tr w:rsidR="00DE4EB1" w:rsidTr="00DE4EB1">
        <w:tc>
          <w:tcPr>
            <w:tcW w:w="3168" w:type="dxa"/>
            <w:tcBorders>
              <w:bottom w:val="single" w:sz="4" w:space="0" w:color="auto"/>
            </w:tcBorders>
          </w:tcPr>
          <w:p w:rsidR="00DE4EB1" w:rsidRDefault="00DE4EB1" w:rsidP="00DE4EB1">
            <w:pPr>
              <w:numPr>
                <w:ilvl w:val="1"/>
                <w:numId w:val="126"/>
              </w:numPr>
              <w:tabs>
                <w:tab w:val="left" w:pos="450"/>
              </w:tabs>
              <w:spacing w:before="0" w:after="0"/>
            </w:pPr>
            <w:r>
              <w:lastRenderedPageBreak/>
              <w:t>Behavior when disabled</w:t>
            </w:r>
          </w:p>
        </w:tc>
        <w:tc>
          <w:tcPr>
            <w:tcW w:w="6390" w:type="dxa"/>
            <w:tcBorders>
              <w:bottom w:val="single" w:sz="4" w:space="0" w:color="auto"/>
            </w:tcBorders>
          </w:tcPr>
          <w:p w:rsidR="00DE4EB1" w:rsidRPr="000D3558" w:rsidRDefault="00DE4EB1" w:rsidP="00DE4EB1">
            <w:pPr>
              <w:numPr>
                <w:ilvl w:val="0"/>
                <w:numId w:val="7"/>
              </w:numPr>
              <w:spacing w:before="0" w:after="0"/>
            </w:pPr>
            <w:r>
              <w:t>User cannot use the Manage Types function.</w:t>
            </w:r>
          </w:p>
        </w:tc>
      </w:tr>
      <w:tr w:rsidR="00DE4EB1" w:rsidTr="00DE4EB1">
        <w:tc>
          <w:tcPr>
            <w:tcW w:w="3168" w:type="dxa"/>
            <w:shd w:val="clear" w:color="auto" w:fill="F3F3F3"/>
          </w:tcPr>
          <w:p w:rsidR="00DE4EB1" w:rsidRDefault="00DE4EB1" w:rsidP="00DE4EB1">
            <w:pPr>
              <w:numPr>
                <w:ilvl w:val="0"/>
                <w:numId w:val="126"/>
              </w:numPr>
              <w:tabs>
                <w:tab w:val="left" w:pos="450"/>
              </w:tabs>
              <w:spacing w:before="0" w:after="0"/>
            </w:pPr>
            <w:r>
              <w:t>Manage Trackers</w:t>
            </w:r>
          </w:p>
        </w:tc>
        <w:tc>
          <w:tcPr>
            <w:tcW w:w="6390" w:type="dxa"/>
            <w:shd w:val="clear" w:color="auto" w:fill="F3F3F3"/>
          </w:tcPr>
          <w:p w:rsidR="00DE4EB1" w:rsidRPr="000D3558" w:rsidRDefault="00DE4EB1" w:rsidP="00DE4EB1">
            <w:r>
              <w:t>“Database Utilities”</w:t>
            </w:r>
          </w:p>
        </w:tc>
      </w:tr>
      <w:tr w:rsidR="00DE4EB1" w:rsidTr="00DE4EB1">
        <w:tc>
          <w:tcPr>
            <w:tcW w:w="3168" w:type="dxa"/>
            <w:tcBorders>
              <w:bottom w:val="single" w:sz="4" w:space="0" w:color="auto"/>
            </w:tcBorders>
          </w:tcPr>
          <w:p w:rsidR="00DE4EB1" w:rsidRDefault="00DE4EB1" w:rsidP="00DE4EB1">
            <w:pPr>
              <w:numPr>
                <w:ilvl w:val="1"/>
                <w:numId w:val="126"/>
              </w:numPr>
              <w:tabs>
                <w:tab w:val="left" w:pos="450"/>
              </w:tabs>
              <w:spacing w:before="0" w:after="0"/>
            </w:pPr>
            <w:r>
              <w:t>Presentation</w:t>
            </w:r>
          </w:p>
        </w:tc>
        <w:tc>
          <w:tcPr>
            <w:tcW w:w="6390" w:type="dxa"/>
            <w:tcBorders>
              <w:bottom w:val="single" w:sz="4" w:space="0" w:color="auto"/>
            </w:tcBorders>
          </w:tcPr>
          <w:p w:rsidR="00DE4EB1" w:rsidRPr="000D3558" w:rsidRDefault="00DE4EB1" w:rsidP="00DE4EB1">
            <w:pPr>
              <w:numPr>
                <w:ilvl w:val="0"/>
                <w:numId w:val="7"/>
              </w:numPr>
              <w:spacing w:before="0" w:after="0"/>
            </w:pPr>
            <w:r>
              <w:t>Menu item is grayed out depending on whether the database utilities are enabled.</w:t>
            </w:r>
          </w:p>
        </w:tc>
      </w:tr>
      <w:tr w:rsidR="00DE4EB1" w:rsidTr="00DE4EB1">
        <w:tc>
          <w:tcPr>
            <w:tcW w:w="3168" w:type="dxa"/>
            <w:tcBorders>
              <w:bottom w:val="single" w:sz="4" w:space="0" w:color="auto"/>
            </w:tcBorders>
          </w:tcPr>
          <w:p w:rsidR="00DE4EB1" w:rsidRDefault="00DE4EB1" w:rsidP="00DE4EB1">
            <w:pPr>
              <w:numPr>
                <w:ilvl w:val="1"/>
                <w:numId w:val="126"/>
              </w:numPr>
              <w:tabs>
                <w:tab w:val="left" w:pos="450"/>
              </w:tabs>
              <w:spacing w:before="0" w:after="0"/>
            </w:pPr>
            <w:r>
              <w:t>Behavior when disabled</w:t>
            </w:r>
          </w:p>
        </w:tc>
        <w:tc>
          <w:tcPr>
            <w:tcW w:w="6390" w:type="dxa"/>
            <w:tcBorders>
              <w:bottom w:val="single" w:sz="4" w:space="0" w:color="auto"/>
            </w:tcBorders>
          </w:tcPr>
          <w:p w:rsidR="00DE4EB1" w:rsidRPr="000D3558" w:rsidRDefault="00DE4EB1" w:rsidP="00DE4EB1">
            <w:pPr>
              <w:numPr>
                <w:ilvl w:val="0"/>
                <w:numId w:val="7"/>
              </w:numPr>
              <w:spacing w:before="0" w:after="0"/>
            </w:pPr>
            <w:r>
              <w:t>User cannot use the Manage Trackers function.</w:t>
            </w:r>
          </w:p>
        </w:tc>
      </w:tr>
      <w:tr w:rsidR="0014377E" w:rsidTr="00DE4EB1">
        <w:tc>
          <w:tcPr>
            <w:tcW w:w="3168" w:type="dxa"/>
            <w:shd w:val="clear" w:color="auto" w:fill="F3F3F3"/>
          </w:tcPr>
          <w:p w:rsidR="0014377E" w:rsidRDefault="00DE4EB1" w:rsidP="0014377E">
            <w:pPr>
              <w:numPr>
                <w:ilvl w:val="0"/>
                <w:numId w:val="126"/>
              </w:numPr>
              <w:tabs>
                <w:tab w:val="left" w:pos="450"/>
              </w:tabs>
              <w:spacing w:before="0" w:after="0"/>
            </w:pPr>
            <w:r>
              <w:t>Manage Sites</w:t>
            </w:r>
          </w:p>
        </w:tc>
        <w:tc>
          <w:tcPr>
            <w:tcW w:w="6390" w:type="dxa"/>
            <w:shd w:val="clear" w:color="auto" w:fill="F3F3F3"/>
          </w:tcPr>
          <w:p w:rsidR="0014377E" w:rsidRPr="000D3558" w:rsidRDefault="0014377E" w:rsidP="0014377E">
            <w:r>
              <w:t>“Database Utilities”</w:t>
            </w:r>
          </w:p>
        </w:tc>
      </w:tr>
      <w:tr w:rsidR="0014377E" w:rsidTr="00DE4EB1">
        <w:tc>
          <w:tcPr>
            <w:tcW w:w="3168" w:type="dxa"/>
            <w:tcBorders>
              <w:bottom w:val="single" w:sz="4" w:space="0" w:color="auto"/>
            </w:tcBorders>
          </w:tcPr>
          <w:p w:rsidR="0014377E" w:rsidRDefault="0014377E" w:rsidP="0014377E">
            <w:pPr>
              <w:numPr>
                <w:ilvl w:val="1"/>
                <w:numId w:val="126"/>
              </w:numPr>
              <w:tabs>
                <w:tab w:val="left" w:pos="450"/>
              </w:tabs>
              <w:spacing w:before="0" w:after="0"/>
            </w:pPr>
            <w:r>
              <w:t>Presentation</w:t>
            </w:r>
          </w:p>
        </w:tc>
        <w:tc>
          <w:tcPr>
            <w:tcW w:w="6390" w:type="dxa"/>
            <w:tcBorders>
              <w:bottom w:val="single" w:sz="4" w:space="0" w:color="auto"/>
            </w:tcBorders>
          </w:tcPr>
          <w:p w:rsidR="0014377E" w:rsidRPr="000D3558" w:rsidRDefault="00DE4EB1" w:rsidP="0014377E">
            <w:pPr>
              <w:numPr>
                <w:ilvl w:val="0"/>
                <w:numId w:val="7"/>
              </w:numPr>
              <w:spacing w:before="0" w:after="0"/>
            </w:pPr>
            <w:r>
              <w:t xml:space="preserve">Menu item is grayed out </w:t>
            </w:r>
            <w:r w:rsidR="0014377E">
              <w:t>depending on whether the database utilities are enabled.</w:t>
            </w:r>
          </w:p>
        </w:tc>
      </w:tr>
      <w:tr w:rsidR="0014377E" w:rsidTr="00DE4EB1">
        <w:tc>
          <w:tcPr>
            <w:tcW w:w="3168" w:type="dxa"/>
            <w:tcBorders>
              <w:bottom w:val="single" w:sz="4" w:space="0" w:color="auto"/>
            </w:tcBorders>
          </w:tcPr>
          <w:p w:rsidR="0014377E" w:rsidRDefault="0014377E" w:rsidP="0014377E">
            <w:pPr>
              <w:numPr>
                <w:ilvl w:val="1"/>
                <w:numId w:val="126"/>
              </w:numPr>
              <w:tabs>
                <w:tab w:val="left" w:pos="450"/>
              </w:tabs>
              <w:spacing w:before="0" w:after="0"/>
            </w:pPr>
            <w:r>
              <w:t>Behavior when disabled</w:t>
            </w:r>
          </w:p>
        </w:tc>
        <w:tc>
          <w:tcPr>
            <w:tcW w:w="6390" w:type="dxa"/>
            <w:tcBorders>
              <w:bottom w:val="single" w:sz="4" w:space="0" w:color="auto"/>
            </w:tcBorders>
          </w:tcPr>
          <w:p w:rsidR="0014377E" w:rsidRPr="000D3558" w:rsidRDefault="0014377E" w:rsidP="0014377E">
            <w:pPr>
              <w:numPr>
                <w:ilvl w:val="0"/>
                <w:numId w:val="7"/>
              </w:numPr>
              <w:spacing w:before="0" w:after="0"/>
            </w:pPr>
            <w:r>
              <w:t xml:space="preserve">User cannot use the </w:t>
            </w:r>
            <w:r w:rsidR="00DE4EB1">
              <w:t xml:space="preserve">Manage Sites </w:t>
            </w:r>
            <w:r>
              <w:t>function.</w:t>
            </w:r>
          </w:p>
        </w:tc>
      </w:tr>
    </w:tbl>
    <w:p w:rsidR="0081409C" w:rsidRDefault="00E02370" w:rsidP="0081409C">
      <w:pPr>
        <w:pStyle w:val="Heading3"/>
      </w:pPr>
      <w:r>
        <w:t xml:space="preserve">Food </w:t>
      </w:r>
      <w:r w:rsidR="0081409C">
        <w:t>Type Limit Implementation</w:t>
      </w:r>
    </w:p>
    <w:p w:rsidR="0081409C" w:rsidRDefault="00E02370" w:rsidP="0081409C">
      <w:r>
        <w:t>Food Type Limits refers to the number</w:t>
      </w:r>
      <w:r w:rsidR="0081409C">
        <w:t xml:space="preserve"> of types that can </w:t>
      </w:r>
      <w:r>
        <w:t xml:space="preserve">coexist in a database. </w:t>
      </w:r>
      <w:r w:rsidR="0081409C">
        <w:t>This will be implemented by disabl</w:t>
      </w:r>
      <w:r>
        <w:t xml:space="preserve">ing ability to create new food types </w:t>
      </w:r>
      <w:r w:rsidR="0081409C">
        <w:t>when a user attempts to do so, if the new type would put the databased beyond the limit.</w:t>
      </w:r>
    </w:p>
    <w:p w:rsidR="0081409C" w:rsidRDefault="0081409C" w:rsidP="0081409C">
      <w:pPr>
        <w:pStyle w:val="Heading3"/>
      </w:pPr>
      <w:r>
        <w:t>Tracker Limit Implementation</w:t>
      </w:r>
    </w:p>
    <w:p w:rsidR="0081409C" w:rsidRDefault="0025410D" w:rsidP="0081409C">
      <w:r>
        <w:t>Tracker limits apply to the ability to open and use a database.  If a database has more Trackers than the license allows, it cannot be opened.</w:t>
      </w:r>
    </w:p>
    <w:p w:rsidR="0025410D" w:rsidRDefault="0025410D" w:rsidP="0081409C">
      <w:r>
        <w:t>If a user attempts to add a Tracker that would exceed the allowed limit, an error message dialog would be presented, disallowing the user from doing so.</w:t>
      </w:r>
    </w:p>
    <w:p w:rsidR="006C1B5A" w:rsidRDefault="006C1B5A" w:rsidP="0081409C"/>
    <w:p w:rsidR="006C1B5A" w:rsidRPr="0081409C" w:rsidRDefault="006C1B5A" w:rsidP="0081409C"/>
    <w:p w:rsidR="006C1B5A" w:rsidRDefault="006C1B5A" w:rsidP="006C1B5A">
      <w:pPr>
        <w:pStyle w:val="Heading2"/>
      </w:pPr>
      <w:r>
        <w:t>Implementation Notes</w:t>
      </w:r>
    </w:p>
    <w:p w:rsidR="00D073C8" w:rsidRPr="00D073C8" w:rsidRDefault="00D073C8" w:rsidP="006C1B5A">
      <w:pPr>
        <w:pStyle w:val="Heading3"/>
        <w:rPr>
          <w:color w:val="FF0000"/>
        </w:rPr>
      </w:pPr>
      <w:r w:rsidRPr="00D073C8">
        <w:rPr>
          <w:color w:val="FF0000"/>
        </w:rPr>
        <w:t>As Built Notes on Specific License Controls</w:t>
      </w:r>
    </w:p>
    <w:p w:rsidR="00D073C8" w:rsidRDefault="00D073C8" w:rsidP="00D073C8">
      <w:pPr>
        <w:spacing w:before="0" w:after="0"/>
        <w:rPr>
          <w:rFonts w:ascii="Arial" w:hAnsi="Arial" w:cs="Arial"/>
          <w:sz w:val="20"/>
        </w:rPr>
      </w:pPr>
      <w:r>
        <w:rPr>
          <w:rFonts w:ascii="Arial" w:hAnsi="Arial" w:cs="Arial"/>
          <w:sz w:val="20"/>
        </w:rPr>
        <w:t>The following shows (bullets) the on/off control of specific features:</w:t>
      </w:r>
    </w:p>
    <w:p w:rsidR="00D073C8" w:rsidRDefault="00D073C8" w:rsidP="00D073C8">
      <w:pPr>
        <w:spacing w:before="0" w:after="0"/>
        <w:rPr>
          <w:rFonts w:ascii="Arial" w:hAnsi="Arial" w:cs="Arial"/>
          <w:sz w:val="20"/>
        </w:rPr>
      </w:pPr>
    </w:p>
    <w:p w:rsidR="00D073C8" w:rsidRPr="00D073C8" w:rsidRDefault="00D073C8" w:rsidP="00D073C8">
      <w:pPr>
        <w:spacing w:before="0" w:after="0"/>
        <w:ind w:left="576"/>
        <w:rPr>
          <w:rFonts w:ascii="Arial" w:hAnsi="Arial" w:cs="Arial"/>
          <w:sz w:val="20"/>
        </w:rPr>
      </w:pPr>
      <w:r w:rsidRPr="00D073C8">
        <w:rPr>
          <w:rFonts w:ascii="Arial" w:hAnsi="Arial" w:cs="Arial"/>
          <w:sz w:val="20"/>
        </w:rPr>
        <w:t>Basic Process (All Users):</w:t>
      </w:r>
    </w:p>
    <w:p w:rsidR="00D073C8" w:rsidRPr="00D073C8" w:rsidRDefault="00D073C8" w:rsidP="00D073C8">
      <w:pPr>
        <w:numPr>
          <w:ilvl w:val="0"/>
          <w:numId w:val="130"/>
        </w:numPr>
        <w:tabs>
          <w:tab w:val="clear" w:pos="360"/>
          <w:tab w:val="num" w:pos="936"/>
        </w:tabs>
        <w:spacing w:before="0" w:after="0"/>
        <w:ind w:left="936"/>
        <w:rPr>
          <w:rFonts w:ascii="Arial" w:hAnsi="Arial" w:cs="Arial"/>
          <w:sz w:val="20"/>
        </w:rPr>
      </w:pPr>
      <w:r w:rsidRPr="00D073C8">
        <w:rPr>
          <w:rFonts w:ascii="Arial" w:hAnsi="Arial" w:cs="Arial"/>
          <w:sz w:val="20"/>
        </w:rPr>
        <w:t>Import Data</w:t>
      </w:r>
    </w:p>
    <w:p w:rsidR="00D073C8" w:rsidRPr="00D073C8" w:rsidRDefault="00D073C8" w:rsidP="00D073C8">
      <w:pPr>
        <w:numPr>
          <w:ilvl w:val="0"/>
          <w:numId w:val="130"/>
        </w:numPr>
        <w:tabs>
          <w:tab w:val="clear" w:pos="360"/>
          <w:tab w:val="num" w:pos="936"/>
        </w:tabs>
        <w:spacing w:before="0" w:after="0"/>
        <w:ind w:left="936"/>
        <w:rPr>
          <w:rFonts w:ascii="Arial" w:hAnsi="Arial" w:cs="Arial"/>
          <w:sz w:val="20"/>
        </w:rPr>
      </w:pPr>
      <w:r w:rsidRPr="00D073C8">
        <w:rPr>
          <w:rFonts w:ascii="Arial" w:hAnsi="Arial" w:cs="Arial"/>
          <w:sz w:val="20"/>
        </w:rPr>
        <w:t>Enter Waste Data</w:t>
      </w:r>
    </w:p>
    <w:p w:rsidR="00D073C8" w:rsidRPr="00D073C8" w:rsidRDefault="00D073C8" w:rsidP="00D073C8">
      <w:pPr>
        <w:numPr>
          <w:ilvl w:val="0"/>
          <w:numId w:val="130"/>
        </w:numPr>
        <w:tabs>
          <w:tab w:val="clear" w:pos="360"/>
          <w:tab w:val="num" w:pos="936"/>
        </w:tabs>
        <w:spacing w:before="0" w:after="0"/>
        <w:ind w:left="936"/>
        <w:rPr>
          <w:rFonts w:ascii="Arial" w:hAnsi="Arial" w:cs="Arial"/>
          <w:sz w:val="20"/>
        </w:rPr>
      </w:pPr>
      <w:r w:rsidRPr="00D073C8">
        <w:rPr>
          <w:rFonts w:ascii="Arial" w:hAnsi="Arial" w:cs="Arial"/>
          <w:sz w:val="20"/>
        </w:rPr>
        <w:t>Quick Add/Remove Users</w:t>
      </w:r>
    </w:p>
    <w:p w:rsidR="00D073C8" w:rsidRPr="00D073C8" w:rsidRDefault="00D073C8" w:rsidP="00D073C8">
      <w:pPr>
        <w:spacing w:before="0" w:after="0"/>
        <w:ind w:left="576"/>
        <w:rPr>
          <w:rFonts w:ascii="Arial" w:hAnsi="Arial" w:cs="Arial"/>
          <w:sz w:val="20"/>
        </w:rPr>
      </w:pPr>
    </w:p>
    <w:p w:rsidR="00D073C8" w:rsidRPr="00D073C8" w:rsidRDefault="00D073C8" w:rsidP="00D073C8">
      <w:pPr>
        <w:spacing w:before="0" w:after="0"/>
        <w:ind w:left="576"/>
        <w:rPr>
          <w:rFonts w:ascii="Arial" w:hAnsi="Arial" w:cs="Arial"/>
          <w:sz w:val="20"/>
        </w:rPr>
      </w:pPr>
      <w:r w:rsidRPr="00D073C8">
        <w:rPr>
          <w:rFonts w:ascii="Arial" w:hAnsi="Arial" w:cs="Arial"/>
          <w:sz w:val="20"/>
        </w:rPr>
        <w:t>Advanced Process (All Users):</w:t>
      </w:r>
    </w:p>
    <w:p w:rsidR="00D073C8" w:rsidRPr="00D073C8" w:rsidRDefault="00D073C8" w:rsidP="00D073C8">
      <w:pPr>
        <w:numPr>
          <w:ilvl w:val="0"/>
          <w:numId w:val="131"/>
        </w:numPr>
        <w:tabs>
          <w:tab w:val="clear" w:pos="360"/>
          <w:tab w:val="num" w:pos="936"/>
        </w:tabs>
        <w:spacing w:before="0" w:after="0"/>
        <w:ind w:left="936"/>
        <w:rPr>
          <w:rFonts w:ascii="Arial" w:hAnsi="Arial" w:cs="Arial"/>
          <w:sz w:val="20"/>
        </w:rPr>
      </w:pPr>
      <w:r w:rsidRPr="00D073C8">
        <w:rPr>
          <w:rFonts w:ascii="Arial" w:hAnsi="Arial" w:cs="Arial"/>
          <w:sz w:val="20"/>
        </w:rPr>
        <w:t>Change Task Status</w:t>
      </w:r>
    </w:p>
    <w:p w:rsidR="00D073C8" w:rsidRPr="00D073C8" w:rsidRDefault="00D073C8" w:rsidP="00D073C8">
      <w:pPr>
        <w:numPr>
          <w:ilvl w:val="0"/>
          <w:numId w:val="131"/>
        </w:numPr>
        <w:tabs>
          <w:tab w:val="clear" w:pos="360"/>
          <w:tab w:val="num" w:pos="936"/>
        </w:tabs>
        <w:spacing w:before="0" w:after="0"/>
        <w:ind w:left="936"/>
        <w:rPr>
          <w:rFonts w:ascii="Arial" w:hAnsi="Arial" w:cs="Arial"/>
          <w:sz w:val="20"/>
        </w:rPr>
      </w:pPr>
      <w:r w:rsidRPr="00D073C8">
        <w:rPr>
          <w:rFonts w:ascii="Arial" w:hAnsi="Arial" w:cs="Arial"/>
          <w:sz w:val="20"/>
        </w:rPr>
        <w:t>Enter Monthly Financials</w:t>
      </w:r>
    </w:p>
    <w:p w:rsidR="00D073C8" w:rsidRPr="00D073C8" w:rsidRDefault="00D073C8" w:rsidP="00D073C8">
      <w:pPr>
        <w:numPr>
          <w:ilvl w:val="0"/>
          <w:numId w:val="131"/>
        </w:numPr>
        <w:tabs>
          <w:tab w:val="clear" w:pos="360"/>
          <w:tab w:val="num" w:pos="936"/>
        </w:tabs>
        <w:spacing w:before="0" w:after="0"/>
        <w:ind w:left="936"/>
        <w:rPr>
          <w:rFonts w:ascii="Arial" w:hAnsi="Arial" w:cs="Arial"/>
          <w:sz w:val="20"/>
        </w:rPr>
      </w:pPr>
      <w:r w:rsidRPr="00D073C8">
        <w:rPr>
          <w:rFonts w:ascii="Arial" w:hAnsi="Arial" w:cs="Arial"/>
          <w:sz w:val="20"/>
        </w:rPr>
        <w:t>Enter SWAT Notes</w:t>
      </w:r>
    </w:p>
    <w:p w:rsidR="00D073C8" w:rsidRPr="00D073C8" w:rsidRDefault="00D073C8" w:rsidP="00D073C8">
      <w:pPr>
        <w:spacing w:before="0" w:after="0"/>
        <w:ind w:left="576"/>
        <w:rPr>
          <w:rFonts w:ascii="Arial" w:hAnsi="Arial" w:cs="Arial"/>
          <w:sz w:val="20"/>
        </w:rPr>
      </w:pPr>
    </w:p>
    <w:p w:rsidR="00D073C8" w:rsidRPr="00D073C8" w:rsidRDefault="00D073C8" w:rsidP="00D073C8">
      <w:pPr>
        <w:spacing w:before="0" w:after="0"/>
        <w:ind w:left="576"/>
        <w:rPr>
          <w:rFonts w:ascii="Arial" w:hAnsi="Arial" w:cs="Arial"/>
          <w:sz w:val="20"/>
        </w:rPr>
      </w:pPr>
      <w:r w:rsidRPr="00D073C8">
        <w:rPr>
          <w:rFonts w:ascii="Arial" w:hAnsi="Arial" w:cs="Arial"/>
          <w:sz w:val="20"/>
        </w:rPr>
        <w:t>Catering Module (All Users):</w:t>
      </w:r>
    </w:p>
    <w:p w:rsidR="00D073C8" w:rsidRPr="00D073C8" w:rsidRDefault="00D073C8" w:rsidP="00D073C8">
      <w:pPr>
        <w:numPr>
          <w:ilvl w:val="0"/>
          <w:numId w:val="132"/>
        </w:numPr>
        <w:tabs>
          <w:tab w:val="clear" w:pos="360"/>
          <w:tab w:val="num" w:pos="936"/>
        </w:tabs>
        <w:spacing w:before="0" w:after="0"/>
        <w:ind w:left="936"/>
        <w:rPr>
          <w:rFonts w:ascii="Arial" w:hAnsi="Arial" w:cs="Arial"/>
          <w:sz w:val="20"/>
        </w:rPr>
      </w:pPr>
      <w:r w:rsidRPr="00D073C8">
        <w:rPr>
          <w:rFonts w:ascii="Arial" w:hAnsi="Arial" w:cs="Arial"/>
          <w:sz w:val="20"/>
        </w:rPr>
        <w:t>Manage Event Orders</w:t>
      </w:r>
    </w:p>
    <w:p w:rsidR="00D073C8" w:rsidRPr="00D073C8" w:rsidRDefault="00D073C8" w:rsidP="00D073C8">
      <w:pPr>
        <w:numPr>
          <w:ilvl w:val="0"/>
          <w:numId w:val="132"/>
        </w:numPr>
        <w:tabs>
          <w:tab w:val="clear" w:pos="360"/>
          <w:tab w:val="num" w:pos="936"/>
        </w:tabs>
        <w:spacing w:before="0" w:after="0"/>
        <w:ind w:left="936"/>
        <w:rPr>
          <w:rFonts w:ascii="Arial" w:hAnsi="Arial" w:cs="Arial"/>
          <w:sz w:val="20"/>
        </w:rPr>
      </w:pPr>
      <w:r w:rsidRPr="00D073C8">
        <w:rPr>
          <w:rFonts w:ascii="Arial" w:hAnsi="Arial" w:cs="Arial"/>
          <w:sz w:val="20"/>
        </w:rPr>
        <w:t>Enter Event Orders Manually</w:t>
      </w:r>
    </w:p>
    <w:p w:rsidR="00D073C8" w:rsidRPr="00D073C8" w:rsidRDefault="00D073C8" w:rsidP="00D073C8">
      <w:pPr>
        <w:spacing w:before="0" w:after="0"/>
        <w:ind w:left="576"/>
        <w:rPr>
          <w:rFonts w:ascii="Arial" w:hAnsi="Arial" w:cs="Arial"/>
          <w:sz w:val="20"/>
        </w:rPr>
      </w:pPr>
    </w:p>
    <w:p w:rsidR="00D073C8" w:rsidRPr="00D073C8" w:rsidRDefault="00D073C8" w:rsidP="00D073C8">
      <w:pPr>
        <w:spacing w:before="0" w:after="0"/>
        <w:ind w:left="576"/>
        <w:rPr>
          <w:rFonts w:ascii="Arial" w:hAnsi="Arial" w:cs="Arial"/>
          <w:sz w:val="20"/>
        </w:rPr>
      </w:pPr>
      <w:r w:rsidRPr="00D073C8">
        <w:rPr>
          <w:rFonts w:ascii="Arial" w:hAnsi="Arial" w:cs="Arial"/>
          <w:sz w:val="20"/>
        </w:rPr>
        <w:t>Reporting and Preferences (All Users):</w:t>
      </w:r>
    </w:p>
    <w:p w:rsidR="00D073C8" w:rsidRPr="00D073C8" w:rsidRDefault="00D073C8" w:rsidP="00D073C8">
      <w:pPr>
        <w:numPr>
          <w:ilvl w:val="0"/>
          <w:numId w:val="133"/>
        </w:numPr>
        <w:tabs>
          <w:tab w:val="clear" w:pos="360"/>
          <w:tab w:val="num" w:pos="936"/>
        </w:tabs>
        <w:spacing w:before="0" w:after="0"/>
        <w:ind w:left="936"/>
        <w:rPr>
          <w:rFonts w:ascii="Arial" w:hAnsi="Arial" w:cs="Arial"/>
          <w:sz w:val="20"/>
        </w:rPr>
      </w:pPr>
      <w:r w:rsidRPr="00D073C8">
        <w:rPr>
          <w:rFonts w:ascii="Arial" w:hAnsi="Arial" w:cs="Arial"/>
          <w:sz w:val="20"/>
        </w:rPr>
        <w:t>Manage Baselines</w:t>
      </w:r>
    </w:p>
    <w:p w:rsidR="00D073C8" w:rsidRPr="00D073C8" w:rsidRDefault="00D073C8" w:rsidP="00D073C8">
      <w:pPr>
        <w:numPr>
          <w:ilvl w:val="0"/>
          <w:numId w:val="133"/>
        </w:numPr>
        <w:tabs>
          <w:tab w:val="clear" w:pos="360"/>
          <w:tab w:val="num" w:pos="936"/>
        </w:tabs>
        <w:spacing w:before="0" w:after="0"/>
        <w:ind w:left="936"/>
        <w:rPr>
          <w:rFonts w:ascii="Arial" w:hAnsi="Arial" w:cs="Arial"/>
          <w:sz w:val="20"/>
        </w:rPr>
      </w:pPr>
      <w:r w:rsidRPr="00D073C8">
        <w:rPr>
          <w:rFonts w:ascii="Arial" w:hAnsi="Arial" w:cs="Arial"/>
          <w:sz w:val="20"/>
        </w:rPr>
        <w:t>Manage Preferences</w:t>
      </w:r>
    </w:p>
    <w:p w:rsidR="00D073C8" w:rsidRPr="00D073C8" w:rsidRDefault="00D073C8" w:rsidP="00D073C8">
      <w:pPr>
        <w:spacing w:before="0" w:after="0"/>
        <w:ind w:left="576"/>
        <w:rPr>
          <w:rFonts w:ascii="Arial" w:hAnsi="Arial" w:cs="Arial"/>
          <w:sz w:val="20"/>
        </w:rPr>
      </w:pPr>
    </w:p>
    <w:p w:rsidR="00D073C8" w:rsidRPr="00D073C8" w:rsidRDefault="00D073C8" w:rsidP="00D073C8">
      <w:pPr>
        <w:spacing w:before="0" w:after="0"/>
        <w:ind w:left="576"/>
        <w:rPr>
          <w:rFonts w:ascii="Arial" w:hAnsi="Arial" w:cs="Arial"/>
          <w:sz w:val="20"/>
        </w:rPr>
      </w:pPr>
      <w:r w:rsidRPr="00D073C8">
        <w:rPr>
          <w:rFonts w:ascii="Arial" w:hAnsi="Arial" w:cs="Arial"/>
          <w:sz w:val="20"/>
        </w:rPr>
        <w:t>Configuration (DB Manager Users + Super Users only):</w:t>
      </w:r>
    </w:p>
    <w:p w:rsidR="00D073C8" w:rsidRPr="00D073C8" w:rsidRDefault="00D073C8" w:rsidP="00D073C8">
      <w:pPr>
        <w:numPr>
          <w:ilvl w:val="0"/>
          <w:numId w:val="134"/>
        </w:numPr>
        <w:tabs>
          <w:tab w:val="clear" w:pos="360"/>
          <w:tab w:val="num" w:pos="936"/>
        </w:tabs>
        <w:spacing w:before="0" w:after="0"/>
        <w:ind w:left="936"/>
        <w:rPr>
          <w:rFonts w:ascii="Arial" w:hAnsi="Arial" w:cs="Arial"/>
          <w:sz w:val="20"/>
        </w:rPr>
      </w:pPr>
      <w:r w:rsidRPr="00D073C8">
        <w:rPr>
          <w:rFonts w:ascii="Arial" w:hAnsi="Arial" w:cs="Arial"/>
          <w:sz w:val="20"/>
        </w:rPr>
        <w:t>Manage Types</w:t>
      </w:r>
    </w:p>
    <w:p w:rsidR="00D073C8" w:rsidRPr="00D073C8" w:rsidRDefault="00D073C8" w:rsidP="00D073C8">
      <w:pPr>
        <w:numPr>
          <w:ilvl w:val="0"/>
          <w:numId w:val="134"/>
        </w:numPr>
        <w:tabs>
          <w:tab w:val="clear" w:pos="360"/>
          <w:tab w:val="num" w:pos="936"/>
        </w:tabs>
        <w:spacing w:before="0" w:after="0"/>
        <w:ind w:left="936"/>
        <w:rPr>
          <w:rFonts w:ascii="Arial" w:hAnsi="Arial" w:cs="Arial"/>
          <w:sz w:val="20"/>
        </w:rPr>
      </w:pPr>
      <w:r w:rsidRPr="00D073C8">
        <w:rPr>
          <w:rFonts w:ascii="Arial" w:hAnsi="Arial" w:cs="Arial"/>
          <w:sz w:val="20"/>
        </w:rPr>
        <w:t>Manage Trackers</w:t>
      </w:r>
    </w:p>
    <w:p w:rsidR="00D073C8" w:rsidRPr="00D073C8" w:rsidRDefault="00D073C8" w:rsidP="00D073C8">
      <w:pPr>
        <w:numPr>
          <w:ilvl w:val="0"/>
          <w:numId w:val="134"/>
        </w:numPr>
        <w:tabs>
          <w:tab w:val="clear" w:pos="360"/>
          <w:tab w:val="num" w:pos="936"/>
        </w:tabs>
        <w:spacing w:before="0" w:after="0"/>
        <w:ind w:left="936"/>
        <w:rPr>
          <w:rFonts w:ascii="Arial" w:hAnsi="Arial" w:cs="Arial"/>
          <w:sz w:val="20"/>
        </w:rPr>
      </w:pPr>
      <w:r w:rsidRPr="00D073C8">
        <w:rPr>
          <w:rFonts w:ascii="Arial" w:hAnsi="Arial" w:cs="Arial"/>
          <w:sz w:val="20"/>
        </w:rPr>
        <w:t>Manage Sites</w:t>
      </w:r>
    </w:p>
    <w:p w:rsidR="00D073C8" w:rsidRPr="00D073C8" w:rsidRDefault="00D073C8" w:rsidP="00D073C8">
      <w:pPr>
        <w:numPr>
          <w:ilvl w:val="0"/>
          <w:numId w:val="134"/>
        </w:numPr>
        <w:tabs>
          <w:tab w:val="clear" w:pos="360"/>
          <w:tab w:val="num" w:pos="936"/>
        </w:tabs>
        <w:spacing w:before="0" w:after="0"/>
        <w:ind w:left="936"/>
        <w:rPr>
          <w:rFonts w:ascii="Arial" w:hAnsi="Arial" w:cs="Arial"/>
          <w:sz w:val="20"/>
        </w:rPr>
      </w:pPr>
      <w:r w:rsidRPr="00D073C8">
        <w:rPr>
          <w:rFonts w:ascii="Arial" w:hAnsi="Arial" w:cs="Arial"/>
          <w:sz w:val="20"/>
        </w:rPr>
        <w:lastRenderedPageBreak/>
        <w:t>Manage Recurring Transactions</w:t>
      </w:r>
    </w:p>
    <w:p w:rsidR="00D073C8" w:rsidRPr="00D073C8" w:rsidRDefault="00D073C8" w:rsidP="00D073C8">
      <w:pPr>
        <w:numPr>
          <w:ilvl w:val="0"/>
          <w:numId w:val="134"/>
        </w:numPr>
        <w:tabs>
          <w:tab w:val="clear" w:pos="360"/>
          <w:tab w:val="num" w:pos="936"/>
        </w:tabs>
        <w:spacing w:before="0" w:after="0"/>
        <w:ind w:left="936"/>
        <w:rPr>
          <w:rFonts w:ascii="Arial" w:hAnsi="Arial" w:cs="Arial"/>
          <w:sz w:val="20"/>
        </w:rPr>
      </w:pPr>
      <w:r w:rsidRPr="00D073C8">
        <w:rPr>
          <w:rFonts w:ascii="Arial" w:hAnsi="Arial" w:cs="Arial"/>
          <w:sz w:val="20"/>
        </w:rPr>
        <w:t>Manage Food Cost Adjustments</w:t>
      </w:r>
    </w:p>
    <w:p w:rsidR="00D073C8" w:rsidRPr="00D073C8" w:rsidRDefault="00D073C8" w:rsidP="00D073C8">
      <w:pPr>
        <w:numPr>
          <w:ilvl w:val="0"/>
          <w:numId w:val="134"/>
        </w:numPr>
        <w:tabs>
          <w:tab w:val="clear" w:pos="360"/>
          <w:tab w:val="num" w:pos="936"/>
        </w:tabs>
        <w:spacing w:before="0" w:after="0"/>
        <w:ind w:left="936"/>
        <w:rPr>
          <w:rFonts w:ascii="Arial" w:hAnsi="Arial" w:cs="Arial"/>
          <w:sz w:val="20"/>
        </w:rPr>
      </w:pPr>
      <w:r w:rsidRPr="00D073C8">
        <w:rPr>
          <w:rFonts w:ascii="Arial" w:hAnsi="Arial" w:cs="Arial"/>
          <w:sz w:val="20"/>
        </w:rPr>
        <w:t>Manage Event Clients</w:t>
      </w:r>
    </w:p>
    <w:p w:rsidR="00D073C8" w:rsidRPr="00D073C8" w:rsidRDefault="00D073C8" w:rsidP="00D073C8">
      <w:pPr>
        <w:spacing w:before="0" w:after="0"/>
        <w:ind w:left="576"/>
        <w:rPr>
          <w:rFonts w:ascii="Arial" w:hAnsi="Arial" w:cs="Arial"/>
          <w:sz w:val="20"/>
        </w:rPr>
      </w:pPr>
    </w:p>
    <w:p w:rsidR="00D073C8" w:rsidRDefault="00D073C8" w:rsidP="00D073C8">
      <w:pPr>
        <w:spacing w:before="0" w:after="0"/>
        <w:rPr>
          <w:rFonts w:ascii="Arial" w:hAnsi="Arial" w:cs="Arial"/>
          <w:sz w:val="20"/>
        </w:rPr>
      </w:pPr>
      <w:r>
        <w:rPr>
          <w:rFonts w:ascii="Arial" w:hAnsi="Arial" w:cs="Arial"/>
          <w:sz w:val="20"/>
        </w:rPr>
        <w:t>“All user” functions, if enabled, do not require DB Manager or Super User login to access them.  “DB Manager + Super Users only” functions are only available to users who have logged in as either Manager or Super User.  But in order for a DB Manager User to use the functions, the functions must be specifically enabled via the license code.  In contrast, a Super User can always see all functions regardless of the license code.</w:t>
      </w:r>
    </w:p>
    <w:p w:rsidR="00D073C8" w:rsidRPr="00D073C8" w:rsidRDefault="00D073C8" w:rsidP="00D073C8"/>
    <w:p w:rsidR="006C1B5A" w:rsidRDefault="006C1B5A" w:rsidP="006C1B5A">
      <w:pPr>
        <w:pStyle w:val="Heading3"/>
      </w:pPr>
      <w:r>
        <w:t xml:space="preserve">Passing Values to </w:t>
      </w:r>
      <w:smartTag w:uri="urn:schemas-microsoft-com:office:smarttags" w:element="place">
        <w:r>
          <w:t>Delphi</w:t>
        </w:r>
      </w:smartTag>
    </w:p>
    <w:p w:rsidR="006C1B5A" w:rsidRDefault="006C1B5A" w:rsidP="006C1B5A">
      <w:pPr>
        <w:numPr>
          <w:ilvl w:val="0"/>
          <w:numId w:val="129"/>
        </w:numPr>
      </w:pPr>
      <w:r>
        <w:t xml:space="preserve">Values are passed to </w:t>
      </w:r>
      <w:smartTag w:uri="urn:schemas-microsoft-com:office:smarttags" w:element="place">
        <w:r>
          <w:t>Delphi</w:t>
        </w:r>
      </w:smartTag>
      <w:r>
        <w:t xml:space="preserve"> via the GlobalVars table of the database.  Specifically:</w:t>
      </w:r>
    </w:p>
    <w:p w:rsidR="006C1B5A" w:rsidRDefault="006C1B5A" w:rsidP="006C1B5A">
      <w:pPr>
        <w:numPr>
          <w:ilvl w:val="1"/>
          <w:numId w:val="129"/>
        </w:numPr>
      </w:pPr>
      <w:r>
        <w:t>Food type limit number</w:t>
      </w:r>
    </w:p>
    <w:p w:rsidR="006C1B5A" w:rsidRDefault="006C1B5A" w:rsidP="006C1B5A">
      <w:pPr>
        <w:numPr>
          <w:ilvl w:val="1"/>
          <w:numId w:val="129"/>
        </w:numPr>
      </w:pPr>
      <w:r>
        <w:t>Tracker limit number</w:t>
      </w:r>
    </w:p>
    <w:p w:rsidR="006C1B5A" w:rsidRDefault="006C1B5A" w:rsidP="006C1B5A">
      <w:pPr>
        <w:numPr>
          <w:ilvl w:val="1"/>
          <w:numId w:val="129"/>
        </w:numPr>
      </w:pPr>
    </w:p>
    <w:p w:rsidR="006C1B5A" w:rsidRDefault="006C1B5A" w:rsidP="006C1B5A">
      <w:pPr>
        <w:numPr>
          <w:ilvl w:val="0"/>
          <w:numId w:val="129"/>
        </w:numPr>
      </w:pPr>
      <w:r>
        <w:t>VWA4.NET initializes the GlobalVars table each time it opens a database.</w:t>
      </w:r>
    </w:p>
    <w:p w:rsidR="006C1B5A" w:rsidRDefault="006C1B5A" w:rsidP="006C1B5A">
      <w:pPr>
        <w:numPr>
          <w:ilvl w:val="1"/>
          <w:numId w:val="129"/>
        </w:numPr>
      </w:pPr>
      <w:r>
        <w:t>Values are set according to the license code level for that installed version.</w:t>
      </w:r>
    </w:p>
    <w:p w:rsidR="006C1B5A" w:rsidRDefault="006C1B5A" w:rsidP="006C1B5A">
      <w:pPr>
        <w:numPr>
          <w:ilvl w:val="0"/>
          <w:numId w:val="129"/>
        </w:numPr>
      </w:pPr>
      <w:r>
        <w:t xml:space="preserve">VWA.Delphi  reads the GlobalVars table to find out the values from the license code.  </w:t>
      </w:r>
    </w:p>
    <w:p w:rsidR="006C1B5A" w:rsidRPr="006C1B5A" w:rsidRDefault="006C1B5A" w:rsidP="006C1B5A">
      <w:pPr>
        <w:numPr>
          <w:ilvl w:val="1"/>
          <w:numId w:val="129"/>
        </w:numPr>
      </w:pPr>
      <w:r>
        <w:t>This is not a bulletproof method but it will work almost all the time.</w:t>
      </w:r>
    </w:p>
    <w:p w:rsidR="00D54A43" w:rsidRDefault="00E6308C" w:rsidP="006C1B5A">
      <w:pPr>
        <w:pStyle w:val="Heading1"/>
      </w:pPr>
      <w:r>
        <w:br w:type="page"/>
      </w:r>
      <w:bookmarkStart w:id="12" w:name="_Toc206233463"/>
      <w:r w:rsidR="00D54A43">
        <w:lastRenderedPageBreak/>
        <w:t>UI Design</w:t>
      </w:r>
      <w:bookmarkEnd w:id="12"/>
    </w:p>
    <w:p w:rsidR="00D54A43" w:rsidRDefault="003020CA" w:rsidP="00D54A43">
      <w:r>
        <w:t>The following is a schematic view of the Main Screen, which is the basis and “home” for VWA4.NET:</w:t>
      </w:r>
    </w:p>
    <w:p w:rsidR="003020CA" w:rsidRDefault="004F18EA" w:rsidP="00D54A43">
      <w:r>
        <w:rPr>
          <w:noProof/>
        </w:rPr>
        <w:drawing>
          <wp:inline distT="0" distB="0" distL="0" distR="0">
            <wp:extent cx="5943600" cy="4724400"/>
            <wp:effectExtent l="19050" t="0" r="0" b="0"/>
            <wp:docPr id="1" name="Picture 1" descr="V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WA"/>
                    <pic:cNvPicPr>
                      <a:picLocks noChangeAspect="1" noChangeArrowheads="1"/>
                    </pic:cNvPicPr>
                  </pic:nvPicPr>
                  <pic:blipFill>
                    <a:blip r:embed="rId8" cstate="print"/>
                    <a:srcRect/>
                    <a:stretch>
                      <a:fillRect/>
                    </a:stretch>
                  </pic:blipFill>
                  <pic:spPr bwMode="auto">
                    <a:xfrm>
                      <a:off x="0" y="0"/>
                      <a:ext cx="5943600" cy="4724400"/>
                    </a:xfrm>
                    <a:prstGeom prst="rect">
                      <a:avLst/>
                    </a:prstGeom>
                    <a:noFill/>
                    <a:ln w="9525">
                      <a:noFill/>
                      <a:miter lim="800000"/>
                      <a:headEnd/>
                      <a:tailEnd/>
                    </a:ln>
                  </pic:spPr>
                </pic:pic>
              </a:graphicData>
            </a:graphic>
          </wp:inline>
        </w:drawing>
      </w:r>
    </w:p>
    <w:p w:rsidR="00FA13EA" w:rsidRDefault="00FA13EA" w:rsidP="006331C2">
      <w:pPr>
        <w:pStyle w:val="Heading1"/>
      </w:pPr>
      <w:bookmarkStart w:id="13" w:name="_Definitions"/>
      <w:bookmarkStart w:id="14" w:name="_Toc206233464"/>
      <w:bookmarkEnd w:id="13"/>
      <w:r>
        <w:t>UI Configurability</w:t>
      </w:r>
      <w:bookmarkEnd w:id="14"/>
    </w:p>
    <w:p w:rsidR="00FA13EA" w:rsidRDefault="00FA13EA" w:rsidP="00FA13EA">
      <w:r>
        <w:t xml:space="preserve">Several </w:t>
      </w:r>
      <w:r w:rsidR="00CA759B">
        <w:t xml:space="preserve">aspects of </w:t>
      </w:r>
      <w:r>
        <w:t xml:space="preserve">the </w:t>
      </w:r>
      <w:r w:rsidR="00CA759B">
        <w:t xml:space="preserve">VWA4.NET </w:t>
      </w:r>
      <w:r>
        <w:t xml:space="preserve">UI are configurable.  </w:t>
      </w:r>
      <w:r w:rsidR="006F2E72">
        <w:t>This configurability is all persisted in, and driven from, the database.  UI Configurability</w:t>
      </w:r>
      <w:r>
        <w:t xml:space="preserve"> include</w:t>
      </w:r>
      <w:r w:rsidR="006F2E72">
        <w:t>s</w:t>
      </w:r>
      <w:r>
        <w:t>:</w:t>
      </w:r>
    </w:p>
    <w:p w:rsidR="00FA13EA" w:rsidRDefault="00FA13EA" w:rsidP="00FA13EA">
      <w:pPr>
        <w:numPr>
          <w:ilvl w:val="0"/>
          <w:numId w:val="20"/>
        </w:numPr>
      </w:pPr>
      <w:r>
        <w:t>Task Explorer</w:t>
      </w:r>
    </w:p>
    <w:p w:rsidR="00FA13EA" w:rsidRDefault="00FA13EA" w:rsidP="00FA13EA">
      <w:pPr>
        <w:numPr>
          <w:ilvl w:val="0"/>
          <w:numId w:val="20"/>
        </w:numPr>
      </w:pPr>
      <w:r>
        <w:t>Shortcuts</w:t>
      </w:r>
      <w:r w:rsidR="006F2E72">
        <w:t>/</w:t>
      </w:r>
      <w:r>
        <w:t>Settings</w:t>
      </w:r>
    </w:p>
    <w:p w:rsidR="00DB6C2F" w:rsidRDefault="00DB6C2F" w:rsidP="00DB6C2F">
      <w:pPr>
        <w:numPr>
          <w:ilvl w:val="0"/>
          <w:numId w:val="20"/>
        </w:numPr>
      </w:pPr>
      <w:r>
        <w:t>Status bar</w:t>
      </w:r>
    </w:p>
    <w:p w:rsidR="00DB6C2F" w:rsidRDefault="00DB6C2F" w:rsidP="00DB6C2F">
      <w:pPr>
        <w:numPr>
          <w:ilvl w:val="0"/>
          <w:numId w:val="20"/>
        </w:numPr>
      </w:pPr>
      <w:r>
        <w:t>NOTE: the Menu Bar is fixed both in being always present, and always the same structure (i.e. all items are always present – depending on the mode of operation and SW version).</w:t>
      </w:r>
    </w:p>
    <w:p w:rsidR="001B1AAF" w:rsidRDefault="001B1AAF" w:rsidP="001B1AAF">
      <w:pPr>
        <w:pStyle w:val="Heading2"/>
      </w:pPr>
      <w:bookmarkStart w:id="15" w:name="_Toc206233465"/>
      <w:r>
        <w:t>Task Explorer</w:t>
      </w:r>
      <w:r w:rsidR="006F2E72">
        <w:t xml:space="preserve"> – Task Groups and Tasks</w:t>
      </w:r>
      <w:bookmarkEnd w:id="15"/>
    </w:p>
    <w:p w:rsidR="001B1AAF" w:rsidRDefault="001B1AAF" w:rsidP="001B1AAF">
      <w:r>
        <w:t>The Task Explorer contents are driven from a database table.  As such, it can be modified in certain ways:</w:t>
      </w:r>
    </w:p>
    <w:p w:rsidR="00DB6C2F" w:rsidRDefault="00DB6C2F" w:rsidP="00DB6C2F">
      <w:pPr>
        <w:numPr>
          <w:ilvl w:val="0"/>
          <w:numId w:val="21"/>
        </w:numPr>
      </w:pPr>
      <w:r>
        <w:t>Task Groups can be added/removed/renamed</w:t>
      </w:r>
    </w:p>
    <w:p w:rsidR="00DB6C2F" w:rsidRDefault="00DB6C2F" w:rsidP="00DB6C2F">
      <w:pPr>
        <w:numPr>
          <w:ilvl w:val="1"/>
          <w:numId w:val="21"/>
        </w:numPr>
      </w:pPr>
      <w:r>
        <w:lastRenderedPageBreak/>
        <w:t>There must be at least 1 Task Group; all tasks must fall into a Task Group.</w:t>
      </w:r>
    </w:p>
    <w:p w:rsidR="00DB6C2F" w:rsidRDefault="00DB6C2F" w:rsidP="00DB6C2F">
      <w:pPr>
        <w:numPr>
          <w:ilvl w:val="0"/>
          <w:numId w:val="21"/>
        </w:numPr>
      </w:pPr>
      <w:r>
        <w:t>Individual Tasks can be turned on/off and renamed to suit.</w:t>
      </w:r>
    </w:p>
    <w:p w:rsidR="006F2E72" w:rsidRDefault="001B1AAF" w:rsidP="001B1AAF">
      <w:pPr>
        <w:numPr>
          <w:ilvl w:val="0"/>
          <w:numId w:val="21"/>
        </w:numPr>
      </w:pPr>
      <w:r>
        <w:t xml:space="preserve">Tasks can be </w:t>
      </w:r>
      <w:r w:rsidR="00DB6C2F">
        <w:t>placed under any Task Group.</w:t>
      </w:r>
      <w:r w:rsidR="006F2E72">
        <w:t xml:space="preserve"> </w:t>
      </w:r>
    </w:p>
    <w:p w:rsidR="00924EA5" w:rsidRDefault="00924EA5" w:rsidP="00924EA5">
      <w:pPr>
        <w:pStyle w:val="Heading3"/>
      </w:pPr>
      <w:bookmarkStart w:id="16" w:name="_Toc206233466"/>
      <w:r>
        <w:t xml:space="preserve">UI for Configuring Task Explorer </w:t>
      </w:r>
      <w:r w:rsidRPr="002E5803">
        <w:rPr>
          <w:color w:val="FF0000"/>
        </w:rPr>
        <w:t>(stretch goal)</w:t>
      </w:r>
      <w:bookmarkEnd w:id="16"/>
    </w:p>
    <w:p w:rsidR="00924EA5" w:rsidRDefault="00924EA5" w:rsidP="00924EA5">
      <w:r>
        <w:t>From within Tools&gt;Options on the Menu Bar</w:t>
      </w:r>
      <w:r w:rsidR="00DB6C2F">
        <w:t xml:space="preserve">, </w:t>
      </w:r>
      <w:r>
        <w:t>a simple configurator tree control</w:t>
      </w:r>
      <w:r w:rsidR="00DB6C2F">
        <w:t xml:space="preserve"> will be available, </w:t>
      </w:r>
      <w:r>
        <w:t>with columns that expose the sett</w:t>
      </w:r>
      <w:r w:rsidR="00DB6C2F">
        <w:t xml:space="preserve">ings.  Structure will be controlled by </w:t>
      </w:r>
      <w:r w:rsidR="00901A5E">
        <w:t>drag/drop within the tree</w:t>
      </w:r>
      <w:r>
        <w:t>.</w:t>
      </w:r>
      <w:r w:rsidR="00901A5E">
        <w:t xml:space="preserve">  Task Group Adds/Deletes will be done via simple buttons.</w:t>
      </w:r>
    </w:p>
    <w:p w:rsidR="001B1AAF" w:rsidRDefault="006F2E72" w:rsidP="006F2E72">
      <w:pPr>
        <w:pStyle w:val="Heading2"/>
      </w:pPr>
      <w:bookmarkStart w:id="17" w:name="_Toc206233467"/>
      <w:r>
        <w:t>Shortcuts/Settings</w:t>
      </w:r>
      <w:bookmarkEnd w:id="17"/>
    </w:p>
    <w:p w:rsidR="006F2E72" w:rsidRDefault="006F2E72" w:rsidP="006F2E72">
      <w:pPr>
        <w:numPr>
          <w:ilvl w:val="0"/>
          <w:numId w:val="27"/>
        </w:numPr>
      </w:pPr>
      <w:r>
        <w:t>Entire Shortcut/Settings window can be shown/hidden (shown is default)</w:t>
      </w:r>
    </w:p>
    <w:p w:rsidR="006F2E72" w:rsidRDefault="006F2E72" w:rsidP="006F2E72">
      <w:pPr>
        <w:numPr>
          <w:ilvl w:val="0"/>
          <w:numId w:val="27"/>
        </w:numPr>
      </w:pPr>
      <w:r>
        <w:t xml:space="preserve">Individual Shortcuts and Settings links can be </w:t>
      </w:r>
      <w:r w:rsidR="00901A5E">
        <w:t>turned on/off and reassigned to the specific functions that are available.</w:t>
      </w:r>
    </w:p>
    <w:p w:rsidR="00901A5E" w:rsidRDefault="00901A5E" w:rsidP="002E5803">
      <w:pPr>
        <w:pStyle w:val="Heading3"/>
      </w:pPr>
      <w:bookmarkStart w:id="18" w:name="_Toc206233468"/>
      <w:r>
        <w:t>UI for Configuring Shortcuts/Settings</w:t>
      </w:r>
      <w:r w:rsidRPr="002E5803">
        <w:rPr>
          <w:color w:val="FF0000"/>
        </w:rPr>
        <w:t xml:space="preserve"> (stretch goal)</w:t>
      </w:r>
      <w:bookmarkEnd w:id="18"/>
    </w:p>
    <w:p w:rsidR="00A460BA" w:rsidRDefault="00901A5E" w:rsidP="00901A5E">
      <w:r>
        <w:t>From within Tools&gt;Options on the Menu Bar, a simple configurator tree/grid control arrangement will be available</w:t>
      </w:r>
      <w:r w:rsidR="00A460BA">
        <w:t>.</w:t>
      </w:r>
    </w:p>
    <w:p w:rsidR="00A460BA" w:rsidRDefault="00A460BA" w:rsidP="00A460BA">
      <w:pPr>
        <w:numPr>
          <w:ilvl w:val="0"/>
          <w:numId w:val="28"/>
        </w:numPr>
      </w:pPr>
      <w:r>
        <w:t>Fixed list for Shortcuts, another for Settings</w:t>
      </w:r>
    </w:p>
    <w:p w:rsidR="00A460BA" w:rsidRDefault="00A460BA" w:rsidP="00A460BA">
      <w:pPr>
        <w:numPr>
          <w:ilvl w:val="0"/>
          <w:numId w:val="28"/>
        </w:numPr>
      </w:pPr>
      <w:r>
        <w:t>Fixed list for linkable functions.</w:t>
      </w:r>
    </w:p>
    <w:p w:rsidR="00A460BA" w:rsidRDefault="00A460BA" w:rsidP="00A460BA">
      <w:pPr>
        <w:numPr>
          <w:ilvl w:val="0"/>
          <w:numId w:val="28"/>
        </w:numPr>
      </w:pPr>
      <w:r>
        <w:t>Drag/drop functions to Shortcuts and/or Settings slots.  Visibility of entire Shortcuts or Settings array is determined by whether there are any links configured under it.</w:t>
      </w:r>
    </w:p>
    <w:p w:rsidR="00521487" w:rsidRDefault="00521487" w:rsidP="00521487">
      <w:pPr>
        <w:pStyle w:val="Heading1"/>
      </w:pPr>
      <w:bookmarkStart w:id="19" w:name="_Toc206233469"/>
      <w:r>
        <w:t>Task Requirements Detail</w:t>
      </w:r>
      <w:bookmarkEnd w:id="19"/>
    </w:p>
    <w:p w:rsidR="00521487" w:rsidRDefault="00521487" w:rsidP="00521487">
      <w:pPr>
        <w:pStyle w:val="Heading2"/>
      </w:pPr>
      <w:bookmarkStart w:id="20" w:name="_Toc206233470"/>
      <w:r>
        <w:t>Commonalities Between Tasks</w:t>
      </w:r>
      <w:bookmarkEnd w:id="20"/>
    </w:p>
    <w:p w:rsidR="00521487" w:rsidRPr="00875438" w:rsidRDefault="00521487" w:rsidP="00521487">
      <w:pPr>
        <w:numPr>
          <w:ilvl w:val="0"/>
          <w:numId w:val="7"/>
        </w:numPr>
      </w:pPr>
      <w:r w:rsidRPr="00875438">
        <w:t xml:space="preserve"> “Instant Help” is instructional for how to do </w:t>
      </w:r>
      <w:r w:rsidRPr="00875438">
        <w:br/>
        <w:t xml:space="preserve">  the task</w:t>
      </w:r>
    </w:p>
    <w:p w:rsidR="00521487" w:rsidRPr="00875438" w:rsidRDefault="00521487" w:rsidP="00521487">
      <w:pPr>
        <w:numPr>
          <w:ilvl w:val="0"/>
          <w:numId w:val="7"/>
        </w:numPr>
      </w:pPr>
      <w:r w:rsidRPr="00875438">
        <w:t>Question mark icon invokes popup help?</w:t>
      </w:r>
    </w:p>
    <w:p w:rsidR="00521487" w:rsidRDefault="00521487" w:rsidP="00521487">
      <w:pPr>
        <w:pStyle w:val="Heading2"/>
      </w:pPr>
      <w:bookmarkStart w:id="21" w:name="_Task:_Import_Waste"/>
      <w:bookmarkStart w:id="22" w:name="_Toc206233471"/>
      <w:bookmarkEnd w:id="21"/>
      <w:r>
        <w:lastRenderedPageBreak/>
        <w:t>Task: Import Waste Data</w:t>
      </w:r>
      <w:bookmarkEnd w:id="22"/>
    </w:p>
    <w:p w:rsidR="00521487" w:rsidRDefault="004F18EA" w:rsidP="00521487">
      <w:pPr>
        <w:jc w:val="center"/>
      </w:pPr>
      <w:bookmarkStart w:id="23" w:name="_UI_Design"/>
      <w:bookmarkEnd w:id="23"/>
      <w:r>
        <w:rPr>
          <w:noProof/>
        </w:rPr>
        <w:drawing>
          <wp:inline distT="0" distB="0" distL="0" distR="0">
            <wp:extent cx="4309110" cy="3228975"/>
            <wp:effectExtent l="19050" t="0" r="0" b="0"/>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srcRect/>
                    <a:stretch>
                      <a:fillRect/>
                    </a:stretch>
                  </pic:blipFill>
                  <pic:spPr bwMode="auto">
                    <a:xfrm>
                      <a:off x="0" y="0"/>
                      <a:ext cx="4309110" cy="3228975"/>
                    </a:xfrm>
                    <a:prstGeom prst="rect">
                      <a:avLst/>
                    </a:prstGeom>
                    <a:noFill/>
                    <a:ln w="9525" algn="ctr">
                      <a:noFill/>
                      <a:miter lim="800000"/>
                      <a:headEnd/>
                      <a:tailEnd/>
                    </a:ln>
                  </pic:spPr>
                </pic:pic>
              </a:graphicData>
            </a:graphic>
          </wp:inline>
        </w:drawing>
      </w:r>
    </w:p>
    <w:p w:rsidR="00521487" w:rsidRPr="00875438" w:rsidRDefault="00521487" w:rsidP="00521487">
      <w:pPr>
        <w:rPr>
          <w:b/>
          <w:sz w:val="24"/>
        </w:rPr>
      </w:pPr>
      <w:r w:rsidRPr="00875438">
        <w:rPr>
          <w:b/>
          <w:sz w:val="24"/>
        </w:rPr>
        <w:t>Specific Behavior Notes:</w:t>
      </w:r>
    </w:p>
    <w:p w:rsidR="00521487" w:rsidRPr="00875438" w:rsidRDefault="00521487" w:rsidP="00521487">
      <w:pPr>
        <w:numPr>
          <w:ilvl w:val="0"/>
          <w:numId w:val="29"/>
        </w:numPr>
      </w:pPr>
      <w:r w:rsidRPr="00875438">
        <w:t>When VW</w:t>
      </w:r>
      <w:r w:rsidR="006F2326">
        <w:t>A</w:t>
      </w:r>
      <w:r w:rsidRPr="00875438">
        <w:t>4 detects a USB drive labeled “VALUWASTE” it interrogates the file and</w:t>
      </w:r>
      <w:r>
        <w:t xml:space="preserve"> </w:t>
      </w:r>
      <w:r w:rsidRPr="00875438">
        <w:t xml:space="preserve">provides a summary of the data in the stats </w:t>
      </w:r>
      <w:r>
        <w:t xml:space="preserve">summary </w:t>
      </w:r>
      <w:r w:rsidRPr="00875438">
        <w:t>window, e.g. # of transactions, Tracker names, date ranges.</w:t>
      </w:r>
    </w:p>
    <w:p w:rsidR="00521487" w:rsidRPr="00875438" w:rsidRDefault="00521487" w:rsidP="00521487">
      <w:pPr>
        <w:numPr>
          <w:ilvl w:val="0"/>
          <w:numId w:val="29"/>
        </w:numPr>
      </w:pPr>
      <w:r w:rsidRPr="00875438">
        <w:t>“Call to Action” prompts the user for next step, “Ready to Import”</w:t>
      </w:r>
    </w:p>
    <w:p w:rsidR="00521487" w:rsidRPr="00875438" w:rsidRDefault="00521487" w:rsidP="00521487">
      <w:pPr>
        <w:numPr>
          <w:ilvl w:val="0"/>
          <w:numId w:val="29"/>
        </w:numPr>
      </w:pPr>
      <w:r w:rsidRPr="00875438">
        <w:t>Command buttons are clicked by user to initiate / cancel the actions.</w:t>
      </w:r>
    </w:p>
    <w:p w:rsidR="00521487" w:rsidRPr="00875438" w:rsidRDefault="00521487" w:rsidP="00521487">
      <w:pPr>
        <w:rPr>
          <w:b/>
          <w:sz w:val="24"/>
        </w:rPr>
      </w:pPr>
      <w:r w:rsidRPr="00875438">
        <w:rPr>
          <w:b/>
          <w:sz w:val="24"/>
        </w:rPr>
        <w:t xml:space="preserve">TBD: </w:t>
      </w:r>
    </w:p>
    <w:p w:rsidR="00521487" w:rsidRDefault="00521487" w:rsidP="00521487">
      <w:pPr>
        <w:numPr>
          <w:ilvl w:val="0"/>
          <w:numId w:val="29"/>
        </w:numPr>
      </w:pPr>
      <w:r w:rsidRPr="00875438">
        <w:t>how to display the importing in progress</w:t>
      </w:r>
    </w:p>
    <w:p w:rsidR="001173FC" w:rsidRDefault="001173FC" w:rsidP="00521487">
      <w:pPr>
        <w:numPr>
          <w:ilvl w:val="0"/>
          <w:numId w:val="29"/>
        </w:numPr>
      </w:pPr>
      <w:r>
        <w:t>Extent of ability to correct errors/exceptions found in the waste stream</w:t>
      </w:r>
    </w:p>
    <w:p w:rsidR="001173FC" w:rsidRDefault="001173FC" w:rsidP="00521487">
      <w:pPr>
        <w:numPr>
          <w:ilvl w:val="0"/>
          <w:numId w:val="29"/>
        </w:numPr>
      </w:pPr>
      <w:r>
        <w:t>REFER TO the prior spec ValuWaste 4 Product Enhancement specs v0.92, Import Waste Data UI section (6.8)</w:t>
      </w:r>
    </w:p>
    <w:p w:rsidR="00521487" w:rsidRDefault="00521487" w:rsidP="00521487">
      <w:pPr>
        <w:pStyle w:val="Heading2"/>
      </w:pPr>
      <w:bookmarkStart w:id="24" w:name="_Task:_Print_Weekly"/>
      <w:bookmarkStart w:id="25" w:name="_Toc206233472"/>
      <w:bookmarkEnd w:id="24"/>
      <w:r>
        <w:lastRenderedPageBreak/>
        <w:t>Task: Print Weekly Reports</w:t>
      </w:r>
      <w:bookmarkEnd w:id="25"/>
    </w:p>
    <w:p w:rsidR="00521487" w:rsidRDefault="004F18EA" w:rsidP="00521487">
      <w:pPr>
        <w:jc w:val="center"/>
      </w:pPr>
      <w:r>
        <w:rPr>
          <w:noProof/>
        </w:rPr>
        <w:drawing>
          <wp:inline distT="0" distB="0" distL="0" distR="0">
            <wp:extent cx="4168775" cy="3133090"/>
            <wp:effectExtent l="19050" t="0" r="3175"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4168775" cy="3133090"/>
                    </a:xfrm>
                    <a:prstGeom prst="rect">
                      <a:avLst/>
                    </a:prstGeom>
                    <a:noFill/>
                    <a:ln w="9525" algn="ctr">
                      <a:noFill/>
                      <a:miter lim="800000"/>
                      <a:headEnd/>
                      <a:tailEnd/>
                    </a:ln>
                  </pic:spPr>
                </pic:pic>
              </a:graphicData>
            </a:graphic>
          </wp:inline>
        </w:drawing>
      </w:r>
    </w:p>
    <w:p w:rsidR="00521487" w:rsidRPr="00875438" w:rsidRDefault="00521487" w:rsidP="00521487">
      <w:pPr>
        <w:rPr>
          <w:b/>
          <w:sz w:val="24"/>
        </w:rPr>
      </w:pPr>
      <w:r w:rsidRPr="00875438">
        <w:rPr>
          <w:b/>
          <w:sz w:val="24"/>
        </w:rPr>
        <w:t>Specific Behavior Notes:</w:t>
      </w:r>
    </w:p>
    <w:p w:rsidR="000A6F42" w:rsidRPr="001E4B90" w:rsidRDefault="000A6F42" w:rsidP="000A6F42">
      <w:pPr>
        <w:numPr>
          <w:ilvl w:val="0"/>
          <w:numId w:val="30"/>
        </w:numPr>
      </w:pPr>
      <w:r w:rsidRPr="001E4B90">
        <w:t xml:space="preserve">User can change the week (top of screen) to determine which </w:t>
      </w:r>
      <w:r>
        <w:t>week to print reports for.</w:t>
      </w:r>
    </w:p>
    <w:p w:rsidR="00521487" w:rsidRDefault="00521487" w:rsidP="00521487">
      <w:pPr>
        <w:numPr>
          <w:ilvl w:val="0"/>
          <w:numId w:val="30"/>
        </w:numPr>
      </w:pPr>
      <w:r w:rsidRPr="001E4B90">
        <w:t xml:space="preserve">List of reports is a data grid that lists which reports will be printed in order.  It includes checkboxes to allow easy reprinting of specific reports (e.g. </w:t>
      </w:r>
      <w:r>
        <w:t xml:space="preserve">because printer </w:t>
      </w:r>
      <w:r w:rsidRPr="001E4B90">
        <w:t>ran out of paper, changed settings, etc.)</w:t>
      </w:r>
    </w:p>
    <w:p w:rsidR="00521487" w:rsidRDefault="00521487" w:rsidP="00521487">
      <w:pPr>
        <w:numPr>
          <w:ilvl w:val="0"/>
          <w:numId w:val="30"/>
        </w:numPr>
      </w:pPr>
      <w:r w:rsidRPr="001E4B90">
        <w:t>User can click on an item in the list – when s/he does so, the Summary of settings pane will contain a textual list of the settings for that report, allowing user to quickly ascertain that the reports are set up correctly.</w:t>
      </w:r>
    </w:p>
    <w:p w:rsidR="00521487" w:rsidRDefault="00521487" w:rsidP="00521487">
      <w:pPr>
        <w:numPr>
          <w:ilvl w:val="0"/>
          <w:numId w:val="30"/>
        </w:numPr>
      </w:pPr>
      <w:r w:rsidRPr="001E4B90">
        <w:t>Double-clicking on an item takes the user to a popup screen that has the detailed setup for that particular report. (also there will be a button in Summary of settings that user can click to change settings).</w:t>
      </w:r>
    </w:p>
    <w:p w:rsidR="00521487" w:rsidRPr="001E4B90" w:rsidRDefault="00521487" w:rsidP="00521487">
      <w:pPr>
        <w:numPr>
          <w:ilvl w:val="0"/>
          <w:numId w:val="30"/>
        </w:numPr>
      </w:pPr>
      <w:r>
        <w:t>A checked combobox placed somewhere in the Workspace will be used to select which Trackers will be printed.</w:t>
      </w:r>
    </w:p>
    <w:p w:rsidR="00521487" w:rsidRDefault="00521487" w:rsidP="00521487">
      <w:pPr>
        <w:numPr>
          <w:ilvl w:val="0"/>
          <w:numId w:val="30"/>
        </w:numPr>
      </w:pPr>
      <w:r w:rsidRPr="001E4B90">
        <w:t xml:space="preserve">When no report is selected (initially when this screen is shown, for example) the Summary of settings shows how many reports will be printed, </w:t>
      </w:r>
      <w:r>
        <w:t xml:space="preserve">which Trackers will be printed, </w:t>
      </w:r>
      <w:r w:rsidRPr="001E4B90">
        <w:t xml:space="preserve">and other useful info regarding this print script. </w:t>
      </w:r>
    </w:p>
    <w:p w:rsidR="00521487" w:rsidRPr="00875438" w:rsidRDefault="00521487" w:rsidP="00521487">
      <w:pPr>
        <w:rPr>
          <w:b/>
          <w:sz w:val="24"/>
        </w:rPr>
      </w:pPr>
      <w:r w:rsidRPr="00875438">
        <w:rPr>
          <w:b/>
          <w:sz w:val="24"/>
        </w:rPr>
        <w:t xml:space="preserve">TBD: </w:t>
      </w:r>
    </w:p>
    <w:p w:rsidR="00521487" w:rsidRDefault="00521487" w:rsidP="00521487">
      <w:pPr>
        <w:numPr>
          <w:ilvl w:val="0"/>
          <w:numId w:val="29"/>
        </w:numPr>
      </w:pPr>
      <w:r w:rsidRPr="001E4B90">
        <w:t>Where/how to report status of printing.  Something simple like highlighting the item in the report script?</w:t>
      </w:r>
      <w:r w:rsidRPr="00875438">
        <w:t xml:space="preserve"> </w:t>
      </w:r>
    </w:p>
    <w:p w:rsidR="00521487" w:rsidRDefault="000A6F42" w:rsidP="00CE326B">
      <w:pPr>
        <w:pStyle w:val="Heading2"/>
      </w:pPr>
      <w:bookmarkStart w:id="26" w:name="_Task:_Upload_Data"/>
      <w:bookmarkEnd w:id="26"/>
      <w:r>
        <w:br w:type="page"/>
      </w:r>
      <w:bookmarkStart w:id="27" w:name="_Toc206233473"/>
      <w:r w:rsidR="00CE326B">
        <w:lastRenderedPageBreak/>
        <w:t xml:space="preserve">Task: </w:t>
      </w:r>
      <w:r w:rsidR="00521487">
        <w:t>Upload Data</w:t>
      </w:r>
      <w:bookmarkEnd w:id="27"/>
    </w:p>
    <w:p w:rsidR="000A6F42" w:rsidRDefault="004F18EA" w:rsidP="008F6E9A">
      <w:pPr>
        <w:jc w:val="center"/>
      </w:pPr>
      <w:r>
        <w:rPr>
          <w:noProof/>
        </w:rPr>
        <w:drawing>
          <wp:inline distT="0" distB="0" distL="0" distR="0">
            <wp:extent cx="4143375" cy="3119755"/>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4143375" cy="3119755"/>
                    </a:xfrm>
                    <a:prstGeom prst="rect">
                      <a:avLst/>
                    </a:prstGeom>
                    <a:noFill/>
                    <a:ln w="9525" algn="ctr">
                      <a:noFill/>
                      <a:miter lim="800000"/>
                      <a:headEnd/>
                      <a:tailEnd/>
                    </a:ln>
                  </pic:spPr>
                </pic:pic>
              </a:graphicData>
            </a:graphic>
          </wp:inline>
        </w:drawing>
      </w:r>
    </w:p>
    <w:p w:rsidR="008F6E9A" w:rsidRPr="00875438" w:rsidRDefault="008F6E9A" w:rsidP="008F6E9A">
      <w:pPr>
        <w:rPr>
          <w:b/>
          <w:sz w:val="24"/>
        </w:rPr>
      </w:pPr>
      <w:r w:rsidRPr="00875438">
        <w:rPr>
          <w:b/>
          <w:sz w:val="24"/>
        </w:rPr>
        <w:t>Specific Behavior Notes:</w:t>
      </w:r>
    </w:p>
    <w:p w:rsidR="008F6E9A" w:rsidRPr="008F6E9A" w:rsidRDefault="008F6E9A" w:rsidP="008F6E9A">
      <w:pPr>
        <w:numPr>
          <w:ilvl w:val="0"/>
          <w:numId w:val="30"/>
        </w:numPr>
      </w:pPr>
      <w:r w:rsidRPr="008F6E9A">
        <w:t>When you enter the form, List of Weeks shows which weeks have data that has not been uploaded yet.</w:t>
      </w:r>
    </w:p>
    <w:p w:rsidR="008F6E9A" w:rsidRPr="008F6E9A" w:rsidRDefault="008F6E9A" w:rsidP="008F6E9A">
      <w:pPr>
        <w:numPr>
          <w:ilvl w:val="0"/>
          <w:numId w:val="30"/>
        </w:numPr>
      </w:pPr>
      <w:r w:rsidRPr="008F6E9A">
        <w:t>Click on a particular week, and the summary of data in selected week shows how many records are available for transfer from that week, and [TBD] summary data for that week such as how much $ it represents.</w:t>
      </w:r>
    </w:p>
    <w:p w:rsidR="008F6E9A" w:rsidRDefault="008F6E9A" w:rsidP="008F6E9A">
      <w:pPr>
        <w:numPr>
          <w:ilvl w:val="0"/>
          <w:numId w:val="30"/>
        </w:numPr>
      </w:pPr>
      <w:r w:rsidRPr="008F6E9A">
        <w:t>Multiple options for uploading are offer</w:t>
      </w:r>
      <w:r w:rsidR="00CE326B">
        <w:t>ed [TBD how this is configured</w:t>
      </w:r>
      <w:r w:rsidR="00FF799D">
        <w:t>.  Goal is to persist the option selected</w:t>
      </w:r>
      <w:r w:rsidR="00CE326B">
        <w:t>]:</w:t>
      </w:r>
    </w:p>
    <w:p w:rsidR="008F6E9A" w:rsidRPr="008F6E9A" w:rsidRDefault="008F6E9A" w:rsidP="008F6E9A">
      <w:pPr>
        <w:numPr>
          <w:ilvl w:val="0"/>
          <w:numId w:val="30"/>
        </w:numPr>
        <w:tabs>
          <w:tab w:val="num" w:pos="1440"/>
        </w:tabs>
      </w:pPr>
      <w:r w:rsidRPr="008F6E9A">
        <w:t>FTP uploads the whole database</w:t>
      </w:r>
    </w:p>
    <w:p w:rsidR="008F6E9A" w:rsidRPr="008F6E9A" w:rsidRDefault="008F6E9A" w:rsidP="008F6E9A">
      <w:pPr>
        <w:numPr>
          <w:ilvl w:val="0"/>
          <w:numId w:val="30"/>
        </w:numPr>
        <w:tabs>
          <w:tab w:val="num" w:pos="1440"/>
        </w:tabs>
      </w:pPr>
      <w:r w:rsidRPr="008F6E9A">
        <w:t>Web browser transfers user to a web browser that loads the LeanPath uploader page.</w:t>
      </w:r>
    </w:p>
    <w:p w:rsidR="008F6E9A" w:rsidRPr="008F6E9A" w:rsidRDefault="008F6E9A" w:rsidP="008F6E9A">
      <w:pPr>
        <w:numPr>
          <w:ilvl w:val="0"/>
          <w:numId w:val="30"/>
        </w:numPr>
        <w:tabs>
          <w:tab w:val="num" w:pos="1440"/>
        </w:tabs>
      </w:pPr>
      <w:r w:rsidRPr="008F6E9A">
        <w:t>Web service transfers just the records that haven’t been transferred yet, to a [TBD] Leanpath server.</w:t>
      </w:r>
    </w:p>
    <w:p w:rsidR="008F6E9A" w:rsidRPr="00875438" w:rsidRDefault="008F6E9A" w:rsidP="008F6E9A">
      <w:pPr>
        <w:rPr>
          <w:b/>
          <w:sz w:val="24"/>
        </w:rPr>
      </w:pPr>
      <w:r w:rsidRPr="00875438">
        <w:rPr>
          <w:b/>
          <w:sz w:val="24"/>
        </w:rPr>
        <w:t xml:space="preserve">TBD: </w:t>
      </w:r>
    </w:p>
    <w:p w:rsidR="008F6E9A" w:rsidRPr="008F6E9A" w:rsidRDefault="008F6E9A" w:rsidP="008F6E9A">
      <w:pPr>
        <w:numPr>
          <w:ilvl w:val="0"/>
          <w:numId w:val="30"/>
        </w:numPr>
      </w:pPr>
      <w:r w:rsidRPr="008F6E9A">
        <w:t>how to display the uploading in progress</w:t>
      </w:r>
    </w:p>
    <w:p w:rsidR="00CE326B" w:rsidRDefault="00CE326B" w:rsidP="00CE326B">
      <w:pPr>
        <w:pStyle w:val="Heading2"/>
      </w:pPr>
      <w:bookmarkStart w:id="28" w:name="_Task:_Import_Production"/>
      <w:bookmarkStart w:id="29" w:name="_Toc206233474"/>
      <w:bookmarkEnd w:id="28"/>
      <w:r>
        <w:lastRenderedPageBreak/>
        <w:t>Task: Import Production Data</w:t>
      </w:r>
      <w:bookmarkEnd w:id="29"/>
    </w:p>
    <w:p w:rsidR="008F6E9A" w:rsidRDefault="004F18EA" w:rsidP="00CE326B">
      <w:pPr>
        <w:jc w:val="center"/>
      </w:pPr>
      <w:r>
        <w:rPr>
          <w:noProof/>
        </w:rPr>
        <w:drawing>
          <wp:inline distT="0" distB="0" distL="0" distR="0">
            <wp:extent cx="4305300" cy="3238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4305300" cy="3238500"/>
                    </a:xfrm>
                    <a:prstGeom prst="rect">
                      <a:avLst/>
                    </a:prstGeom>
                    <a:noFill/>
                    <a:ln w="9525">
                      <a:noFill/>
                      <a:miter lim="800000"/>
                      <a:headEnd/>
                      <a:tailEnd/>
                    </a:ln>
                  </pic:spPr>
                </pic:pic>
              </a:graphicData>
            </a:graphic>
          </wp:inline>
        </w:drawing>
      </w:r>
    </w:p>
    <w:p w:rsidR="00CE326B" w:rsidRPr="00875438" w:rsidRDefault="00CE326B" w:rsidP="00CE326B">
      <w:pPr>
        <w:rPr>
          <w:b/>
          <w:sz w:val="24"/>
        </w:rPr>
      </w:pPr>
      <w:r w:rsidRPr="00875438">
        <w:rPr>
          <w:b/>
          <w:sz w:val="24"/>
        </w:rPr>
        <w:t>Specific Behavior Notes:</w:t>
      </w:r>
    </w:p>
    <w:p w:rsidR="00CE326B" w:rsidRPr="00CE326B" w:rsidRDefault="00CE326B" w:rsidP="00CE326B">
      <w:pPr>
        <w:numPr>
          <w:ilvl w:val="0"/>
          <w:numId w:val="31"/>
        </w:numPr>
      </w:pPr>
      <w:r w:rsidRPr="00CE326B">
        <w:t xml:space="preserve">File picker allows user to select the file containing production data to import. </w:t>
      </w:r>
    </w:p>
    <w:p w:rsidR="00CE326B" w:rsidRDefault="00CE326B" w:rsidP="00CE326B">
      <w:pPr>
        <w:numPr>
          <w:ilvl w:val="0"/>
          <w:numId w:val="31"/>
        </w:numPr>
      </w:pPr>
      <w:r w:rsidRPr="00CE326B">
        <w:t>Data summary pane summarizes the records in the selected file.</w:t>
      </w:r>
    </w:p>
    <w:p w:rsidR="00CE326B" w:rsidRPr="00875438" w:rsidRDefault="00CE326B" w:rsidP="00CE326B">
      <w:pPr>
        <w:rPr>
          <w:b/>
          <w:sz w:val="24"/>
        </w:rPr>
      </w:pPr>
      <w:r w:rsidRPr="00875438">
        <w:rPr>
          <w:b/>
          <w:sz w:val="24"/>
        </w:rPr>
        <w:t xml:space="preserve">TBD: </w:t>
      </w:r>
    </w:p>
    <w:p w:rsidR="00CE326B" w:rsidRDefault="00CE326B" w:rsidP="00CE326B">
      <w:pPr>
        <w:numPr>
          <w:ilvl w:val="0"/>
          <w:numId w:val="31"/>
        </w:numPr>
      </w:pPr>
      <w:r>
        <w:t>Data format</w:t>
      </w:r>
      <w:r w:rsidRPr="00CE326B">
        <w:t>,</w:t>
      </w:r>
      <w:r>
        <w:t xml:space="preserve"> e.g.</w:t>
      </w:r>
      <w:r w:rsidRPr="00CE326B">
        <w:t xml:space="preserve"> XML or CSV?</w:t>
      </w:r>
    </w:p>
    <w:p w:rsidR="00616823" w:rsidRDefault="00616823" w:rsidP="00CE326B">
      <w:pPr>
        <w:numPr>
          <w:ilvl w:val="0"/>
          <w:numId w:val="31"/>
        </w:numPr>
      </w:pPr>
      <w:r>
        <w:t>How to map Food Production System data types into ValuWaste 4 data types.</w:t>
      </w:r>
    </w:p>
    <w:p w:rsidR="00CE326B" w:rsidRDefault="00CE326B" w:rsidP="00CE326B">
      <w:pPr>
        <w:numPr>
          <w:ilvl w:val="0"/>
          <w:numId w:val="31"/>
        </w:numPr>
      </w:pPr>
      <w:r>
        <w:t>H</w:t>
      </w:r>
      <w:r w:rsidRPr="00CE326B">
        <w:t>ow configured?</w:t>
      </w:r>
    </w:p>
    <w:p w:rsidR="00526B68" w:rsidRDefault="00526B68" w:rsidP="00526B68">
      <w:pPr>
        <w:pStyle w:val="Heading2"/>
      </w:pPr>
      <w:bookmarkStart w:id="30" w:name="_Task:_Review_Reports"/>
      <w:bookmarkStart w:id="31" w:name="_Toc206233475"/>
      <w:bookmarkEnd w:id="30"/>
      <w:r>
        <w:lastRenderedPageBreak/>
        <w:t>Task: Review Reports</w:t>
      </w:r>
      <w:bookmarkEnd w:id="31"/>
    </w:p>
    <w:p w:rsidR="00526B68" w:rsidRDefault="004F18EA" w:rsidP="00526B68">
      <w:pPr>
        <w:jc w:val="center"/>
      </w:pPr>
      <w:r>
        <w:rPr>
          <w:noProof/>
        </w:rPr>
        <w:drawing>
          <wp:inline distT="0" distB="0" distL="0" distR="0">
            <wp:extent cx="4019550" cy="302895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4019550" cy="3028950"/>
                    </a:xfrm>
                    <a:prstGeom prst="rect">
                      <a:avLst/>
                    </a:prstGeom>
                    <a:noFill/>
                    <a:ln w="9525">
                      <a:noFill/>
                      <a:miter lim="800000"/>
                      <a:headEnd/>
                      <a:tailEnd/>
                    </a:ln>
                  </pic:spPr>
                </pic:pic>
              </a:graphicData>
            </a:graphic>
          </wp:inline>
        </w:drawing>
      </w:r>
    </w:p>
    <w:p w:rsidR="00526B68" w:rsidRPr="00875438" w:rsidRDefault="00526B68" w:rsidP="00526B68">
      <w:pPr>
        <w:rPr>
          <w:b/>
          <w:sz w:val="24"/>
        </w:rPr>
      </w:pPr>
      <w:r w:rsidRPr="00875438">
        <w:rPr>
          <w:b/>
          <w:sz w:val="24"/>
        </w:rPr>
        <w:t>Specific Behavior Notes:</w:t>
      </w:r>
    </w:p>
    <w:p w:rsidR="00526B68" w:rsidRDefault="00526B68" w:rsidP="00526B68">
      <w:pPr>
        <w:numPr>
          <w:ilvl w:val="0"/>
          <w:numId w:val="31"/>
        </w:numPr>
      </w:pPr>
      <w:r>
        <w:t>The Report Viewer control plays a single preconfigured report series.</w:t>
      </w:r>
    </w:p>
    <w:p w:rsidR="001533C3" w:rsidRDefault="001533C3" w:rsidP="00526B68">
      <w:pPr>
        <w:numPr>
          <w:ilvl w:val="0"/>
          <w:numId w:val="31"/>
        </w:numPr>
      </w:pPr>
      <w:r>
        <w:t>The transport controls allow user to page forward and backward through the report.</w:t>
      </w:r>
    </w:p>
    <w:p w:rsidR="001533C3" w:rsidRDefault="001533C3" w:rsidP="00526B68">
      <w:pPr>
        <w:numPr>
          <w:ilvl w:val="0"/>
          <w:numId w:val="31"/>
        </w:numPr>
      </w:pPr>
      <w:r>
        <w:t xml:space="preserve">Conversely to </w:t>
      </w:r>
      <w:r w:rsidR="00526B68">
        <w:t xml:space="preserve">Print Weekly Reports, Review Reports is optimized for on screen viewing rather than routine </w:t>
      </w:r>
      <w:r>
        <w:t>printing, and thus features the viewer rather than the report list and settings.</w:t>
      </w:r>
      <w:r w:rsidRPr="001533C3">
        <w:t xml:space="preserve"> </w:t>
      </w:r>
      <w:r>
        <w:t>(</w:t>
      </w:r>
      <w:hyperlink w:anchor="_Task:_Print_Weekly" w:history="1">
        <w:r w:rsidRPr="001533C3">
          <w:rPr>
            <w:rStyle w:val="Hyperlink"/>
          </w:rPr>
          <w:t>Print Weekly</w:t>
        </w:r>
      </w:hyperlink>
      <w:r>
        <w:t xml:space="preserve"> displays reports in a popup, Print Preview fashion)</w:t>
      </w:r>
    </w:p>
    <w:p w:rsidR="00526B68" w:rsidRDefault="00526B68" w:rsidP="00526B68">
      <w:pPr>
        <w:numPr>
          <w:ilvl w:val="0"/>
          <w:numId w:val="31"/>
        </w:numPr>
      </w:pPr>
      <w:r>
        <w:t xml:space="preserve">The </w:t>
      </w:r>
      <w:r w:rsidR="001533C3">
        <w:t xml:space="preserve">Review Reports </w:t>
      </w:r>
      <w:r>
        <w:t xml:space="preserve">report </w:t>
      </w:r>
      <w:r w:rsidR="001533C3">
        <w:t xml:space="preserve">series, or the currently show report, </w:t>
      </w:r>
      <w:r>
        <w:t>can easily be p</w:t>
      </w:r>
      <w:r w:rsidR="001533C3">
        <w:t>rinted, however, from Command buttons below the transport pane.</w:t>
      </w:r>
    </w:p>
    <w:p w:rsidR="00526B68" w:rsidRDefault="001533C3" w:rsidP="001533C3">
      <w:pPr>
        <w:numPr>
          <w:ilvl w:val="0"/>
          <w:numId w:val="31"/>
        </w:numPr>
      </w:pPr>
      <w:r>
        <w:t>Command b</w:t>
      </w:r>
      <w:r w:rsidR="00526B68">
        <w:t xml:space="preserve">uttons will </w:t>
      </w:r>
      <w:r>
        <w:t xml:space="preserve">also </w:t>
      </w:r>
      <w:r w:rsidR="00526B68">
        <w:t xml:space="preserve">be provided to allow the user to </w:t>
      </w:r>
      <w:r>
        <w:t xml:space="preserve">show a popup window that provides </w:t>
      </w:r>
      <w:r w:rsidR="00526B68">
        <w:t xml:space="preserve">access </w:t>
      </w:r>
      <w:r>
        <w:t xml:space="preserve">to </w:t>
      </w:r>
      <w:r w:rsidR="00526B68">
        <w:t>the report list and the individual report settings,</w:t>
      </w:r>
      <w:r>
        <w:t xml:space="preserve"> displayed</w:t>
      </w:r>
      <w:r w:rsidR="00526B68">
        <w:t xml:space="preserve"> </w:t>
      </w:r>
      <w:r>
        <w:t xml:space="preserve">in a manner similar to the </w:t>
      </w:r>
      <w:hyperlink w:anchor="_Task:_Print_Weekly" w:history="1">
        <w:r w:rsidRPr="001533C3">
          <w:rPr>
            <w:rStyle w:val="Hyperlink"/>
          </w:rPr>
          <w:t>Print Weekly</w:t>
        </w:r>
      </w:hyperlink>
      <w:r>
        <w:t xml:space="preserve"> </w:t>
      </w:r>
      <w:r w:rsidR="00526B68">
        <w:t xml:space="preserve">Reports </w:t>
      </w:r>
      <w:r>
        <w:t xml:space="preserve">embedded report list and settings pane.  </w:t>
      </w:r>
    </w:p>
    <w:p w:rsidR="00526B68" w:rsidRPr="00875438" w:rsidRDefault="00526B68" w:rsidP="00526B68">
      <w:pPr>
        <w:rPr>
          <w:b/>
          <w:sz w:val="24"/>
        </w:rPr>
      </w:pPr>
      <w:r w:rsidRPr="00875438">
        <w:rPr>
          <w:b/>
          <w:sz w:val="24"/>
        </w:rPr>
        <w:t xml:space="preserve">TBD: </w:t>
      </w:r>
    </w:p>
    <w:p w:rsidR="00526B68" w:rsidRDefault="00526B68" w:rsidP="00526B68">
      <w:pPr>
        <w:numPr>
          <w:ilvl w:val="0"/>
          <w:numId w:val="31"/>
        </w:numPr>
      </w:pPr>
    </w:p>
    <w:p w:rsidR="00526B68" w:rsidRDefault="002A530D" w:rsidP="002A530D">
      <w:pPr>
        <w:pStyle w:val="Heading2"/>
      </w:pPr>
      <w:bookmarkStart w:id="32" w:name="_Task:_View_Waste"/>
      <w:bookmarkStart w:id="33" w:name="_Toc206233476"/>
      <w:bookmarkEnd w:id="32"/>
      <w:r>
        <w:lastRenderedPageBreak/>
        <w:t xml:space="preserve">Task: </w:t>
      </w:r>
      <w:r w:rsidR="009B0BA9">
        <w:t>View Transactions (was View Waste Data)</w:t>
      </w:r>
      <w:bookmarkEnd w:id="33"/>
    </w:p>
    <w:p w:rsidR="002A530D" w:rsidRDefault="004F18EA" w:rsidP="002A530D">
      <w:pPr>
        <w:jc w:val="center"/>
      </w:pPr>
      <w:r>
        <w:rPr>
          <w:noProof/>
        </w:rPr>
        <w:drawing>
          <wp:inline distT="0" distB="0" distL="0" distR="0">
            <wp:extent cx="3933825" cy="29527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933825" cy="2952750"/>
                    </a:xfrm>
                    <a:prstGeom prst="rect">
                      <a:avLst/>
                    </a:prstGeom>
                    <a:noFill/>
                    <a:ln w="9525">
                      <a:noFill/>
                      <a:miter lim="800000"/>
                      <a:headEnd/>
                      <a:tailEnd/>
                    </a:ln>
                  </pic:spPr>
                </pic:pic>
              </a:graphicData>
            </a:graphic>
          </wp:inline>
        </w:drawing>
      </w:r>
    </w:p>
    <w:p w:rsidR="009B0BA9" w:rsidRDefault="009B0BA9" w:rsidP="009B0BA9">
      <w:pPr>
        <w:jc w:val="center"/>
        <w:rPr>
          <w:b/>
          <w:sz w:val="24"/>
        </w:rPr>
      </w:pPr>
      <w:r>
        <w:rPr>
          <w:b/>
          <w:sz w:val="24"/>
        </w:rPr>
        <w:t>(View Waste Data will be renamed to View Transactions)</w:t>
      </w:r>
    </w:p>
    <w:p w:rsidR="00C60E07" w:rsidRPr="00875438" w:rsidRDefault="00C60E07" w:rsidP="00C60E07">
      <w:pPr>
        <w:rPr>
          <w:b/>
          <w:sz w:val="24"/>
        </w:rPr>
      </w:pPr>
      <w:r w:rsidRPr="00875438">
        <w:rPr>
          <w:b/>
          <w:sz w:val="24"/>
        </w:rPr>
        <w:t>Specific Behavior Notes:</w:t>
      </w:r>
    </w:p>
    <w:p w:rsidR="00C60E07" w:rsidRDefault="00C60E07" w:rsidP="00C60E07">
      <w:pPr>
        <w:numPr>
          <w:ilvl w:val="0"/>
          <w:numId w:val="31"/>
        </w:numPr>
      </w:pPr>
      <w:r>
        <w:t>Shows waste transactions for the selected week.</w:t>
      </w:r>
    </w:p>
    <w:p w:rsidR="00C60E07" w:rsidRDefault="00C60E07" w:rsidP="00C60E07">
      <w:pPr>
        <w:numPr>
          <w:ilvl w:val="0"/>
          <w:numId w:val="31"/>
        </w:numPr>
      </w:pPr>
      <w:r>
        <w:t xml:space="preserve">Simplified grid from the full </w:t>
      </w:r>
      <w:r w:rsidR="009B0BA9">
        <w:t>View Transactions</w:t>
      </w:r>
      <w:r>
        <w:t xml:space="preserve"> popup (see below).  More limited ability to configure the view.  View configuration is done right in the window using the grid control itself.</w:t>
      </w:r>
    </w:p>
    <w:p w:rsidR="00C60E07" w:rsidRDefault="00C60E07" w:rsidP="00C60E07">
      <w:pPr>
        <w:numPr>
          <w:ilvl w:val="0"/>
          <w:numId w:val="31"/>
        </w:numPr>
      </w:pPr>
      <w:r>
        <w:t xml:space="preserve">Command button shows popup version of the </w:t>
      </w:r>
      <w:r w:rsidR="009B0BA9">
        <w:t>View Transactions</w:t>
      </w:r>
      <w:r>
        <w:t xml:space="preserve"> control; this is expanded and allows setting any date range, plus contains a full range of features to filter and configure the view in any way available.  </w:t>
      </w:r>
    </w:p>
    <w:p w:rsidR="00C60E07" w:rsidRDefault="00C60E07" w:rsidP="00C60E07">
      <w:pPr>
        <w:numPr>
          <w:ilvl w:val="1"/>
          <w:numId w:val="31"/>
        </w:numPr>
      </w:pPr>
      <w:r>
        <w:t>Popup version includes additional control pane for showing/hiding any waste data column/dimension.</w:t>
      </w:r>
    </w:p>
    <w:p w:rsidR="00C60E07" w:rsidRPr="00C60E07" w:rsidRDefault="00C60E07" w:rsidP="00C60E07">
      <w:pPr>
        <w:rPr>
          <w:b/>
          <w:sz w:val="24"/>
        </w:rPr>
      </w:pPr>
      <w:r>
        <w:rPr>
          <w:b/>
          <w:sz w:val="24"/>
        </w:rPr>
        <w:t>TBD:</w:t>
      </w:r>
    </w:p>
    <w:p w:rsidR="00C60E07" w:rsidRDefault="00C60E07" w:rsidP="00C60E07">
      <w:pPr>
        <w:numPr>
          <w:ilvl w:val="0"/>
          <w:numId w:val="31"/>
        </w:numPr>
      </w:pPr>
      <w:r>
        <w:t xml:space="preserve">Columns shown in the cut-down </w:t>
      </w:r>
      <w:r w:rsidR="009B0BA9">
        <w:t>View Transactions</w:t>
      </w:r>
      <w:r>
        <w:t xml:space="preserve"> may need to be fixed (TBD).</w:t>
      </w:r>
    </w:p>
    <w:p w:rsidR="00CE380B" w:rsidRDefault="009B0BA9" w:rsidP="00CE380B">
      <w:pPr>
        <w:pStyle w:val="Heading3"/>
      </w:pPr>
      <w:bookmarkStart w:id="34" w:name="_Toc206233477"/>
      <w:r>
        <w:t>View Transactions</w:t>
      </w:r>
      <w:r w:rsidR="00CE380B">
        <w:t xml:space="preserve"> Popup</w:t>
      </w:r>
      <w:bookmarkEnd w:id="34"/>
    </w:p>
    <w:p w:rsidR="00CE380B" w:rsidRPr="00CE380B" w:rsidRDefault="00CE380B" w:rsidP="00CE380B">
      <w:r>
        <w:t xml:space="preserve">The </w:t>
      </w:r>
      <w:r w:rsidR="009B0BA9">
        <w:t>View Transactions</w:t>
      </w:r>
      <w:r>
        <w:t xml:space="preserve"> embedded (Task) view is a subset of the popup, which has an additional control panel attached to it, which allows more advanced features.</w:t>
      </w:r>
    </w:p>
    <w:p w:rsidR="00CE380B" w:rsidRDefault="00CE380B" w:rsidP="00CE380B">
      <w:pPr>
        <w:numPr>
          <w:ilvl w:val="0"/>
          <w:numId w:val="31"/>
        </w:numPr>
      </w:pPr>
      <w:r>
        <w:t>All features from VWA 3.1.</w:t>
      </w:r>
    </w:p>
    <w:p w:rsidR="00CE380B" w:rsidRDefault="00CE380B" w:rsidP="00CE380B">
      <w:pPr>
        <w:numPr>
          <w:ilvl w:val="0"/>
          <w:numId w:val="31"/>
        </w:numPr>
      </w:pPr>
      <w:r>
        <w:t>Full set of filters</w:t>
      </w:r>
    </w:p>
    <w:p w:rsidR="00CE380B" w:rsidRDefault="00CE380B" w:rsidP="00CE380B">
      <w:pPr>
        <w:numPr>
          <w:ilvl w:val="0"/>
          <w:numId w:val="31"/>
        </w:numPr>
      </w:pPr>
      <w:r>
        <w:t>Full set of parameters</w:t>
      </w:r>
    </w:p>
    <w:p w:rsidR="00791D26" w:rsidRDefault="00791D26" w:rsidP="00CE380B">
      <w:pPr>
        <w:numPr>
          <w:ilvl w:val="0"/>
          <w:numId w:val="31"/>
        </w:numPr>
      </w:pPr>
      <w:r>
        <w:t>Waste Data editing and transformation</w:t>
      </w:r>
    </w:p>
    <w:p w:rsidR="00791D26" w:rsidRPr="00791D26" w:rsidRDefault="00791D26" w:rsidP="00791D26">
      <w:pPr>
        <w:numPr>
          <w:ilvl w:val="1"/>
          <w:numId w:val="31"/>
        </w:numPr>
        <w:rPr>
          <w:color w:val="FF0000"/>
        </w:rPr>
      </w:pPr>
      <w:r w:rsidRPr="00791D26">
        <w:rPr>
          <w:color w:val="FF0000"/>
        </w:rPr>
        <w:t>Requires super-user access (“Manager”/”Administrator” level?)</w:t>
      </w:r>
    </w:p>
    <w:p w:rsidR="00CE380B" w:rsidRPr="00C60E07" w:rsidRDefault="00CE380B" w:rsidP="00CE380B">
      <w:pPr>
        <w:rPr>
          <w:b/>
          <w:sz w:val="24"/>
        </w:rPr>
      </w:pPr>
      <w:r>
        <w:rPr>
          <w:b/>
          <w:sz w:val="24"/>
        </w:rPr>
        <w:t>TBD:</w:t>
      </w:r>
    </w:p>
    <w:p w:rsidR="00CE380B" w:rsidRDefault="00CE380B" w:rsidP="00CE380B">
      <w:pPr>
        <w:numPr>
          <w:ilvl w:val="0"/>
          <w:numId w:val="31"/>
        </w:numPr>
      </w:pPr>
      <w:r>
        <w:t>Exact balance of functionality between the embedded (Task) view and the popup.</w:t>
      </w:r>
    </w:p>
    <w:p w:rsidR="00791D26" w:rsidRDefault="00791D26" w:rsidP="001D120C">
      <w:pPr>
        <w:pStyle w:val="Heading3"/>
      </w:pPr>
      <w:bookmarkStart w:id="35" w:name="_Toc206233478"/>
      <w:r>
        <w:lastRenderedPageBreak/>
        <w:t>Individual Record Editing of Waste Data</w:t>
      </w:r>
      <w:bookmarkEnd w:id="35"/>
    </w:p>
    <w:p w:rsidR="00791D26" w:rsidRPr="00791D26" w:rsidRDefault="00791D26" w:rsidP="00791D26">
      <w:r>
        <w:t>Waste data can be edited</w:t>
      </w:r>
      <w:r w:rsidR="0030411A">
        <w:t xml:space="preserve"> by SMV</w:t>
      </w:r>
      <w:r>
        <w:t xml:space="preserve"> on a record-by-record basis from within </w:t>
      </w:r>
      <w:r w:rsidR="009B0BA9">
        <w:t>View Transactions</w:t>
      </w:r>
      <w:r>
        <w:t>.</w:t>
      </w:r>
    </w:p>
    <w:p w:rsidR="00470F0D" w:rsidRDefault="00470F0D" w:rsidP="001D120C">
      <w:pPr>
        <w:pStyle w:val="Heading3"/>
      </w:pPr>
      <w:bookmarkStart w:id="36" w:name="_Batch_Editing_of"/>
      <w:bookmarkStart w:id="37" w:name="_Toc206233479"/>
      <w:bookmarkEnd w:id="36"/>
      <w:r>
        <w:t>Batch Editing of Waste Data</w:t>
      </w:r>
      <w:bookmarkEnd w:id="37"/>
    </w:p>
    <w:p w:rsidR="007F3670" w:rsidRDefault="00470F0D" w:rsidP="00470F0D">
      <w:r>
        <w:t>Waste data can be batch edited</w:t>
      </w:r>
      <w:r w:rsidR="0030411A">
        <w:t xml:space="preserve"> by SUV</w:t>
      </w:r>
      <w:r w:rsidR="007F3670">
        <w:t xml:space="preserve"> from within the </w:t>
      </w:r>
      <w:r w:rsidR="009B0BA9">
        <w:t>View Transactions</w:t>
      </w:r>
      <w:r w:rsidR="007F3670">
        <w:t xml:space="preserve"> popup</w:t>
      </w:r>
      <w:r w:rsidR="00271E6A">
        <w:t xml:space="preserve">. </w:t>
      </w:r>
    </w:p>
    <w:p w:rsidR="00470F0D" w:rsidRDefault="007F3670" w:rsidP="00470F0D">
      <w:r>
        <w:t>Batch editing</w:t>
      </w:r>
      <w:r w:rsidR="00271E6A">
        <w:t xml:space="preserve"> is needed primarily to transform existing data from one type catalog (set of types) to another when big changes (such as upgrading from v3.1 to 4) are needed to conform existing data to a new shape.  </w:t>
      </w:r>
      <w:r w:rsidR="00470F0D">
        <w:t>This function operates as follows:</w:t>
      </w:r>
    </w:p>
    <w:p w:rsidR="00470F0D" w:rsidRDefault="00470F0D" w:rsidP="00470F0D">
      <w:pPr>
        <w:numPr>
          <w:ilvl w:val="0"/>
          <w:numId w:val="29"/>
        </w:numPr>
      </w:pPr>
      <w:r>
        <w:t xml:space="preserve">The current </w:t>
      </w:r>
      <w:r w:rsidR="009B0BA9">
        <w:t>View Transactions</w:t>
      </w:r>
      <w:r>
        <w:t xml:space="preserve"> dataset (which can be filtered according to a large variety of criteria – types, properties, date ranges, and man</w:t>
      </w:r>
      <w:r w:rsidR="008563A7">
        <w:t>y other waste data attributes) defines the edit scope.</w:t>
      </w:r>
    </w:p>
    <w:p w:rsidR="008563A7" w:rsidRDefault="008563A7" w:rsidP="00470F0D">
      <w:pPr>
        <w:numPr>
          <w:ilvl w:val="0"/>
          <w:numId w:val="29"/>
        </w:numPr>
      </w:pPr>
      <w:r>
        <w:t>Within the edit scope, any dimension can be revised to a</w:t>
      </w:r>
      <w:r w:rsidR="00271E6A">
        <w:t>ny</w:t>
      </w:r>
      <w:r>
        <w:t xml:space="preserve"> different (legal) value.  Example:  1) filter a set of records so that only records with a loss reason of “Patient Overproduction” remain</w:t>
      </w:r>
      <w:r w:rsidR="00271E6A">
        <w:t>;</w:t>
      </w:r>
      <w:r>
        <w:t xml:space="preserve">  2) batch edit the Station attribute to contain “Patient”; 3) batch edit the “Patient Overproduction” loss reason to “Overproduction”.  Result is that each “Patient Overproduction” record is changed to “Overproduction” arising from the “Patient” station.</w:t>
      </w:r>
    </w:p>
    <w:p w:rsidR="00271E6A" w:rsidRPr="00470F0D" w:rsidRDefault="00271E6A" w:rsidP="00470F0D">
      <w:pPr>
        <w:numPr>
          <w:ilvl w:val="0"/>
          <w:numId w:val="29"/>
        </w:numPr>
      </w:pPr>
      <w:r>
        <w:t>No new records are generated through the process of batch editing.</w:t>
      </w:r>
    </w:p>
    <w:p w:rsidR="001D120C" w:rsidRPr="001D120C" w:rsidRDefault="001D120C" w:rsidP="001D120C">
      <w:pPr>
        <w:pStyle w:val="Heading3"/>
      </w:pPr>
      <w:bookmarkStart w:id="38" w:name="_Remap_Waste_Data"/>
      <w:bookmarkStart w:id="39" w:name="_Toc206233480"/>
      <w:bookmarkEnd w:id="38"/>
      <w:r w:rsidRPr="001D120C">
        <w:t>Remap Waste Data Types</w:t>
      </w:r>
      <w:bookmarkEnd w:id="39"/>
    </w:p>
    <w:p w:rsidR="007F3670" w:rsidRDefault="007F3670" w:rsidP="007F3670">
      <w:r>
        <w:t xml:space="preserve">Waste data can be remapped </w:t>
      </w:r>
      <w:r w:rsidR="0030411A">
        <w:t xml:space="preserve">by SUV </w:t>
      </w:r>
      <w:r>
        <w:t xml:space="preserve">from within the </w:t>
      </w:r>
      <w:r w:rsidR="009B0BA9">
        <w:t>View Transactions</w:t>
      </w:r>
      <w:r>
        <w:t xml:space="preserve"> popup.  </w:t>
      </w:r>
    </w:p>
    <w:p w:rsidR="005A572E" w:rsidRDefault="001D120C" w:rsidP="007F3670">
      <w:r>
        <w:t>“Remapping” is a process of transforming parts of the existing waste data from one type to another.</w:t>
      </w:r>
      <w:r w:rsidR="007F3670">
        <w:t xml:space="preserve">  Remapping is n</w:t>
      </w:r>
      <w:r w:rsidR="005A572E">
        <w:t xml:space="preserve">eeded primarily to “unload” </w:t>
      </w:r>
      <w:r w:rsidR="007F3670">
        <w:t>v</w:t>
      </w:r>
      <w:r w:rsidR="005A572E">
        <w:t>3.1 types</w:t>
      </w:r>
      <w:r w:rsidR="005A572E" w:rsidRPr="005A572E">
        <w:t xml:space="preserve"> </w:t>
      </w:r>
      <w:r w:rsidR="005A572E">
        <w:t>that were overloaded due to lack of adequate type dimensions; in v4 a number of additional type dimensions are available, so this overloading is no longer necessary.</w:t>
      </w:r>
      <w:r w:rsidR="007F3670">
        <w:t xml:space="preserve">  This is generally done when upgrading from v3.1 to v4, but could also be useful for achieving other goals regarding the reconfiguring of type catalogs.</w:t>
      </w:r>
    </w:p>
    <w:p w:rsidR="001D120C" w:rsidRDefault="005A572E" w:rsidP="001D120C">
      <w:pPr>
        <w:numPr>
          <w:ilvl w:val="0"/>
          <w:numId w:val="34"/>
        </w:numPr>
      </w:pPr>
      <w:r>
        <w:t xml:space="preserve">Remap Waste Data </w:t>
      </w:r>
      <w:r w:rsidR="001D120C">
        <w:t xml:space="preserve">function operates on the current </w:t>
      </w:r>
      <w:r w:rsidR="009B0BA9">
        <w:t>View Transactions</w:t>
      </w:r>
      <w:r w:rsidR="001D120C">
        <w:t xml:space="preserve"> dataset (which can be filtered according to a large variety of criteria – types, properties, date ranges, and many other waste data attributes).  </w:t>
      </w:r>
    </w:p>
    <w:p w:rsidR="005A572E" w:rsidRDefault="00E02ADB" w:rsidP="001D120C">
      <w:pPr>
        <w:numPr>
          <w:ilvl w:val="0"/>
          <w:numId w:val="34"/>
        </w:numPr>
      </w:pPr>
      <w:r>
        <w:t xml:space="preserve">Within the context of the current </w:t>
      </w:r>
      <w:r w:rsidR="005A572E">
        <w:t xml:space="preserve">filtered </w:t>
      </w:r>
      <w:r>
        <w:t xml:space="preserve">dataset, </w:t>
      </w:r>
      <w:r w:rsidR="001D120C">
        <w:t>Remap</w:t>
      </w:r>
      <w:r>
        <w:t xml:space="preserve"> Waste Data can map</w:t>
      </w:r>
      <w:r w:rsidR="001D120C">
        <w:t xml:space="preserve"> waste data </w:t>
      </w:r>
      <w:r w:rsidR="00934F8E">
        <w:t>from</w:t>
      </w:r>
      <w:r w:rsidR="001D120C">
        <w:t xml:space="preserve"> one </w:t>
      </w:r>
      <w:r>
        <w:t xml:space="preserve">“source” </w:t>
      </w:r>
      <w:r w:rsidR="001D120C">
        <w:t>type into a</w:t>
      </w:r>
      <w:r w:rsidR="00604E9C">
        <w:t xml:space="preserve"> set of </w:t>
      </w:r>
      <w:r w:rsidR="001D120C">
        <w:t xml:space="preserve">other </w:t>
      </w:r>
      <w:r>
        <w:t>“</w:t>
      </w:r>
      <w:r w:rsidR="00D86B02">
        <w:t>target</w:t>
      </w:r>
      <w:r>
        <w:t xml:space="preserve">” </w:t>
      </w:r>
      <w:r w:rsidR="001D120C">
        <w:t>type</w:t>
      </w:r>
      <w:r w:rsidR="00604E9C">
        <w:t>s</w:t>
      </w:r>
      <w:r w:rsidR="001D120C">
        <w:t xml:space="preserve">, </w:t>
      </w:r>
      <w:r w:rsidR="00604E9C">
        <w:t>based on</w:t>
      </w:r>
      <w:r w:rsidR="001D120C">
        <w:t xml:space="preserve"> percentages</w:t>
      </w:r>
      <w:r w:rsidR="00470F0D">
        <w:t xml:space="preserve"> against the weight of each transaction affected</w:t>
      </w:r>
      <w:r w:rsidR="001D120C">
        <w:t>.</w:t>
      </w:r>
      <w:r w:rsidR="00934F8E">
        <w:t xml:space="preserve">  Example</w:t>
      </w:r>
      <w:r w:rsidR="005A572E">
        <w:t>s</w:t>
      </w:r>
      <w:r w:rsidR="00934F8E">
        <w:t xml:space="preserve">:  </w:t>
      </w:r>
    </w:p>
    <w:p w:rsidR="001D120C" w:rsidRDefault="00604E9C" w:rsidP="005A572E">
      <w:pPr>
        <w:numPr>
          <w:ilvl w:val="1"/>
          <w:numId w:val="34"/>
        </w:numPr>
      </w:pPr>
      <w:r>
        <w:t xml:space="preserve"> </w:t>
      </w:r>
      <w:r w:rsidR="00934F8E">
        <w:t>“</w:t>
      </w:r>
      <w:r>
        <w:t>re</w:t>
      </w:r>
      <w:r w:rsidR="00934F8E">
        <w:t xml:space="preserve">map </w:t>
      </w:r>
      <w:r w:rsidR="00470F0D">
        <w:t>(food type) ‘</w:t>
      </w:r>
      <w:r w:rsidR="00934F8E">
        <w:t>Chili/Soup/Sauce</w:t>
      </w:r>
      <w:r w:rsidR="00470F0D">
        <w:t>’</w:t>
      </w:r>
      <w:r w:rsidR="00934F8E">
        <w:t xml:space="preserve"> </w:t>
      </w:r>
      <w:r w:rsidR="00470F0D">
        <w:t xml:space="preserve">transactions </w:t>
      </w:r>
      <w:r w:rsidR="00934F8E">
        <w:t xml:space="preserve">from Jan 1, 2008 to July 1, 2008 </w:t>
      </w:r>
      <w:r>
        <w:t>in</w:t>
      </w:r>
      <w:r w:rsidR="00934F8E">
        <w:t xml:space="preserve">to </w:t>
      </w:r>
      <w:r w:rsidR="00470F0D">
        <w:t xml:space="preserve"> </w:t>
      </w:r>
      <w:r>
        <w:t>‘</w:t>
      </w:r>
      <w:smartTag w:uri="urn:schemas-microsoft-com:office:smarttags" w:element="place">
        <w:smartTag w:uri="urn:schemas-microsoft-com:office:smarttags" w:element="country-region">
          <w:r>
            <w:t>Chile</w:t>
          </w:r>
        </w:smartTag>
      </w:smartTag>
      <w:r>
        <w:t xml:space="preserve">’ (35%), </w:t>
      </w:r>
      <w:r w:rsidR="00470F0D">
        <w:t>‘</w:t>
      </w:r>
      <w:r>
        <w:t>Soup</w:t>
      </w:r>
      <w:r w:rsidR="00470F0D">
        <w:t>’</w:t>
      </w:r>
      <w:r>
        <w:t xml:space="preserve"> (25%), and ‘Sauce’ (40%)</w:t>
      </w:r>
      <w:r w:rsidR="00470F0D">
        <w:t xml:space="preserve"> transactions</w:t>
      </w:r>
      <w:r w:rsidR="00934F8E">
        <w:t>”.</w:t>
      </w:r>
    </w:p>
    <w:p w:rsidR="001D120C" w:rsidRDefault="001D120C" w:rsidP="005A572E">
      <w:pPr>
        <w:numPr>
          <w:ilvl w:val="0"/>
          <w:numId w:val="34"/>
        </w:numPr>
      </w:pPr>
      <w:r>
        <w:t xml:space="preserve">For the waste transactions affected, </w:t>
      </w:r>
      <w:r w:rsidR="00604E9C">
        <w:t xml:space="preserve">no </w:t>
      </w:r>
      <w:r>
        <w:t xml:space="preserve">new </w:t>
      </w:r>
      <w:r w:rsidR="00E02ADB">
        <w:t xml:space="preserve">waste data </w:t>
      </w:r>
      <w:r w:rsidR="00934F8E">
        <w:t>records</w:t>
      </w:r>
      <w:r>
        <w:t xml:space="preserve"> are generated.</w:t>
      </w:r>
      <w:r w:rsidR="00604E9C">
        <w:t xml:space="preserve">  Instead, each existing transaction is remapped to a different type.  Thus:</w:t>
      </w:r>
      <w:r w:rsidR="00E02ADB">
        <w:t xml:space="preserve"> </w:t>
      </w:r>
    </w:p>
    <w:p w:rsidR="001D120C" w:rsidRDefault="00604E9C" w:rsidP="00604E9C">
      <w:pPr>
        <w:numPr>
          <w:ilvl w:val="1"/>
          <w:numId w:val="34"/>
        </w:numPr>
      </w:pPr>
      <w:r>
        <w:t>Weekly (any period, actually) transaction counts will be the same as before the remapping.</w:t>
      </w:r>
    </w:p>
    <w:p w:rsidR="00604E9C" w:rsidRDefault="00604E9C" w:rsidP="00604E9C">
      <w:pPr>
        <w:numPr>
          <w:ilvl w:val="1"/>
          <w:numId w:val="34"/>
        </w:numPr>
      </w:pPr>
      <w:r>
        <w:t>The remap function will attempt to smoothly spread the new types over time, and do its best to hit the desired percentages.  However, it will be an approximation (which is more accurate/smooth the more transactions there are – with only a few transactions the remapping would probably be “lumpy”).</w:t>
      </w:r>
    </w:p>
    <w:p w:rsidR="001D120C" w:rsidRPr="001D120C" w:rsidRDefault="001D120C" w:rsidP="001D120C">
      <w:pPr>
        <w:pStyle w:val="ListParagraph"/>
        <w:numPr>
          <w:ilvl w:val="0"/>
          <w:numId w:val="34"/>
        </w:numPr>
        <w:spacing w:after="0"/>
        <w:rPr>
          <w:rFonts w:ascii="Times New Roman" w:hAnsi="Times New Roman"/>
        </w:rPr>
      </w:pPr>
      <w:r w:rsidRPr="001D120C">
        <w:rPr>
          <w:rFonts w:ascii="Times New Roman" w:hAnsi="Times New Roman"/>
          <w:u w:val="single"/>
        </w:rPr>
        <w:t>Unloading Food Types</w:t>
      </w:r>
      <w:r w:rsidRPr="001D120C">
        <w:rPr>
          <w:rFonts w:ascii="Times New Roman" w:hAnsi="Times New Roman"/>
        </w:rPr>
        <w:t>: e.g. “Chili/Sp/Sce” will be become three separate types: “chili”, “soup”, and “sauce”</w:t>
      </w:r>
    </w:p>
    <w:p w:rsidR="001D120C" w:rsidRPr="001D120C" w:rsidRDefault="001D120C" w:rsidP="001D120C">
      <w:pPr>
        <w:pStyle w:val="ListParagraph"/>
        <w:numPr>
          <w:ilvl w:val="0"/>
          <w:numId w:val="34"/>
        </w:numPr>
        <w:spacing w:after="0"/>
        <w:rPr>
          <w:rFonts w:ascii="Times New Roman" w:hAnsi="Times New Roman"/>
          <w:b/>
        </w:rPr>
      </w:pPr>
      <w:r w:rsidRPr="001D120C">
        <w:rPr>
          <w:rFonts w:ascii="Times New Roman" w:hAnsi="Times New Roman"/>
        </w:rPr>
        <w:lastRenderedPageBreak/>
        <w:t xml:space="preserve">The </w:t>
      </w:r>
      <w:r>
        <w:rPr>
          <w:rFonts w:ascii="Times New Roman" w:hAnsi="Times New Roman"/>
        </w:rPr>
        <w:t xml:space="preserve">waste </w:t>
      </w:r>
      <w:r w:rsidR="00604E9C">
        <w:rPr>
          <w:rFonts w:ascii="Times New Roman" w:hAnsi="Times New Roman"/>
        </w:rPr>
        <w:t>transactions</w:t>
      </w:r>
      <w:r w:rsidRPr="001D120C">
        <w:rPr>
          <w:rFonts w:ascii="Times New Roman" w:hAnsi="Times New Roman"/>
        </w:rPr>
        <w:t xml:space="preserve"> for these will need to be split at the time of conversion from the single overloaded </w:t>
      </w:r>
      <w:r w:rsidR="00604E9C">
        <w:rPr>
          <w:rFonts w:ascii="Times New Roman" w:hAnsi="Times New Roman"/>
        </w:rPr>
        <w:t xml:space="preserve">source type </w:t>
      </w:r>
      <w:r w:rsidRPr="001D120C">
        <w:rPr>
          <w:rFonts w:ascii="Times New Roman" w:hAnsi="Times New Roman"/>
        </w:rPr>
        <w:t>into “percentage al</w:t>
      </w:r>
      <w:r w:rsidR="00604E9C">
        <w:rPr>
          <w:rFonts w:ascii="Times New Roman" w:hAnsi="Times New Roman"/>
        </w:rPr>
        <w:t xml:space="preserve">locations” for each of the target </w:t>
      </w:r>
      <w:r w:rsidRPr="001D120C">
        <w:rPr>
          <w:rFonts w:ascii="Times New Roman" w:hAnsi="Times New Roman"/>
        </w:rPr>
        <w:t>types.</w:t>
      </w:r>
    </w:p>
    <w:p w:rsidR="001D120C" w:rsidRPr="001D120C" w:rsidRDefault="001D120C" w:rsidP="001D120C">
      <w:pPr>
        <w:pStyle w:val="ListParagraph"/>
        <w:numPr>
          <w:ilvl w:val="0"/>
          <w:numId w:val="34"/>
        </w:numPr>
        <w:spacing w:after="0"/>
        <w:rPr>
          <w:b/>
          <w:sz w:val="20"/>
          <w:lang w:val="en-US" w:eastAsia="en-US" w:bidi="ar-SA"/>
        </w:rPr>
      </w:pPr>
      <w:r w:rsidRPr="001D120C">
        <w:rPr>
          <w:rFonts w:ascii="Times New Roman" w:hAnsi="Times New Roman"/>
        </w:rPr>
        <w:t>During this transition, we need to find a way to maintain accurate historical transaction counts.</w:t>
      </w:r>
    </w:p>
    <w:p w:rsidR="001D120C" w:rsidRDefault="001D120C" w:rsidP="001D120C">
      <w:pPr>
        <w:numPr>
          <w:ilvl w:val="0"/>
          <w:numId w:val="34"/>
        </w:numPr>
      </w:pPr>
      <w:r w:rsidRPr="00D86B02">
        <w:rPr>
          <w:u w:val="single"/>
        </w:rPr>
        <w:t xml:space="preserve">Unloading </w:t>
      </w:r>
      <w:r w:rsidR="00D805BB" w:rsidRPr="00D86B02">
        <w:rPr>
          <w:u w:val="single"/>
        </w:rPr>
        <w:t>L</w:t>
      </w:r>
      <w:r w:rsidRPr="00D86B02">
        <w:rPr>
          <w:u w:val="single"/>
        </w:rPr>
        <w:t>oss Reasons</w:t>
      </w:r>
      <w:r>
        <w:t>:</w:t>
      </w:r>
    </w:p>
    <w:p w:rsidR="001D120C" w:rsidRPr="00826E07" w:rsidRDefault="00D805BB" w:rsidP="001D120C">
      <w:pPr>
        <w:numPr>
          <w:ilvl w:val="1"/>
          <w:numId w:val="34"/>
        </w:numPr>
      </w:pPr>
      <w:r>
        <w:t>This is referring to an a</w:t>
      </w:r>
      <w:r w:rsidR="001D120C">
        <w:t>bility to populate new dimensions that previously didn’t exist.  Accomplish this through a batch edit of a filtered set of records.</w:t>
      </w:r>
    </w:p>
    <w:p w:rsidR="001D120C" w:rsidRPr="00CE380B" w:rsidRDefault="001D120C" w:rsidP="00CE380B"/>
    <w:p w:rsidR="00C60E07" w:rsidRDefault="00C60E07" w:rsidP="00C60E07">
      <w:pPr>
        <w:pStyle w:val="Heading2"/>
      </w:pPr>
      <w:bookmarkStart w:id="40" w:name="_Task:_Enter_Weekly"/>
      <w:bookmarkStart w:id="41" w:name="_Toc206233481"/>
      <w:bookmarkEnd w:id="40"/>
      <w:r>
        <w:t>Task: Enter Weekly Financials</w:t>
      </w:r>
      <w:bookmarkEnd w:id="41"/>
    </w:p>
    <w:p w:rsidR="00C60E07" w:rsidRDefault="004F18EA" w:rsidP="00C60E07">
      <w:pPr>
        <w:jc w:val="center"/>
      </w:pPr>
      <w:r>
        <w:rPr>
          <w:noProof/>
        </w:rPr>
        <w:drawing>
          <wp:inline distT="0" distB="0" distL="0" distR="0">
            <wp:extent cx="4457700" cy="335280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4457700" cy="3352800"/>
                    </a:xfrm>
                    <a:prstGeom prst="rect">
                      <a:avLst/>
                    </a:prstGeom>
                    <a:noFill/>
                    <a:ln w="9525">
                      <a:noFill/>
                      <a:miter lim="800000"/>
                      <a:headEnd/>
                      <a:tailEnd/>
                    </a:ln>
                  </pic:spPr>
                </pic:pic>
              </a:graphicData>
            </a:graphic>
          </wp:inline>
        </w:drawing>
      </w:r>
    </w:p>
    <w:p w:rsidR="005C0B56" w:rsidRPr="00875438" w:rsidRDefault="005C0B56" w:rsidP="005C0B56">
      <w:pPr>
        <w:rPr>
          <w:b/>
          <w:sz w:val="24"/>
        </w:rPr>
      </w:pPr>
      <w:r w:rsidRPr="00875438">
        <w:rPr>
          <w:b/>
          <w:sz w:val="24"/>
        </w:rPr>
        <w:t>Specific Behavior Notes:</w:t>
      </w:r>
    </w:p>
    <w:p w:rsidR="005C0B56" w:rsidRDefault="00B14C6A" w:rsidP="005C0B56">
      <w:pPr>
        <w:numPr>
          <w:ilvl w:val="0"/>
          <w:numId w:val="31"/>
        </w:numPr>
      </w:pPr>
      <w:r>
        <w:t>Data entry interface of some kind…</w:t>
      </w:r>
    </w:p>
    <w:p w:rsidR="005C0B56" w:rsidRPr="00C60E07" w:rsidRDefault="005C0B56" w:rsidP="005C0B56">
      <w:pPr>
        <w:rPr>
          <w:b/>
          <w:sz w:val="24"/>
        </w:rPr>
      </w:pPr>
      <w:r>
        <w:rPr>
          <w:b/>
          <w:sz w:val="24"/>
        </w:rPr>
        <w:t>TBD:</w:t>
      </w:r>
    </w:p>
    <w:p w:rsidR="005C0B56" w:rsidRDefault="00B14C6A" w:rsidP="005C0B56">
      <w:pPr>
        <w:numPr>
          <w:ilvl w:val="0"/>
          <w:numId w:val="31"/>
        </w:numPr>
      </w:pPr>
      <w:r>
        <w:t>Design of the financial subsystem and data entry requirements.</w:t>
      </w:r>
    </w:p>
    <w:p w:rsidR="005C0B56" w:rsidRDefault="005C0B56" w:rsidP="005C0B56">
      <w:pPr>
        <w:pStyle w:val="Heading2"/>
      </w:pPr>
      <w:bookmarkStart w:id="42" w:name="_Task:_Print_SWAT"/>
      <w:bookmarkStart w:id="43" w:name="_Toc206233482"/>
      <w:bookmarkEnd w:id="42"/>
      <w:r>
        <w:lastRenderedPageBreak/>
        <w:t>Task: Print SWAT Form</w:t>
      </w:r>
      <w:bookmarkEnd w:id="43"/>
    </w:p>
    <w:p w:rsidR="005C0B56" w:rsidRDefault="004F18EA" w:rsidP="005C0B56">
      <w:pPr>
        <w:jc w:val="center"/>
      </w:pPr>
      <w:r>
        <w:rPr>
          <w:noProof/>
        </w:rPr>
        <w:drawing>
          <wp:inline distT="0" distB="0" distL="0" distR="0">
            <wp:extent cx="4362450" cy="327660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srcRect/>
                    <a:stretch>
                      <a:fillRect/>
                    </a:stretch>
                  </pic:blipFill>
                  <pic:spPr bwMode="auto">
                    <a:xfrm>
                      <a:off x="0" y="0"/>
                      <a:ext cx="4362450" cy="3276600"/>
                    </a:xfrm>
                    <a:prstGeom prst="rect">
                      <a:avLst/>
                    </a:prstGeom>
                    <a:noFill/>
                    <a:ln w="9525">
                      <a:noFill/>
                      <a:miter lim="800000"/>
                      <a:headEnd/>
                      <a:tailEnd/>
                    </a:ln>
                  </pic:spPr>
                </pic:pic>
              </a:graphicData>
            </a:graphic>
          </wp:inline>
        </w:drawing>
      </w:r>
    </w:p>
    <w:p w:rsidR="005C0B56" w:rsidRPr="00875438" w:rsidRDefault="005C0B56" w:rsidP="005C0B56">
      <w:pPr>
        <w:rPr>
          <w:b/>
          <w:sz w:val="24"/>
        </w:rPr>
      </w:pPr>
      <w:r w:rsidRPr="00875438">
        <w:rPr>
          <w:b/>
          <w:sz w:val="24"/>
        </w:rPr>
        <w:t>Specific Behavior Notes:</w:t>
      </w:r>
    </w:p>
    <w:p w:rsidR="005C0B56" w:rsidRDefault="00792AE8" w:rsidP="005C0B56">
      <w:pPr>
        <w:numPr>
          <w:ilvl w:val="0"/>
          <w:numId w:val="31"/>
        </w:numPr>
      </w:pPr>
      <w:r>
        <w:t xml:space="preserve">SWAT Form is previewed </w:t>
      </w:r>
    </w:p>
    <w:p w:rsidR="000D0CC6" w:rsidRDefault="00CF1BB4" w:rsidP="005C0B56">
      <w:pPr>
        <w:numPr>
          <w:ilvl w:val="0"/>
          <w:numId w:val="31"/>
        </w:numPr>
      </w:pPr>
      <w:r>
        <w:t xml:space="preserve">It is an Active Report that is populated with current week’s key data points </w:t>
      </w:r>
      <w:r w:rsidR="00D35F6E">
        <w:t xml:space="preserve">(including goal metrics) </w:t>
      </w:r>
      <w:r>
        <w:t>that can serve as a discussion guide for the SWAT meeting AND as a note-taking vehicle for written notes that will later be typed back into VWA4.</w:t>
      </w:r>
    </w:p>
    <w:p w:rsidR="005C0B56" w:rsidRDefault="005C0B56" w:rsidP="005C0B56">
      <w:pPr>
        <w:rPr>
          <w:b/>
          <w:sz w:val="24"/>
        </w:rPr>
      </w:pPr>
      <w:r>
        <w:rPr>
          <w:b/>
          <w:sz w:val="24"/>
        </w:rPr>
        <w:t>TBD:</w:t>
      </w:r>
    </w:p>
    <w:p w:rsidR="000D0CC6" w:rsidRPr="00C60E07" w:rsidRDefault="000D0CC6" w:rsidP="005C0B56">
      <w:pPr>
        <w:rPr>
          <w:b/>
          <w:sz w:val="24"/>
        </w:rPr>
      </w:pPr>
    </w:p>
    <w:p w:rsidR="005C0B56" w:rsidRDefault="005C0B56" w:rsidP="005C0B56">
      <w:pPr>
        <w:pStyle w:val="Heading2"/>
      </w:pPr>
      <w:bookmarkStart w:id="44" w:name="_Task:_Enter_SWAT"/>
      <w:bookmarkStart w:id="45" w:name="_Toc206233483"/>
      <w:bookmarkEnd w:id="44"/>
      <w:r>
        <w:lastRenderedPageBreak/>
        <w:t>Task: Enter SWAT Minutes</w:t>
      </w:r>
      <w:bookmarkEnd w:id="45"/>
    </w:p>
    <w:p w:rsidR="005C0B56" w:rsidRDefault="004F18EA" w:rsidP="005C0B56">
      <w:pPr>
        <w:jc w:val="center"/>
      </w:pPr>
      <w:r>
        <w:rPr>
          <w:noProof/>
        </w:rPr>
        <w:drawing>
          <wp:inline distT="0" distB="0" distL="0" distR="0">
            <wp:extent cx="4352925" cy="324802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4352925" cy="3248025"/>
                    </a:xfrm>
                    <a:prstGeom prst="rect">
                      <a:avLst/>
                    </a:prstGeom>
                    <a:noFill/>
                    <a:ln w="9525">
                      <a:noFill/>
                      <a:miter lim="800000"/>
                      <a:headEnd/>
                      <a:tailEnd/>
                    </a:ln>
                  </pic:spPr>
                </pic:pic>
              </a:graphicData>
            </a:graphic>
          </wp:inline>
        </w:drawing>
      </w:r>
    </w:p>
    <w:p w:rsidR="005C0B56" w:rsidRPr="00875438" w:rsidRDefault="005C0B56" w:rsidP="005C0B56">
      <w:pPr>
        <w:rPr>
          <w:b/>
          <w:sz w:val="24"/>
        </w:rPr>
      </w:pPr>
      <w:r w:rsidRPr="00875438">
        <w:rPr>
          <w:b/>
          <w:sz w:val="24"/>
        </w:rPr>
        <w:t>Specific Behavior Notes:</w:t>
      </w:r>
    </w:p>
    <w:p w:rsidR="00B14C6A" w:rsidRDefault="00B14C6A" w:rsidP="005C0B56">
      <w:pPr>
        <w:numPr>
          <w:ilvl w:val="0"/>
          <w:numId w:val="31"/>
        </w:numPr>
      </w:pPr>
      <w:r>
        <w:t>SWAT data is associated with the selected week.</w:t>
      </w:r>
    </w:p>
    <w:p w:rsidR="005C0B56" w:rsidRDefault="00792AE8" w:rsidP="005C0B56">
      <w:pPr>
        <w:numPr>
          <w:ilvl w:val="0"/>
          <w:numId w:val="31"/>
        </w:numPr>
      </w:pPr>
      <w:r>
        <w:t>SWAT data entry form is a simple Windows panel with embedded controls arrayed in a convenient manner for entering the SWAT data.</w:t>
      </w:r>
    </w:p>
    <w:p w:rsidR="00B14C6A" w:rsidRDefault="00B14C6A" w:rsidP="005C0B56">
      <w:pPr>
        <w:numPr>
          <w:ilvl w:val="0"/>
          <w:numId w:val="31"/>
        </w:numPr>
      </w:pPr>
      <w:r>
        <w:t>Command buttons allow saving, printing the SWAT data</w:t>
      </w:r>
    </w:p>
    <w:p w:rsidR="000D0CC6" w:rsidRDefault="000D0CC6" w:rsidP="000D0CC6">
      <w:pPr>
        <w:numPr>
          <w:ilvl w:val="1"/>
          <w:numId w:val="31"/>
        </w:numPr>
      </w:pPr>
      <w:r>
        <w:t>Printing the SWAT data is an Active Reports printed report.</w:t>
      </w:r>
    </w:p>
    <w:p w:rsidR="00932CD6" w:rsidRDefault="00932CD6" w:rsidP="00932CD6">
      <w:pPr>
        <w:numPr>
          <w:ilvl w:val="0"/>
          <w:numId w:val="31"/>
        </w:numPr>
      </w:pPr>
      <w:r>
        <w:t>Configuration of the SWAT Data entry form (see below)</w:t>
      </w:r>
    </w:p>
    <w:p w:rsidR="00932CD6" w:rsidRPr="00C60E07" w:rsidRDefault="00932CD6" w:rsidP="00932CD6">
      <w:pPr>
        <w:rPr>
          <w:b/>
          <w:sz w:val="24"/>
        </w:rPr>
      </w:pPr>
      <w:r>
        <w:rPr>
          <w:b/>
          <w:sz w:val="24"/>
        </w:rPr>
        <w:t>TBD:</w:t>
      </w:r>
    </w:p>
    <w:p w:rsidR="00932CD6" w:rsidRDefault="00932CD6" w:rsidP="00932CD6">
      <w:pPr>
        <w:keepNext/>
        <w:keepLines/>
        <w:rPr>
          <w:b/>
          <w:sz w:val="24"/>
        </w:rPr>
      </w:pPr>
      <w:r>
        <w:rPr>
          <w:b/>
          <w:sz w:val="24"/>
        </w:rPr>
        <w:lastRenderedPageBreak/>
        <w:t>SWAT Form:</w:t>
      </w:r>
    </w:p>
    <w:p w:rsidR="00932CD6" w:rsidRDefault="004F18EA" w:rsidP="009245FB">
      <w:pPr>
        <w:jc w:val="center"/>
        <w:rPr>
          <w:b/>
          <w:sz w:val="24"/>
        </w:rPr>
      </w:pPr>
      <w:r>
        <w:rPr>
          <w:b/>
          <w:noProof/>
          <w:sz w:val="24"/>
        </w:rPr>
        <w:drawing>
          <wp:inline distT="0" distB="0" distL="0" distR="0">
            <wp:extent cx="5943600" cy="766762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5943600" cy="7667625"/>
                    </a:xfrm>
                    <a:prstGeom prst="rect">
                      <a:avLst/>
                    </a:prstGeom>
                    <a:noFill/>
                    <a:ln w="9525">
                      <a:noFill/>
                      <a:miter lim="800000"/>
                      <a:headEnd/>
                      <a:tailEnd/>
                    </a:ln>
                  </pic:spPr>
                </pic:pic>
              </a:graphicData>
            </a:graphic>
          </wp:inline>
        </w:drawing>
      </w:r>
    </w:p>
    <w:p w:rsidR="00333A2A" w:rsidRDefault="00333A2A" w:rsidP="00333A2A">
      <w:pPr>
        <w:pStyle w:val="Heading2"/>
      </w:pPr>
      <w:bookmarkStart w:id="46" w:name="_Task:_Set_or"/>
      <w:bookmarkStart w:id="47" w:name="_Toc206233484"/>
      <w:bookmarkEnd w:id="46"/>
      <w:r>
        <w:lastRenderedPageBreak/>
        <w:t>Task: Set or Modify Goals</w:t>
      </w:r>
      <w:bookmarkEnd w:id="47"/>
    </w:p>
    <w:p w:rsidR="00C60E07" w:rsidRPr="00C60E07" w:rsidRDefault="004F18EA" w:rsidP="00333A2A">
      <w:pPr>
        <w:jc w:val="center"/>
      </w:pPr>
      <w:r>
        <w:rPr>
          <w:noProof/>
        </w:rPr>
        <w:drawing>
          <wp:inline distT="0" distB="0" distL="0" distR="0">
            <wp:extent cx="4533900" cy="3419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4533900" cy="3419475"/>
                    </a:xfrm>
                    <a:prstGeom prst="rect">
                      <a:avLst/>
                    </a:prstGeom>
                    <a:noFill/>
                    <a:ln w="9525">
                      <a:noFill/>
                      <a:miter lim="800000"/>
                      <a:headEnd/>
                      <a:tailEnd/>
                    </a:ln>
                  </pic:spPr>
                </pic:pic>
              </a:graphicData>
            </a:graphic>
          </wp:inline>
        </w:drawing>
      </w:r>
    </w:p>
    <w:p w:rsidR="00333A2A" w:rsidRPr="00875438" w:rsidRDefault="00333A2A" w:rsidP="00333A2A">
      <w:pPr>
        <w:rPr>
          <w:b/>
          <w:sz w:val="24"/>
        </w:rPr>
      </w:pPr>
      <w:r w:rsidRPr="00875438">
        <w:rPr>
          <w:b/>
          <w:sz w:val="24"/>
        </w:rPr>
        <w:t>Specific Behavior Notes:</w:t>
      </w:r>
    </w:p>
    <w:p w:rsidR="00333A2A" w:rsidRDefault="00333A2A" w:rsidP="00333A2A">
      <w:pPr>
        <w:numPr>
          <w:ilvl w:val="0"/>
          <w:numId w:val="31"/>
        </w:numPr>
      </w:pPr>
      <w:r>
        <w:t>x</w:t>
      </w:r>
    </w:p>
    <w:p w:rsidR="00333A2A" w:rsidRPr="00C60E07" w:rsidRDefault="00333A2A" w:rsidP="00333A2A">
      <w:pPr>
        <w:rPr>
          <w:b/>
          <w:sz w:val="24"/>
        </w:rPr>
      </w:pPr>
      <w:r>
        <w:rPr>
          <w:b/>
          <w:sz w:val="24"/>
        </w:rPr>
        <w:t>TBD:</w:t>
      </w:r>
    </w:p>
    <w:p w:rsidR="00333A2A" w:rsidRDefault="00333A2A" w:rsidP="00333A2A">
      <w:pPr>
        <w:numPr>
          <w:ilvl w:val="0"/>
          <w:numId w:val="31"/>
        </w:numPr>
      </w:pPr>
    </w:p>
    <w:p w:rsidR="00333A2A" w:rsidRDefault="00333A2A" w:rsidP="00333A2A">
      <w:pPr>
        <w:pStyle w:val="Heading2"/>
      </w:pPr>
      <w:bookmarkStart w:id="48" w:name="_Task:_Employee_Recognition"/>
      <w:bookmarkStart w:id="49" w:name="_Toc206233485"/>
      <w:bookmarkEnd w:id="48"/>
      <w:r>
        <w:t>Task: Employee Recognition</w:t>
      </w:r>
      <w:bookmarkEnd w:id="49"/>
    </w:p>
    <w:p w:rsidR="00333A2A" w:rsidRPr="00C60E07" w:rsidRDefault="004F18EA" w:rsidP="00333A2A">
      <w:pPr>
        <w:jc w:val="center"/>
      </w:pPr>
      <w:r>
        <w:rPr>
          <w:noProof/>
        </w:rPr>
        <w:drawing>
          <wp:inline distT="0" distB="0" distL="0" distR="0">
            <wp:extent cx="3905250" cy="294322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3905250" cy="2943225"/>
                    </a:xfrm>
                    <a:prstGeom prst="rect">
                      <a:avLst/>
                    </a:prstGeom>
                    <a:noFill/>
                    <a:ln w="9525">
                      <a:noFill/>
                      <a:miter lim="800000"/>
                      <a:headEnd/>
                      <a:tailEnd/>
                    </a:ln>
                  </pic:spPr>
                </pic:pic>
              </a:graphicData>
            </a:graphic>
          </wp:inline>
        </w:drawing>
      </w:r>
    </w:p>
    <w:p w:rsidR="00333A2A" w:rsidRPr="00875438" w:rsidRDefault="00333A2A" w:rsidP="00333A2A">
      <w:pPr>
        <w:rPr>
          <w:b/>
          <w:sz w:val="24"/>
        </w:rPr>
      </w:pPr>
      <w:r w:rsidRPr="00875438">
        <w:rPr>
          <w:b/>
          <w:sz w:val="24"/>
        </w:rPr>
        <w:lastRenderedPageBreak/>
        <w:t>Specific Behavior Notes:</w:t>
      </w:r>
    </w:p>
    <w:p w:rsidR="00333A2A" w:rsidRDefault="00EB1A76" w:rsidP="00333A2A">
      <w:pPr>
        <w:numPr>
          <w:ilvl w:val="0"/>
          <w:numId w:val="31"/>
        </w:numPr>
      </w:pPr>
      <w:r>
        <w:t>Enter  a date that recognition occurred using a date picker</w:t>
      </w:r>
    </w:p>
    <w:p w:rsidR="00EB1A76" w:rsidRDefault="00EB1A76" w:rsidP="00333A2A">
      <w:pPr>
        <w:numPr>
          <w:ilvl w:val="0"/>
          <w:numId w:val="31"/>
        </w:numPr>
      </w:pPr>
      <w:r>
        <w:t>Select an employee name from the list of employees (tree or drop down concept)</w:t>
      </w:r>
    </w:p>
    <w:p w:rsidR="00EB1A76" w:rsidRDefault="00EB1A76" w:rsidP="00333A2A">
      <w:pPr>
        <w:numPr>
          <w:ilvl w:val="0"/>
          <w:numId w:val="31"/>
        </w:numPr>
      </w:pPr>
      <w:r>
        <w:t>Enter free text to describe award given</w:t>
      </w:r>
    </w:p>
    <w:p w:rsidR="00EB1A76" w:rsidRDefault="00EB1A76" w:rsidP="00333A2A">
      <w:pPr>
        <w:numPr>
          <w:ilvl w:val="0"/>
          <w:numId w:val="31"/>
        </w:numPr>
      </w:pPr>
      <w:r>
        <w:t>Enter free text to describe why this staff member won.</w:t>
      </w:r>
    </w:p>
    <w:p w:rsidR="00333A2A" w:rsidRPr="00C60E07" w:rsidRDefault="00333A2A" w:rsidP="00333A2A">
      <w:pPr>
        <w:rPr>
          <w:b/>
          <w:sz w:val="24"/>
        </w:rPr>
      </w:pPr>
      <w:r>
        <w:rPr>
          <w:b/>
          <w:sz w:val="24"/>
        </w:rPr>
        <w:t>TBD:</w:t>
      </w:r>
    </w:p>
    <w:p w:rsidR="00333A2A" w:rsidRDefault="00EB1A76" w:rsidP="00333A2A">
      <w:pPr>
        <w:numPr>
          <w:ilvl w:val="0"/>
          <w:numId w:val="31"/>
        </w:numPr>
      </w:pPr>
      <w:r>
        <w:t>Develop a matching a tabular active report to show a list of prior winners</w:t>
      </w:r>
    </w:p>
    <w:p w:rsidR="00333A2A" w:rsidRDefault="00333A2A" w:rsidP="00333A2A">
      <w:pPr>
        <w:pStyle w:val="Heading2"/>
      </w:pPr>
      <w:bookmarkStart w:id="50" w:name="_Task:_Print_Meeting"/>
      <w:bookmarkStart w:id="51" w:name="_Toc206233486"/>
      <w:bookmarkEnd w:id="50"/>
      <w:r>
        <w:t>Task: Print Meeting Script</w:t>
      </w:r>
      <w:bookmarkEnd w:id="51"/>
    </w:p>
    <w:p w:rsidR="00333A2A" w:rsidRPr="00C60E07" w:rsidRDefault="004F18EA" w:rsidP="00333A2A">
      <w:pPr>
        <w:jc w:val="center"/>
      </w:pPr>
      <w:r>
        <w:rPr>
          <w:noProof/>
        </w:rPr>
        <w:drawing>
          <wp:inline distT="0" distB="0" distL="0" distR="0">
            <wp:extent cx="3876675" cy="2905125"/>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3876675" cy="2905125"/>
                    </a:xfrm>
                    <a:prstGeom prst="rect">
                      <a:avLst/>
                    </a:prstGeom>
                    <a:noFill/>
                    <a:ln w="9525">
                      <a:noFill/>
                      <a:miter lim="800000"/>
                      <a:headEnd/>
                      <a:tailEnd/>
                    </a:ln>
                  </pic:spPr>
                </pic:pic>
              </a:graphicData>
            </a:graphic>
          </wp:inline>
        </w:drawing>
      </w:r>
    </w:p>
    <w:p w:rsidR="00333A2A" w:rsidRPr="00875438" w:rsidRDefault="00333A2A" w:rsidP="00333A2A">
      <w:pPr>
        <w:rPr>
          <w:b/>
          <w:sz w:val="24"/>
        </w:rPr>
      </w:pPr>
      <w:r w:rsidRPr="00875438">
        <w:rPr>
          <w:b/>
          <w:sz w:val="24"/>
        </w:rPr>
        <w:t>Specific Behavior Notes:</w:t>
      </w:r>
    </w:p>
    <w:p w:rsidR="00333A2A" w:rsidRDefault="00333A2A" w:rsidP="00333A2A">
      <w:pPr>
        <w:numPr>
          <w:ilvl w:val="0"/>
          <w:numId w:val="31"/>
        </w:numPr>
      </w:pPr>
      <w:r>
        <w:t>x</w:t>
      </w:r>
    </w:p>
    <w:p w:rsidR="00333A2A" w:rsidRPr="00C60E07" w:rsidRDefault="00333A2A" w:rsidP="00333A2A">
      <w:pPr>
        <w:rPr>
          <w:b/>
          <w:sz w:val="24"/>
        </w:rPr>
      </w:pPr>
      <w:r>
        <w:rPr>
          <w:b/>
          <w:sz w:val="24"/>
        </w:rPr>
        <w:t>TBD:</w:t>
      </w:r>
    </w:p>
    <w:p w:rsidR="00333A2A" w:rsidRDefault="00CA7E5A" w:rsidP="00333A2A">
      <w:pPr>
        <w:numPr>
          <w:ilvl w:val="0"/>
          <w:numId w:val="31"/>
        </w:numPr>
      </w:pPr>
      <w:r>
        <w:t>x</w:t>
      </w:r>
    </w:p>
    <w:p w:rsidR="00CA7E5A" w:rsidRDefault="00CA7E5A" w:rsidP="00CA7E5A">
      <w:pPr>
        <w:pStyle w:val="Heading2"/>
      </w:pPr>
      <w:bookmarkStart w:id="52" w:name="_Reports:_Report_Series"/>
      <w:bookmarkStart w:id="53" w:name="_Toc206233487"/>
      <w:bookmarkEnd w:id="52"/>
      <w:r>
        <w:lastRenderedPageBreak/>
        <w:t>Reports: Report Series</w:t>
      </w:r>
      <w:bookmarkEnd w:id="53"/>
    </w:p>
    <w:p w:rsidR="00CA7E5A" w:rsidRDefault="004F18EA" w:rsidP="00CA7E5A">
      <w:pPr>
        <w:jc w:val="center"/>
      </w:pPr>
      <w:r>
        <w:rPr>
          <w:noProof/>
        </w:rPr>
        <w:drawing>
          <wp:inline distT="0" distB="0" distL="0" distR="0">
            <wp:extent cx="4895850" cy="370522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4895850" cy="3705225"/>
                    </a:xfrm>
                    <a:prstGeom prst="rect">
                      <a:avLst/>
                    </a:prstGeom>
                    <a:noFill/>
                    <a:ln w="9525">
                      <a:noFill/>
                      <a:miter lim="800000"/>
                      <a:headEnd/>
                      <a:tailEnd/>
                    </a:ln>
                  </pic:spPr>
                </pic:pic>
              </a:graphicData>
            </a:graphic>
          </wp:inline>
        </w:drawing>
      </w:r>
    </w:p>
    <w:p w:rsidR="009245FB" w:rsidRPr="009245FB" w:rsidRDefault="009245FB" w:rsidP="009245FB">
      <w:pPr>
        <w:rPr>
          <w:sz w:val="24"/>
        </w:rPr>
      </w:pPr>
      <w:r>
        <w:rPr>
          <w:sz w:val="24"/>
        </w:rPr>
        <w:t>Provides ability to view, create, edit report series.</w:t>
      </w:r>
    </w:p>
    <w:p w:rsidR="00CA7E5A" w:rsidRPr="00875438" w:rsidRDefault="00CA7E5A" w:rsidP="00CA7E5A">
      <w:pPr>
        <w:rPr>
          <w:b/>
          <w:sz w:val="24"/>
        </w:rPr>
      </w:pPr>
      <w:r w:rsidRPr="00875438">
        <w:rPr>
          <w:b/>
          <w:sz w:val="24"/>
        </w:rPr>
        <w:t>Specific Behavior Notes:</w:t>
      </w:r>
    </w:p>
    <w:p w:rsidR="009245FB" w:rsidRDefault="009245FB" w:rsidP="00CA7E5A">
      <w:pPr>
        <w:numPr>
          <w:ilvl w:val="0"/>
          <w:numId w:val="31"/>
        </w:numPr>
      </w:pPr>
      <w:r>
        <w:t>Report Series list is a hierarchical picker, showing all saved report series.</w:t>
      </w:r>
    </w:p>
    <w:p w:rsidR="009245FB" w:rsidRDefault="009245FB" w:rsidP="00CA7E5A">
      <w:pPr>
        <w:numPr>
          <w:ilvl w:val="0"/>
          <w:numId w:val="31"/>
        </w:numPr>
      </w:pPr>
      <w:r>
        <w:t>Click on a report series to select it.</w:t>
      </w:r>
    </w:p>
    <w:p w:rsidR="009245FB" w:rsidRDefault="009245FB" w:rsidP="00CA7E5A">
      <w:pPr>
        <w:numPr>
          <w:ilvl w:val="0"/>
          <w:numId w:val="31"/>
        </w:numPr>
      </w:pPr>
      <w:r>
        <w:t>List of Stored Reports shows the stored reports in the selected report series.</w:t>
      </w:r>
    </w:p>
    <w:p w:rsidR="009245FB" w:rsidRDefault="009245FB" w:rsidP="00CA7E5A">
      <w:pPr>
        <w:numPr>
          <w:ilvl w:val="0"/>
          <w:numId w:val="31"/>
        </w:numPr>
      </w:pPr>
      <w:r>
        <w:t>List of Stored Reports allows adding/deleting/reordering the reports in the report series.</w:t>
      </w:r>
    </w:p>
    <w:p w:rsidR="009245FB" w:rsidRDefault="009245FB" w:rsidP="00CA7E5A">
      <w:pPr>
        <w:numPr>
          <w:ilvl w:val="0"/>
          <w:numId w:val="31"/>
        </w:numPr>
      </w:pPr>
      <w:r>
        <w:t>Checkboxes allow enabling or disabling of reports individually.</w:t>
      </w:r>
    </w:p>
    <w:p w:rsidR="009245FB" w:rsidRDefault="009245FB" w:rsidP="00CA7E5A">
      <w:pPr>
        <w:numPr>
          <w:ilvl w:val="0"/>
          <w:numId w:val="31"/>
        </w:numPr>
      </w:pPr>
      <w:r>
        <w:t>Double click on a report to launch its popup viewer/editor (report class UI).</w:t>
      </w:r>
    </w:p>
    <w:p w:rsidR="009245FB" w:rsidRDefault="009245FB" w:rsidP="00CA7E5A">
      <w:pPr>
        <w:numPr>
          <w:ilvl w:val="0"/>
          <w:numId w:val="31"/>
        </w:numPr>
      </w:pPr>
      <w:r>
        <w:t>Print command allows printing of enabled reports in order.</w:t>
      </w:r>
    </w:p>
    <w:p w:rsidR="00CA7E5A" w:rsidRPr="00C60E07" w:rsidRDefault="00CA7E5A" w:rsidP="00CA7E5A">
      <w:pPr>
        <w:rPr>
          <w:b/>
          <w:sz w:val="24"/>
        </w:rPr>
      </w:pPr>
      <w:r>
        <w:rPr>
          <w:b/>
          <w:sz w:val="24"/>
        </w:rPr>
        <w:t>TBD:</w:t>
      </w:r>
    </w:p>
    <w:p w:rsidR="00CA7E5A" w:rsidRDefault="00CA7E5A" w:rsidP="00CA7E5A">
      <w:pPr>
        <w:numPr>
          <w:ilvl w:val="0"/>
          <w:numId w:val="31"/>
        </w:numPr>
      </w:pPr>
      <w:r>
        <w:t>x</w:t>
      </w:r>
    </w:p>
    <w:p w:rsidR="00CA7E5A" w:rsidRDefault="00CA7E5A" w:rsidP="00CA7E5A">
      <w:pPr>
        <w:pStyle w:val="Heading2"/>
      </w:pPr>
      <w:bookmarkStart w:id="54" w:name="_Reports:_Stored_Reports"/>
      <w:bookmarkStart w:id="55" w:name="_Toc206233488"/>
      <w:bookmarkEnd w:id="54"/>
      <w:r>
        <w:lastRenderedPageBreak/>
        <w:t>Reports: Stored Reports</w:t>
      </w:r>
      <w:bookmarkEnd w:id="55"/>
    </w:p>
    <w:p w:rsidR="00CA7E5A" w:rsidRDefault="004F18EA" w:rsidP="009245FB">
      <w:pPr>
        <w:jc w:val="center"/>
        <w:rPr>
          <w:b/>
          <w:sz w:val="24"/>
        </w:rPr>
      </w:pPr>
      <w:r>
        <w:rPr>
          <w:b/>
          <w:noProof/>
          <w:sz w:val="24"/>
        </w:rPr>
        <w:drawing>
          <wp:inline distT="0" distB="0" distL="0" distR="0">
            <wp:extent cx="4857750" cy="36576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4857750" cy="3657600"/>
                    </a:xfrm>
                    <a:prstGeom prst="rect">
                      <a:avLst/>
                    </a:prstGeom>
                    <a:noFill/>
                    <a:ln w="9525">
                      <a:noFill/>
                      <a:miter lim="800000"/>
                      <a:headEnd/>
                      <a:tailEnd/>
                    </a:ln>
                  </pic:spPr>
                </pic:pic>
              </a:graphicData>
            </a:graphic>
          </wp:inline>
        </w:drawing>
      </w:r>
    </w:p>
    <w:p w:rsidR="009F5539" w:rsidRPr="009F5539" w:rsidRDefault="009F5539" w:rsidP="00CA7E5A">
      <w:pPr>
        <w:rPr>
          <w:sz w:val="24"/>
        </w:rPr>
      </w:pPr>
      <w:r>
        <w:rPr>
          <w:sz w:val="24"/>
        </w:rPr>
        <w:t>This task provides ability to view or print individual stored reports interactively.</w:t>
      </w:r>
    </w:p>
    <w:p w:rsidR="00CA7E5A" w:rsidRPr="00875438" w:rsidRDefault="00CA7E5A" w:rsidP="00CA7E5A">
      <w:pPr>
        <w:rPr>
          <w:b/>
          <w:sz w:val="24"/>
        </w:rPr>
      </w:pPr>
      <w:r w:rsidRPr="00875438">
        <w:rPr>
          <w:b/>
          <w:sz w:val="24"/>
        </w:rPr>
        <w:t>Specific Behavior Notes:</w:t>
      </w:r>
    </w:p>
    <w:p w:rsidR="00CA7E5A" w:rsidRDefault="009F5539" w:rsidP="00CA7E5A">
      <w:pPr>
        <w:numPr>
          <w:ilvl w:val="0"/>
          <w:numId w:val="31"/>
        </w:numPr>
      </w:pPr>
      <w:r>
        <w:t>User selects individual stored reports using hierarchical viewer</w:t>
      </w:r>
    </w:p>
    <w:p w:rsidR="009F5539" w:rsidRDefault="009F5539" w:rsidP="00CA7E5A">
      <w:pPr>
        <w:numPr>
          <w:ilvl w:val="0"/>
          <w:numId w:val="31"/>
        </w:numPr>
      </w:pPr>
      <w:r>
        <w:t>Settings for selected report are shown in the summary of settings</w:t>
      </w:r>
    </w:p>
    <w:p w:rsidR="009F5539" w:rsidRDefault="009F5539" w:rsidP="009F5539">
      <w:pPr>
        <w:numPr>
          <w:ilvl w:val="0"/>
          <w:numId w:val="31"/>
        </w:numPr>
      </w:pPr>
      <w:r>
        <w:t>double click on report (or click “View” while a report is selected) to launch that report in its viewer.</w:t>
      </w:r>
    </w:p>
    <w:p w:rsidR="009F5539" w:rsidRDefault="009F5539" w:rsidP="009F5539">
      <w:pPr>
        <w:numPr>
          <w:ilvl w:val="0"/>
          <w:numId w:val="31"/>
        </w:numPr>
      </w:pPr>
      <w:r>
        <w:t>UI will allow viewing report with or without parameter editing UI.</w:t>
      </w:r>
    </w:p>
    <w:p w:rsidR="009F5539" w:rsidRDefault="009F5539" w:rsidP="009F5539">
      <w:pPr>
        <w:numPr>
          <w:ilvl w:val="0"/>
          <w:numId w:val="31"/>
        </w:numPr>
      </w:pPr>
      <w:r>
        <w:t>Can print the selected report by clicking Print button.</w:t>
      </w:r>
    </w:p>
    <w:p w:rsidR="00CA7E5A" w:rsidRPr="00C60E07" w:rsidRDefault="00CA7E5A" w:rsidP="00CA7E5A">
      <w:pPr>
        <w:rPr>
          <w:b/>
          <w:sz w:val="24"/>
        </w:rPr>
      </w:pPr>
      <w:r>
        <w:rPr>
          <w:b/>
          <w:sz w:val="24"/>
        </w:rPr>
        <w:t>TBD:</w:t>
      </w:r>
    </w:p>
    <w:p w:rsidR="00CA7E5A" w:rsidRDefault="00CA7E5A" w:rsidP="00CA7E5A">
      <w:pPr>
        <w:numPr>
          <w:ilvl w:val="0"/>
          <w:numId w:val="31"/>
        </w:numPr>
      </w:pPr>
      <w:r>
        <w:t>x</w:t>
      </w:r>
    </w:p>
    <w:p w:rsidR="00CA7E5A" w:rsidRDefault="00CA7E5A" w:rsidP="00CA7E5A">
      <w:pPr>
        <w:pStyle w:val="Heading2"/>
      </w:pPr>
      <w:bookmarkStart w:id="56" w:name="_Reports:_Custom_Reports"/>
      <w:bookmarkStart w:id="57" w:name="_Toc206233489"/>
      <w:bookmarkEnd w:id="56"/>
      <w:r>
        <w:lastRenderedPageBreak/>
        <w:t>Reports: Custom Reports</w:t>
      </w:r>
      <w:bookmarkEnd w:id="57"/>
    </w:p>
    <w:p w:rsidR="00CA7E5A" w:rsidRDefault="004F18EA" w:rsidP="00CA7E5A">
      <w:pPr>
        <w:rPr>
          <w:b/>
          <w:sz w:val="24"/>
        </w:rPr>
      </w:pPr>
      <w:r>
        <w:rPr>
          <w:b/>
          <w:noProof/>
          <w:sz w:val="24"/>
        </w:rPr>
        <w:drawing>
          <wp:inline distT="0" distB="0" distL="0" distR="0">
            <wp:extent cx="5076825" cy="3810000"/>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5076825" cy="3810000"/>
                    </a:xfrm>
                    <a:prstGeom prst="rect">
                      <a:avLst/>
                    </a:prstGeom>
                    <a:noFill/>
                    <a:ln w="9525">
                      <a:noFill/>
                      <a:miter lim="800000"/>
                      <a:headEnd/>
                      <a:tailEnd/>
                    </a:ln>
                  </pic:spPr>
                </pic:pic>
              </a:graphicData>
            </a:graphic>
          </wp:inline>
        </w:drawing>
      </w:r>
    </w:p>
    <w:p w:rsidR="009F5539" w:rsidRPr="009F5539" w:rsidRDefault="009F5539" w:rsidP="00CA7E5A">
      <w:pPr>
        <w:rPr>
          <w:sz w:val="24"/>
        </w:rPr>
      </w:pPr>
      <w:r>
        <w:rPr>
          <w:sz w:val="24"/>
        </w:rPr>
        <w:t>This task provides the ability to launch any report class UI for purposes of creating a new Stored Report based on that report class.</w:t>
      </w:r>
    </w:p>
    <w:p w:rsidR="00CA7E5A" w:rsidRPr="00875438" w:rsidRDefault="00CA7E5A" w:rsidP="00CA7E5A">
      <w:pPr>
        <w:rPr>
          <w:b/>
          <w:sz w:val="24"/>
        </w:rPr>
      </w:pPr>
      <w:r w:rsidRPr="00875438">
        <w:rPr>
          <w:b/>
          <w:sz w:val="24"/>
        </w:rPr>
        <w:t>Specific Behavior Notes:</w:t>
      </w:r>
    </w:p>
    <w:p w:rsidR="00CA7E5A" w:rsidRDefault="009F5539" w:rsidP="00CA7E5A">
      <w:pPr>
        <w:numPr>
          <w:ilvl w:val="0"/>
          <w:numId w:val="31"/>
        </w:numPr>
      </w:pPr>
      <w:r>
        <w:t>Simple list shows all available report classes.</w:t>
      </w:r>
    </w:p>
    <w:p w:rsidR="009F5539" w:rsidRDefault="009F5539" w:rsidP="00CA7E5A">
      <w:pPr>
        <w:numPr>
          <w:ilvl w:val="0"/>
          <w:numId w:val="31"/>
        </w:numPr>
      </w:pPr>
      <w:r>
        <w:t>Double click or click on command button to launch the editor/viewer for the selected report class.</w:t>
      </w:r>
    </w:p>
    <w:p w:rsidR="009F5539" w:rsidRDefault="009F5539" w:rsidP="00CA7E5A">
      <w:pPr>
        <w:numPr>
          <w:ilvl w:val="0"/>
          <w:numId w:val="31"/>
        </w:numPr>
      </w:pPr>
      <w:r>
        <w:t>Saving is done from within the report class UI.</w:t>
      </w:r>
    </w:p>
    <w:p w:rsidR="00CA7E5A" w:rsidRPr="00C60E07" w:rsidRDefault="00CA7E5A" w:rsidP="00CA7E5A">
      <w:pPr>
        <w:rPr>
          <w:b/>
          <w:sz w:val="24"/>
        </w:rPr>
      </w:pPr>
      <w:r>
        <w:rPr>
          <w:b/>
          <w:sz w:val="24"/>
        </w:rPr>
        <w:t>TBD:</w:t>
      </w:r>
    </w:p>
    <w:p w:rsidR="00CA7E5A" w:rsidRDefault="00CA7E5A" w:rsidP="00CA7E5A">
      <w:pPr>
        <w:numPr>
          <w:ilvl w:val="0"/>
          <w:numId w:val="31"/>
        </w:numPr>
      </w:pPr>
      <w:r>
        <w:t>x</w:t>
      </w:r>
    </w:p>
    <w:p w:rsidR="00C60E07" w:rsidRPr="002A530D" w:rsidRDefault="00C60E07" w:rsidP="00C60E07"/>
    <w:p w:rsidR="00521487" w:rsidRDefault="00CE326B" w:rsidP="00CE326B">
      <w:pPr>
        <w:jc w:val="center"/>
        <w:sectPr w:rsidR="00521487" w:rsidSect="00434A7A">
          <w:headerReference w:type="even" r:id="rId25"/>
          <w:headerReference w:type="default" r:id="rId26"/>
          <w:footerReference w:type="default" r:id="rId27"/>
          <w:footerReference w:type="first" r:id="rId28"/>
          <w:pgSz w:w="12240" w:h="15840" w:code="1"/>
          <w:pgMar w:top="1440" w:right="1440" w:bottom="1440" w:left="1440" w:header="720" w:footer="0" w:gutter="0"/>
          <w:cols w:space="720"/>
          <w:titlePg/>
        </w:sectPr>
      </w:pPr>
      <w:r w:rsidRPr="00CE326B">
        <w:rPr>
          <w:vanish/>
        </w:rPr>
        <w:t xml:space="preserve"> </w:t>
      </w:r>
      <w:r w:rsidR="00521487">
        <w:rPr>
          <w:vanish/>
        </w:rPr>
        <w:br w:type="page"/>
        <w:t>pload Data</w:t>
      </w:r>
      <w:r w:rsidR="00521487">
        <w:rPr>
          <w:vanish/>
        </w:rPr>
        <w:cr/>
        <w:t>cument, e.g. how to display printing progress (if possible)..Concerts are fun but they'gured under it. present - not</w:t>
      </w:r>
    </w:p>
    <w:p w:rsidR="001135A9" w:rsidRDefault="001135A9" w:rsidP="00521487">
      <w:pPr>
        <w:pStyle w:val="Heading1"/>
      </w:pPr>
      <w:bookmarkStart w:id="58" w:name="_Toc206233490"/>
      <w:bookmarkStart w:id="59" w:name="_VWA4_Reporting_Framework"/>
      <w:bookmarkEnd w:id="59"/>
      <w:r>
        <w:lastRenderedPageBreak/>
        <w:t xml:space="preserve">VWA4 Reporting </w:t>
      </w:r>
      <w:r w:rsidR="00C252F0">
        <w:t>Framework</w:t>
      </w:r>
      <w:bookmarkEnd w:id="58"/>
    </w:p>
    <w:p w:rsidR="00867886" w:rsidRDefault="00867886" w:rsidP="00867886">
      <w:pPr>
        <w:pStyle w:val="Heading2"/>
      </w:pPr>
      <w:bookmarkStart w:id="60" w:name="_Toc206233491"/>
      <w:r>
        <w:t>Types of Reports</w:t>
      </w:r>
      <w:bookmarkEnd w:id="60"/>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888"/>
        <w:gridCol w:w="5670"/>
      </w:tblGrid>
      <w:tr w:rsidR="00867886" w:rsidRPr="00062D9B" w:rsidTr="00DB5343">
        <w:tc>
          <w:tcPr>
            <w:tcW w:w="3888" w:type="dxa"/>
            <w:tcBorders>
              <w:bottom w:val="single" w:sz="4" w:space="0" w:color="auto"/>
            </w:tcBorders>
            <w:shd w:val="clear" w:color="auto" w:fill="E0E0E0"/>
          </w:tcPr>
          <w:p w:rsidR="00867886" w:rsidRPr="00062D9B" w:rsidRDefault="00867886" w:rsidP="00DB5343">
            <w:pPr>
              <w:spacing w:before="0" w:after="0"/>
              <w:rPr>
                <w:b/>
                <w:sz w:val="24"/>
              </w:rPr>
            </w:pPr>
            <w:r>
              <w:rPr>
                <w:b/>
                <w:sz w:val="24"/>
              </w:rPr>
              <w:t>Report Types</w:t>
            </w:r>
          </w:p>
        </w:tc>
        <w:tc>
          <w:tcPr>
            <w:tcW w:w="5670" w:type="dxa"/>
            <w:tcBorders>
              <w:bottom w:val="single" w:sz="4" w:space="0" w:color="auto"/>
            </w:tcBorders>
            <w:shd w:val="clear" w:color="auto" w:fill="E0E0E0"/>
          </w:tcPr>
          <w:p w:rsidR="00867886" w:rsidRPr="00062D9B" w:rsidRDefault="00867886" w:rsidP="00DB5343">
            <w:pPr>
              <w:spacing w:before="0" w:after="0"/>
              <w:rPr>
                <w:b/>
                <w:sz w:val="24"/>
              </w:rPr>
            </w:pPr>
            <w:r w:rsidRPr="00062D9B">
              <w:rPr>
                <w:b/>
                <w:sz w:val="24"/>
              </w:rPr>
              <w:t>Notes</w:t>
            </w:r>
          </w:p>
        </w:tc>
      </w:tr>
      <w:tr w:rsidR="00867886" w:rsidTr="00DB5343">
        <w:tc>
          <w:tcPr>
            <w:tcW w:w="3888" w:type="dxa"/>
            <w:shd w:val="clear" w:color="auto" w:fill="F3F3F3"/>
          </w:tcPr>
          <w:p w:rsidR="00867886" w:rsidRDefault="00867886" w:rsidP="00867886">
            <w:pPr>
              <w:numPr>
                <w:ilvl w:val="0"/>
                <w:numId w:val="37"/>
              </w:numPr>
              <w:spacing w:before="0" w:after="0"/>
            </w:pPr>
            <w:r>
              <w:t>Dashboards</w:t>
            </w:r>
          </w:p>
        </w:tc>
        <w:tc>
          <w:tcPr>
            <w:tcW w:w="5670" w:type="dxa"/>
            <w:shd w:val="clear" w:color="auto" w:fill="F3F3F3"/>
          </w:tcPr>
          <w:p w:rsidR="00867886" w:rsidRPr="000D3558" w:rsidRDefault="00867886" w:rsidP="00DB5343"/>
        </w:tc>
      </w:tr>
      <w:tr w:rsidR="00867886" w:rsidTr="00DB5343">
        <w:tc>
          <w:tcPr>
            <w:tcW w:w="3888" w:type="dxa"/>
            <w:tcBorders>
              <w:bottom w:val="single" w:sz="4" w:space="0" w:color="auto"/>
            </w:tcBorders>
          </w:tcPr>
          <w:p w:rsidR="00867886" w:rsidRDefault="00867886" w:rsidP="00DB5343">
            <w:pPr>
              <w:numPr>
                <w:ilvl w:val="1"/>
                <w:numId w:val="37"/>
              </w:numPr>
              <w:tabs>
                <w:tab w:val="left" w:pos="450"/>
              </w:tabs>
              <w:spacing w:before="0" w:after="0"/>
            </w:pPr>
            <w:r>
              <w:t xml:space="preserve">Optimized for onscreen </w:t>
            </w:r>
          </w:p>
        </w:tc>
        <w:tc>
          <w:tcPr>
            <w:tcW w:w="5670" w:type="dxa"/>
            <w:tcBorders>
              <w:bottom w:val="single" w:sz="4" w:space="0" w:color="auto"/>
            </w:tcBorders>
          </w:tcPr>
          <w:p w:rsidR="00867886" w:rsidRDefault="00867886" w:rsidP="00DB5343">
            <w:pPr>
              <w:numPr>
                <w:ilvl w:val="0"/>
                <w:numId w:val="7"/>
              </w:numPr>
              <w:spacing w:before="0" w:after="0"/>
            </w:pPr>
            <w:r>
              <w:t>Built using Infragistics controls.</w:t>
            </w:r>
          </w:p>
          <w:p w:rsidR="00867886" w:rsidRPr="000D3558" w:rsidRDefault="00867886" w:rsidP="00DB5343">
            <w:pPr>
              <w:numPr>
                <w:ilvl w:val="0"/>
                <w:numId w:val="7"/>
              </w:numPr>
              <w:spacing w:before="0" w:after="0"/>
            </w:pPr>
            <w:r>
              <w:t xml:space="preserve">See </w:t>
            </w:r>
            <w:hyperlink w:anchor="_UI_Design_" w:history="1">
              <w:r w:rsidRPr="00923678">
                <w:rPr>
                  <w:rStyle w:val="Hyperlink"/>
                </w:rPr>
                <w:t>UI Design</w:t>
              </w:r>
            </w:hyperlink>
            <w:r>
              <w:t xml:space="preserve"> section for an example dashboard – the main home screen.</w:t>
            </w:r>
          </w:p>
        </w:tc>
      </w:tr>
      <w:tr w:rsidR="00867886" w:rsidTr="00DB5343">
        <w:tc>
          <w:tcPr>
            <w:tcW w:w="3888" w:type="dxa"/>
            <w:tcBorders>
              <w:bottom w:val="single" w:sz="4" w:space="0" w:color="auto"/>
            </w:tcBorders>
          </w:tcPr>
          <w:p w:rsidR="00867886" w:rsidRDefault="00867886" w:rsidP="00DB5343">
            <w:pPr>
              <w:numPr>
                <w:ilvl w:val="1"/>
                <w:numId w:val="37"/>
              </w:numPr>
              <w:tabs>
                <w:tab w:val="left" w:pos="450"/>
              </w:tabs>
              <w:spacing w:before="0" w:after="0"/>
            </w:pPr>
            <w:r>
              <w:t xml:space="preserve">Printing is TBD </w:t>
            </w:r>
          </w:p>
        </w:tc>
        <w:tc>
          <w:tcPr>
            <w:tcW w:w="5670" w:type="dxa"/>
            <w:tcBorders>
              <w:bottom w:val="single" w:sz="4" w:space="0" w:color="auto"/>
            </w:tcBorders>
          </w:tcPr>
          <w:p w:rsidR="004B24BD" w:rsidRDefault="004B24BD" w:rsidP="00DB5343">
            <w:pPr>
              <w:numPr>
                <w:ilvl w:val="0"/>
                <w:numId w:val="7"/>
              </w:numPr>
              <w:spacing w:before="0" w:after="0"/>
            </w:pPr>
            <w:r>
              <w:t>What are the options for printing a set of controls on a form?  This may be possible…</w:t>
            </w:r>
          </w:p>
          <w:p w:rsidR="00867886" w:rsidRPr="000D3558" w:rsidRDefault="00867886" w:rsidP="00DB5343">
            <w:pPr>
              <w:numPr>
                <w:ilvl w:val="0"/>
                <w:numId w:val="7"/>
              </w:numPr>
              <w:spacing w:before="0" w:after="0"/>
            </w:pPr>
            <w:r>
              <w:lastRenderedPageBreak/>
              <w:t xml:space="preserve">Printing could </w:t>
            </w:r>
            <w:r w:rsidR="004B24BD">
              <w:t xml:space="preserve">also </w:t>
            </w:r>
            <w:r>
              <w:t>be done by creating an ActiveReport that matches the dashboard, but this is a lot of work and it won’t be the same anyway since ActiveReports and Infragistics have different features.</w:t>
            </w:r>
          </w:p>
        </w:tc>
      </w:tr>
      <w:tr w:rsidR="00867886" w:rsidTr="00DB5343">
        <w:tc>
          <w:tcPr>
            <w:tcW w:w="3888" w:type="dxa"/>
            <w:shd w:val="clear" w:color="auto" w:fill="F3F3F3"/>
          </w:tcPr>
          <w:p w:rsidR="00867886" w:rsidRDefault="004B24BD" w:rsidP="007745A6">
            <w:pPr>
              <w:numPr>
                <w:ilvl w:val="0"/>
                <w:numId w:val="37"/>
              </w:numPr>
              <w:tabs>
                <w:tab w:val="left" w:pos="450"/>
              </w:tabs>
              <w:spacing w:before="0" w:after="0"/>
            </w:pPr>
            <w:r>
              <w:lastRenderedPageBreak/>
              <w:t>ActiveReports</w:t>
            </w:r>
          </w:p>
        </w:tc>
        <w:tc>
          <w:tcPr>
            <w:tcW w:w="5670" w:type="dxa"/>
            <w:shd w:val="clear" w:color="auto" w:fill="F3F3F3"/>
          </w:tcPr>
          <w:p w:rsidR="00867886" w:rsidRPr="000D3558" w:rsidRDefault="00867886" w:rsidP="00DB5343"/>
        </w:tc>
      </w:tr>
      <w:tr w:rsidR="00867886" w:rsidTr="00DB5343">
        <w:tc>
          <w:tcPr>
            <w:tcW w:w="3888" w:type="dxa"/>
            <w:tcBorders>
              <w:bottom w:val="single" w:sz="4" w:space="0" w:color="auto"/>
            </w:tcBorders>
          </w:tcPr>
          <w:p w:rsidR="00867886" w:rsidRDefault="004B24BD" w:rsidP="00DB5343">
            <w:pPr>
              <w:numPr>
                <w:ilvl w:val="1"/>
                <w:numId w:val="37"/>
              </w:numPr>
              <w:tabs>
                <w:tab w:val="left" w:pos="450"/>
              </w:tabs>
              <w:spacing w:before="0" w:after="0"/>
            </w:pPr>
            <w:r>
              <w:t>Optimized for printing</w:t>
            </w:r>
          </w:p>
        </w:tc>
        <w:tc>
          <w:tcPr>
            <w:tcW w:w="5670" w:type="dxa"/>
            <w:tcBorders>
              <w:bottom w:val="single" w:sz="4" w:space="0" w:color="auto"/>
            </w:tcBorders>
          </w:tcPr>
          <w:p w:rsidR="00867886" w:rsidRDefault="004B24BD" w:rsidP="00DB5343">
            <w:pPr>
              <w:numPr>
                <w:ilvl w:val="0"/>
                <w:numId w:val="7"/>
              </w:numPr>
              <w:spacing w:before="0" w:after="0"/>
            </w:pPr>
            <w:r>
              <w:t>Built using ActiveReports (Data Dynamics)</w:t>
            </w:r>
          </w:p>
          <w:p w:rsidR="004B24BD" w:rsidRPr="000D3558" w:rsidRDefault="004B24BD" w:rsidP="00DB5343">
            <w:pPr>
              <w:numPr>
                <w:ilvl w:val="0"/>
                <w:numId w:val="7"/>
              </w:numPr>
              <w:spacing w:before="0" w:after="0"/>
            </w:pPr>
            <w:r>
              <w:t>Combined charts and tabular/banded reports.</w:t>
            </w:r>
          </w:p>
        </w:tc>
      </w:tr>
      <w:tr w:rsidR="00867886" w:rsidTr="00DB5343">
        <w:tc>
          <w:tcPr>
            <w:tcW w:w="3888" w:type="dxa"/>
            <w:shd w:val="clear" w:color="auto" w:fill="F3F3F3"/>
          </w:tcPr>
          <w:p w:rsidR="00867886" w:rsidRDefault="004B24BD" w:rsidP="007745A6">
            <w:pPr>
              <w:numPr>
                <w:ilvl w:val="0"/>
                <w:numId w:val="37"/>
              </w:numPr>
              <w:tabs>
                <w:tab w:val="left" w:pos="450"/>
              </w:tabs>
              <w:spacing w:before="0" w:after="0"/>
            </w:pPr>
            <w:r>
              <w:t>Report Series</w:t>
            </w:r>
          </w:p>
        </w:tc>
        <w:tc>
          <w:tcPr>
            <w:tcW w:w="5670" w:type="dxa"/>
            <w:shd w:val="clear" w:color="auto" w:fill="F3F3F3"/>
          </w:tcPr>
          <w:p w:rsidR="00867886" w:rsidRPr="000D3558" w:rsidRDefault="00867886" w:rsidP="00DB5343">
            <w:pPr>
              <w:numPr>
                <w:ilvl w:val="0"/>
                <w:numId w:val="36"/>
              </w:numPr>
            </w:pPr>
          </w:p>
        </w:tc>
      </w:tr>
      <w:tr w:rsidR="00867886" w:rsidTr="00DB5343">
        <w:tc>
          <w:tcPr>
            <w:tcW w:w="3888" w:type="dxa"/>
          </w:tcPr>
          <w:p w:rsidR="00867886" w:rsidRDefault="004B24BD" w:rsidP="00DB5343">
            <w:pPr>
              <w:numPr>
                <w:ilvl w:val="1"/>
                <w:numId w:val="37"/>
              </w:numPr>
              <w:tabs>
                <w:tab w:val="left" w:pos="450"/>
              </w:tabs>
              <w:spacing w:before="0" w:after="0"/>
            </w:pPr>
            <w:r>
              <w:t>Sequence of ActiveReports</w:t>
            </w:r>
          </w:p>
        </w:tc>
        <w:tc>
          <w:tcPr>
            <w:tcW w:w="5670" w:type="dxa"/>
          </w:tcPr>
          <w:p w:rsidR="00867886" w:rsidRPr="000D3558" w:rsidRDefault="00867886" w:rsidP="004B24BD">
            <w:pPr>
              <w:numPr>
                <w:ilvl w:val="0"/>
                <w:numId w:val="7"/>
              </w:numPr>
              <w:spacing w:before="0" w:after="0"/>
            </w:pPr>
          </w:p>
        </w:tc>
      </w:tr>
    </w:tbl>
    <w:p w:rsidR="00867886" w:rsidRPr="00867886" w:rsidRDefault="00867886" w:rsidP="00867886"/>
    <w:p w:rsidR="00867886" w:rsidRDefault="004B24BD" w:rsidP="004B24BD">
      <w:pPr>
        <w:pStyle w:val="Heading2"/>
      </w:pPr>
      <w:bookmarkStart w:id="61" w:name="_Toc206233492"/>
      <w:r>
        <w:t>Requirements Overview</w:t>
      </w:r>
      <w:bookmarkEnd w:id="61"/>
    </w:p>
    <w:p w:rsidR="004B24BD" w:rsidRDefault="004B24BD" w:rsidP="004B24BD">
      <w:r>
        <w:t xml:space="preserve">VWA4.NET has the </w:t>
      </w:r>
      <w:r w:rsidRPr="004B24BD">
        <w:t>ability to memorize reports with user-defined names and settings, and combine</w:t>
      </w:r>
      <w:r>
        <w:t xml:space="preserve"> </w:t>
      </w:r>
      <w:r w:rsidR="00F34F8C">
        <w:t>multiple reports into sequences (“report series”).</w:t>
      </w:r>
    </w:p>
    <w:p w:rsidR="00F34F8C" w:rsidRDefault="00F34F8C" w:rsidP="00F34F8C">
      <w:r>
        <w:t>The VWA “reporting framework” supports a standardized method for how VWA reports are created and run.  The basic goals of the framework are:</w:t>
      </w:r>
    </w:p>
    <w:p w:rsidR="00F34F8C" w:rsidRDefault="00F34F8C" w:rsidP="00F34F8C">
      <w:pPr>
        <w:numPr>
          <w:ilvl w:val="0"/>
          <w:numId w:val="39"/>
        </w:numPr>
      </w:pPr>
      <w:r>
        <w:t>Support creation of data-driven reports for use in VWA by LeanPath product developers as well-defined, reusable classes (in the object sense), that can have both input and output parameters.</w:t>
      </w:r>
    </w:p>
    <w:p w:rsidR="00F34F8C" w:rsidRDefault="00F34F8C" w:rsidP="00F34F8C">
      <w:pPr>
        <w:numPr>
          <w:ilvl w:val="0"/>
          <w:numId w:val="39"/>
        </w:numPr>
      </w:pPr>
      <w:r>
        <w:t>Support “memorization” of specific report class instances, which in effect is saving a set of input parameter values (or sources) and output parameter assignments under a unique name by which the “memorized report” is accessed.  Memorized reports can be executed either standalone or in the context of a “report series” (see below).</w:t>
      </w:r>
    </w:p>
    <w:p w:rsidR="00F34F8C" w:rsidRDefault="00F34F8C" w:rsidP="00F34F8C">
      <w:pPr>
        <w:numPr>
          <w:ilvl w:val="0"/>
          <w:numId w:val="39"/>
        </w:numPr>
      </w:pPr>
      <w:r>
        <w:t>Support ability to define and memorize “report series”, which define report order, parameter sources, and (at some point) conditional execution of reports based on expressions containing variables.  Variables can be assigned the value of output parameters from reports or predefined global values (e.g. current date/time), and can also be used to pass values to the input parameters of report classes.</w:t>
      </w:r>
    </w:p>
    <w:p w:rsidR="00F34F8C" w:rsidRDefault="00F34F8C" w:rsidP="00F34F8C">
      <w:pPr>
        <w:numPr>
          <w:ilvl w:val="0"/>
          <w:numId w:val="39"/>
        </w:numPr>
      </w:pPr>
      <w:r>
        <w:t>Support creation of an easy-to-use UI that enables a user to 1) create memorized reports from a set of report classes provided by LeanPath, and 2) to create memorized report scripts from the memorized reports.</w:t>
      </w:r>
    </w:p>
    <w:p w:rsidR="00F34F8C" w:rsidRDefault="00F34F8C" w:rsidP="00F34F8C">
      <w:pPr>
        <w:numPr>
          <w:ilvl w:val="0"/>
          <w:numId w:val="39"/>
        </w:numPr>
      </w:pPr>
      <w:r>
        <w:t>The VWA database is used as the primary data source, and to store all data associated with memorized reports, memorized report scripts, and the reporting framework.</w:t>
      </w:r>
    </w:p>
    <w:p w:rsidR="00F34F8C" w:rsidRDefault="00F34F8C" w:rsidP="00F34F8C">
      <w:pPr>
        <w:numPr>
          <w:ilvl w:val="0"/>
          <w:numId w:val="39"/>
        </w:numPr>
      </w:pPr>
      <w:r>
        <w:t>The reporting framework can access all of the data dimensions saved in the ValuWaste v4 waste data stream, and use these dimensions to filter/shape the content and presentation of reports.</w:t>
      </w:r>
    </w:p>
    <w:p w:rsidR="00F34F8C" w:rsidRDefault="00F34F8C" w:rsidP="00F34F8C">
      <w:r>
        <w:t xml:space="preserve">The reporting framework is built on a </w:t>
      </w:r>
      <w:r>
        <w:rPr>
          <w:b/>
        </w:rPr>
        <w:t>reporting engine</w:t>
      </w:r>
      <w:r>
        <w:t xml:space="preserve"> that provides the base functionality for reporting, including (for example):</w:t>
      </w:r>
    </w:p>
    <w:p w:rsidR="00F34F8C" w:rsidRDefault="00F34F8C" w:rsidP="00F34F8C">
      <w:pPr>
        <w:numPr>
          <w:ilvl w:val="0"/>
          <w:numId w:val="40"/>
        </w:numPr>
      </w:pPr>
      <w:r>
        <w:t>Charts – vertical and horizontal bar, pie, area, line</w:t>
      </w:r>
    </w:p>
    <w:p w:rsidR="00F34F8C" w:rsidRDefault="00F34F8C" w:rsidP="00F34F8C">
      <w:pPr>
        <w:numPr>
          <w:ilvl w:val="0"/>
          <w:numId w:val="40"/>
        </w:numPr>
      </w:pPr>
      <w:r>
        <w:t>Banded reports (which can also contain charts and images)</w:t>
      </w:r>
    </w:p>
    <w:p w:rsidR="00F34F8C" w:rsidRDefault="00F34F8C" w:rsidP="00F34F8C">
      <w:pPr>
        <w:numPr>
          <w:ilvl w:val="0"/>
          <w:numId w:val="40"/>
        </w:numPr>
      </w:pPr>
      <w:r>
        <w:t>A variety of output formats:  screen, print (including</w:t>
      </w:r>
      <w:r w:rsidRPr="003B47CD">
        <w:t xml:space="preserve"> </w:t>
      </w:r>
      <w:r>
        <w:t>print preview), PDF, HTML.</w:t>
      </w:r>
    </w:p>
    <w:p w:rsidR="00F34F8C" w:rsidRDefault="00F34F8C" w:rsidP="00F34F8C">
      <w:pPr>
        <w:numPr>
          <w:ilvl w:val="0"/>
          <w:numId w:val="40"/>
        </w:numPr>
      </w:pPr>
      <w:r>
        <w:t>Ability to access all major functions (creation, printing, etc.) from code, in order to allow creation of the reporting framework.</w:t>
      </w:r>
    </w:p>
    <w:p w:rsidR="00F34F8C" w:rsidRDefault="00F34F8C" w:rsidP="00F34F8C">
      <w:pPr>
        <w:numPr>
          <w:ilvl w:val="0"/>
          <w:numId w:val="40"/>
        </w:numPr>
      </w:pPr>
      <w:r>
        <w:t>Nice to have:  report scripting with variables, built in; end-user report designer.</w:t>
      </w:r>
    </w:p>
    <w:p w:rsidR="00F34F8C" w:rsidRDefault="00F34F8C" w:rsidP="00F34F8C">
      <w:r>
        <w:lastRenderedPageBreak/>
        <w:t>Examples of candidate reporting engines include Data Dynamics ActiveReports and Microsoft Reporting Services.</w:t>
      </w:r>
    </w:p>
    <w:p w:rsidR="00DE342A" w:rsidRDefault="00DE342A" w:rsidP="003D2CA1">
      <w:pPr>
        <w:pStyle w:val="Heading2"/>
      </w:pPr>
      <w:bookmarkStart w:id="62" w:name="_Toc206233493"/>
      <w:r>
        <w:t>Report Properties</w:t>
      </w:r>
      <w:bookmarkEnd w:id="62"/>
    </w:p>
    <w:p w:rsidR="00DE342A" w:rsidRDefault="00DE342A" w:rsidP="00DE342A">
      <w:r>
        <w:t>Examples:</w:t>
      </w:r>
    </w:p>
    <w:p w:rsidR="00DE342A" w:rsidRDefault="00DE342A" w:rsidP="00DE342A">
      <w:pPr>
        <w:numPr>
          <w:ilvl w:val="0"/>
          <w:numId w:val="45"/>
        </w:numPr>
      </w:pPr>
      <w:r>
        <w:t>Report name</w:t>
      </w:r>
    </w:p>
    <w:p w:rsidR="00DE342A" w:rsidRDefault="00DE342A" w:rsidP="00DE342A">
      <w:pPr>
        <w:numPr>
          <w:ilvl w:val="0"/>
          <w:numId w:val="45"/>
        </w:numPr>
      </w:pPr>
      <w:r>
        <w:t>Report key</w:t>
      </w:r>
    </w:p>
    <w:p w:rsidR="004C6B83" w:rsidRPr="00DE342A" w:rsidRDefault="004C6B83" w:rsidP="00DE342A">
      <w:pPr>
        <w:numPr>
          <w:ilvl w:val="0"/>
          <w:numId w:val="45"/>
        </w:numPr>
      </w:pPr>
      <w:r>
        <w:t>(more…)</w:t>
      </w:r>
    </w:p>
    <w:p w:rsidR="004D1603" w:rsidRDefault="00AB7A43" w:rsidP="003D2CA1">
      <w:pPr>
        <w:pStyle w:val="Heading2"/>
      </w:pPr>
      <w:bookmarkStart w:id="63" w:name="_Toc206233494"/>
      <w:r>
        <w:t>Report Parameters</w:t>
      </w:r>
      <w:bookmarkEnd w:id="63"/>
    </w:p>
    <w:p w:rsidR="00FC7CD5" w:rsidRDefault="00FC7CD5" w:rsidP="00FC7CD5">
      <w:r>
        <w:t>Report parameters drive how reports are created, and contain essential information such as report start date, end date, presentation selections (e.g. colors, titling choices)</w:t>
      </w:r>
      <w:r w:rsidR="00BA49A2">
        <w:t>, filter criteria (e.g. types to show), sorting, and more.</w:t>
      </w:r>
    </w:p>
    <w:p w:rsidR="00BA49A2" w:rsidRDefault="00BA49A2" w:rsidP="00FC7CD5">
      <w:r>
        <w:t>When a VWA4 report class is created by a software engineer, the input and output parameters for that report class are fixed in the following ways:</w:t>
      </w:r>
    </w:p>
    <w:p w:rsidR="00BA49A2" w:rsidRDefault="00BA49A2" w:rsidP="00BA49A2">
      <w:pPr>
        <w:numPr>
          <w:ilvl w:val="0"/>
          <w:numId w:val="42"/>
        </w:numPr>
      </w:pPr>
      <w:r>
        <w:t>parameter name (this is the parameter key also)</w:t>
      </w:r>
    </w:p>
    <w:p w:rsidR="00BA49A2" w:rsidRDefault="00FC30EC" w:rsidP="00BA49A2">
      <w:pPr>
        <w:numPr>
          <w:ilvl w:val="0"/>
          <w:numId w:val="42"/>
        </w:numPr>
      </w:pPr>
      <w:r>
        <w:t xml:space="preserve">parameter </w:t>
      </w:r>
      <w:r w:rsidR="00BA49A2">
        <w:t>data type</w:t>
      </w:r>
    </w:p>
    <w:p w:rsidR="00BA49A2" w:rsidRDefault="00BA49A2" w:rsidP="00BA49A2">
      <w:pPr>
        <w:numPr>
          <w:ilvl w:val="0"/>
          <w:numId w:val="42"/>
        </w:numPr>
      </w:pPr>
      <w:r>
        <w:t>input or output parameter</w:t>
      </w:r>
    </w:p>
    <w:p w:rsidR="00FC30EC" w:rsidRDefault="00FC30EC" w:rsidP="00BA49A2">
      <w:pPr>
        <w:numPr>
          <w:ilvl w:val="0"/>
          <w:numId w:val="42"/>
        </w:numPr>
      </w:pPr>
      <w:r>
        <w:t>data source/destination (“linkage”)</w:t>
      </w:r>
    </w:p>
    <w:p w:rsidR="00C24621" w:rsidRDefault="00C24621" w:rsidP="00BA49A2">
      <w:r>
        <w:t>All parameters are “linked” to one of the following</w:t>
      </w:r>
      <w:r w:rsidR="00FC30EC">
        <w:t xml:space="preserve"> data sources/destinations</w:t>
      </w:r>
      <w:r>
        <w:t>:</w:t>
      </w:r>
    </w:p>
    <w:p w:rsidR="00C24621" w:rsidRDefault="00AE5BFD" w:rsidP="00C24621">
      <w:pPr>
        <w:numPr>
          <w:ilvl w:val="0"/>
          <w:numId w:val="43"/>
        </w:numPr>
      </w:pPr>
      <w:r>
        <w:t xml:space="preserve">A </w:t>
      </w:r>
      <w:r w:rsidR="00C24621">
        <w:t>Constant</w:t>
      </w:r>
      <w:r w:rsidR="00FC30EC">
        <w:t xml:space="preserve"> (source only)</w:t>
      </w:r>
    </w:p>
    <w:p w:rsidR="00C24621" w:rsidRDefault="00AE5BFD" w:rsidP="00C24621">
      <w:pPr>
        <w:numPr>
          <w:ilvl w:val="0"/>
          <w:numId w:val="43"/>
        </w:numPr>
      </w:pPr>
      <w:r>
        <w:t>A Built-in</w:t>
      </w:r>
      <w:r w:rsidR="00FC30EC">
        <w:t xml:space="preserve"> </w:t>
      </w:r>
      <w:r w:rsidR="00C24621">
        <w:t xml:space="preserve">global variable </w:t>
      </w:r>
      <w:r w:rsidR="00FC30EC">
        <w:t>(</w:t>
      </w:r>
      <w:r>
        <w:t>read-only</w:t>
      </w:r>
      <w:r w:rsidR="00FC30EC">
        <w:t>; can only be used as a source for input parameters)</w:t>
      </w:r>
      <w:r w:rsidR="00C24621">
        <w:t xml:space="preserve"> </w:t>
      </w:r>
    </w:p>
    <w:p w:rsidR="00C24621" w:rsidRDefault="00AE5BFD" w:rsidP="00C24621">
      <w:pPr>
        <w:numPr>
          <w:ilvl w:val="0"/>
          <w:numId w:val="43"/>
        </w:numPr>
      </w:pPr>
      <w:r>
        <w:t>A Dynamic</w:t>
      </w:r>
      <w:r w:rsidR="00FC30EC">
        <w:t xml:space="preserve"> </w:t>
      </w:r>
      <w:r w:rsidR="00C24621">
        <w:t>global variable (</w:t>
      </w:r>
      <w:r>
        <w:t>read/write</w:t>
      </w:r>
      <w:r w:rsidR="00FC30EC">
        <w:t>; can be used both as a source for input parameters and a destination for output parameters</w:t>
      </w:r>
      <w:r w:rsidR="00C24621">
        <w:t>)</w:t>
      </w:r>
    </w:p>
    <w:p w:rsidR="004D1603" w:rsidRDefault="004D1603" w:rsidP="004D1603">
      <w:pPr>
        <w:pStyle w:val="Heading3"/>
      </w:pPr>
      <w:bookmarkStart w:id="64" w:name="_Toc206233495"/>
      <w:r>
        <w:t>Constants</w:t>
      </w:r>
      <w:bookmarkEnd w:id="64"/>
    </w:p>
    <w:p w:rsidR="008F193C" w:rsidRDefault="004D1603" w:rsidP="004D1603">
      <w:r>
        <w:t xml:space="preserve">Report parameters can be </w:t>
      </w:r>
      <w:r w:rsidR="00F85D3A">
        <w:t>stored and retrieved</w:t>
      </w:r>
      <w:r>
        <w:t xml:space="preserve"> as constants.  This is the standard way to save report parameters.  </w:t>
      </w:r>
      <w:r w:rsidR="008F193C">
        <w:t xml:space="preserve">Storing constant parameters is done through the report’s property sheet by directly typing in the values desired.  Parameters specified as constants are directly loaded from the saved constant values when the report </w:t>
      </w:r>
      <w:r w:rsidR="00AE5BFD">
        <w:t>initializes</w:t>
      </w:r>
      <w:r w:rsidR="008F193C">
        <w:t>.</w:t>
      </w:r>
    </w:p>
    <w:p w:rsidR="00F85D3A" w:rsidRDefault="00AE5BFD" w:rsidP="00F85D3A">
      <w:pPr>
        <w:pStyle w:val="Heading3"/>
      </w:pPr>
      <w:bookmarkStart w:id="65" w:name="_Toc206233496"/>
      <w:r>
        <w:t>Built-in Global Variables</w:t>
      </w:r>
      <w:r w:rsidR="000A251F">
        <w:t xml:space="preserve"> (BGV)</w:t>
      </w:r>
      <w:bookmarkEnd w:id="65"/>
    </w:p>
    <w:p w:rsidR="00F85D3A" w:rsidRDefault="00F85D3A" w:rsidP="00F85D3A">
      <w:r>
        <w:t>Report parameters can be retrieved</w:t>
      </w:r>
      <w:r w:rsidR="00AE5BFD">
        <w:t xml:space="preserve"> by name</w:t>
      </w:r>
      <w:r>
        <w:t xml:space="preserve"> from </w:t>
      </w:r>
      <w:r w:rsidR="00AE5BFD">
        <w:t>built-in</w:t>
      </w:r>
      <w:r>
        <w:t xml:space="preserve"> global variables.  Global variables will contain different values based on the following:</w:t>
      </w:r>
    </w:p>
    <w:p w:rsidR="00F85D3A" w:rsidRDefault="00F85D3A" w:rsidP="00F85D3A">
      <w:pPr>
        <w:numPr>
          <w:ilvl w:val="0"/>
          <w:numId w:val="41"/>
        </w:numPr>
      </w:pPr>
      <w:r>
        <w:t>An automatic update process (e.g., current date, current time, current Tracker, current Site, etc.).</w:t>
      </w:r>
    </w:p>
    <w:p w:rsidR="00BC1D6A" w:rsidRDefault="00BC1D6A" w:rsidP="00F85D3A">
      <w:r>
        <w:t>BGVs are as follows:</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888"/>
        <w:gridCol w:w="5670"/>
      </w:tblGrid>
      <w:tr w:rsidR="00BC1D6A" w:rsidRPr="00062D9B" w:rsidTr="00BC1D6A">
        <w:tc>
          <w:tcPr>
            <w:tcW w:w="3888" w:type="dxa"/>
            <w:tcBorders>
              <w:bottom w:val="single" w:sz="4" w:space="0" w:color="auto"/>
            </w:tcBorders>
            <w:shd w:val="clear" w:color="auto" w:fill="E0E0E0"/>
          </w:tcPr>
          <w:p w:rsidR="00BC1D6A" w:rsidRPr="00062D9B" w:rsidRDefault="00BC1D6A" w:rsidP="00BC1D6A">
            <w:pPr>
              <w:spacing w:before="0" w:after="0"/>
              <w:rPr>
                <w:b/>
                <w:sz w:val="24"/>
              </w:rPr>
            </w:pPr>
            <w:r>
              <w:rPr>
                <w:b/>
                <w:sz w:val="24"/>
              </w:rPr>
              <w:t>Built-in Global Variable Name</w:t>
            </w:r>
          </w:p>
        </w:tc>
        <w:tc>
          <w:tcPr>
            <w:tcW w:w="5670" w:type="dxa"/>
            <w:tcBorders>
              <w:bottom w:val="single" w:sz="4" w:space="0" w:color="auto"/>
            </w:tcBorders>
            <w:shd w:val="clear" w:color="auto" w:fill="E0E0E0"/>
          </w:tcPr>
          <w:p w:rsidR="00BC1D6A" w:rsidRPr="00062D9B" w:rsidRDefault="00BC1D6A" w:rsidP="00BC1D6A">
            <w:pPr>
              <w:spacing w:before="0" w:after="0"/>
              <w:rPr>
                <w:b/>
                <w:sz w:val="24"/>
              </w:rPr>
            </w:pPr>
            <w:r w:rsidRPr="00062D9B">
              <w:rPr>
                <w:b/>
                <w:sz w:val="24"/>
              </w:rPr>
              <w:t>Notes / Implications</w:t>
            </w:r>
          </w:p>
        </w:tc>
      </w:tr>
      <w:tr w:rsidR="00311BC4" w:rsidTr="00311BC4">
        <w:tc>
          <w:tcPr>
            <w:tcW w:w="3888" w:type="dxa"/>
            <w:shd w:val="clear" w:color="auto" w:fill="F3F3F3"/>
          </w:tcPr>
          <w:p w:rsidR="00311BC4" w:rsidRDefault="00311BC4" w:rsidP="00311BC4">
            <w:pPr>
              <w:numPr>
                <w:ilvl w:val="0"/>
                <w:numId w:val="46"/>
              </w:numPr>
              <w:spacing w:before="0" w:after="0"/>
            </w:pPr>
            <w:r>
              <w:t>WeekStartDay</w:t>
            </w:r>
          </w:p>
        </w:tc>
        <w:tc>
          <w:tcPr>
            <w:tcW w:w="5670" w:type="dxa"/>
            <w:shd w:val="clear" w:color="auto" w:fill="F3F3F3"/>
          </w:tcPr>
          <w:p w:rsidR="00311BC4" w:rsidRPr="000D3558" w:rsidRDefault="00311BC4" w:rsidP="00311BC4">
            <w:pPr>
              <w:numPr>
                <w:ilvl w:val="0"/>
                <w:numId w:val="41"/>
              </w:numPr>
            </w:pPr>
            <w:r>
              <w:t>Starting day of fiscal/reporting week</w:t>
            </w:r>
          </w:p>
        </w:tc>
      </w:tr>
      <w:tr w:rsidR="00311BC4" w:rsidTr="00311BC4">
        <w:tc>
          <w:tcPr>
            <w:tcW w:w="3888" w:type="dxa"/>
            <w:shd w:val="clear" w:color="auto" w:fill="F3F3F3"/>
          </w:tcPr>
          <w:p w:rsidR="00311BC4" w:rsidRDefault="00311BC4" w:rsidP="00311BC4">
            <w:pPr>
              <w:numPr>
                <w:ilvl w:val="0"/>
                <w:numId w:val="46"/>
              </w:numPr>
              <w:spacing w:before="0" w:after="0"/>
            </w:pPr>
            <w:r>
              <w:t>CurrentWeekStart</w:t>
            </w:r>
          </w:p>
        </w:tc>
        <w:tc>
          <w:tcPr>
            <w:tcW w:w="5670" w:type="dxa"/>
            <w:shd w:val="clear" w:color="auto" w:fill="F3F3F3"/>
          </w:tcPr>
          <w:p w:rsidR="00311BC4" w:rsidRPr="000D3558" w:rsidRDefault="00311BC4" w:rsidP="00311BC4">
            <w:pPr>
              <w:numPr>
                <w:ilvl w:val="0"/>
                <w:numId w:val="41"/>
              </w:numPr>
            </w:pPr>
            <w:r>
              <w:t>Starting date of current week</w:t>
            </w:r>
          </w:p>
        </w:tc>
      </w:tr>
      <w:tr w:rsidR="00311BC4" w:rsidTr="00311BC4">
        <w:tc>
          <w:tcPr>
            <w:tcW w:w="3888" w:type="dxa"/>
            <w:shd w:val="clear" w:color="auto" w:fill="F3F3F3"/>
          </w:tcPr>
          <w:p w:rsidR="00311BC4" w:rsidRDefault="00311BC4" w:rsidP="00311BC4">
            <w:pPr>
              <w:numPr>
                <w:ilvl w:val="0"/>
                <w:numId w:val="46"/>
              </w:numPr>
              <w:spacing w:before="0" w:after="0"/>
            </w:pPr>
            <w:r>
              <w:t>CurrentWeekEnd</w:t>
            </w:r>
          </w:p>
        </w:tc>
        <w:tc>
          <w:tcPr>
            <w:tcW w:w="5670" w:type="dxa"/>
            <w:shd w:val="clear" w:color="auto" w:fill="F3F3F3"/>
          </w:tcPr>
          <w:p w:rsidR="00311BC4" w:rsidRPr="000D3558" w:rsidRDefault="00311BC4" w:rsidP="00311BC4">
            <w:pPr>
              <w:numPr>
                <w:ilvl w:val="0"/>
                <w:numId w:val="41"/>
              </w:numPr>
            </w:pPr>
            <w:r>
              <w:t>Ending date of current week</w:t>
            </w:r>
          </w:p>
        </w:tc>
      </w:tr>
      <w:tr w:rsidR="00BC1D6A" w:rsidTr="00BC1D6A">
        <w:tc>
          <w:tcPr>
            <w:tcW w:w="3888" w:type="dxa"/>
            <w:shd w:val="clear" w:color="auto" w:fill="F3F3F3"/>
          </w:tcPr>
          <w:p w:rsidR="00BC1D6A" w:rsidRDefault="00311BC4" w:rsidP="00BC1D6A">
            <w:pPr>
              <w:numPr>
                <w:ilvl w:val="0"/>
                <w:numId w:val="46"/>
              </w:numPr>
              <w:spacing w:before="0" w:after="0"/>
            </w:pPr>
            <w:r>
              <w:lastRenderedPageBreak/>
              <w:t>CycleTimeWeeks</w:t>
            </w:r>
          </w:p>
        </w:tc>
        <w:tc>
          <w:tcPr>
            <w:tcW w:w="5670" w:type="dxa"/>
            <w:shd w:val="clear" w:color="auto" w:fill="F3F3F3"/>
          </w:tcPr>
          <w:p w:rsidR="00BC1D6A" w:rsidRPr="000D3558" w:rsidRDefault="00311BC4" w:rsidP="00311BC4">
            <w:pPr>
              <w:numPr>
                <w:ilvl w:val="0"/>
                <w:numId w:val="41"/>
              </w:numPr>
            </w:pPr>
            <w:r>
              <w:t>Cycle time in weeks</w:t>
            </w:r>
          </w:p>
        </w:tc>
      </w:tr>
      <w:tr w:rsidR="00BC1D6A" w:rsidTr="00BC1D6A">
        <w:tc>
          <w:tcPr>
            <w:tcW w:w="3888" w:type="dxa"/>
            <w:tcBorders>
              <w:bottom w:val="single" w:sz="4" w:space="0" w:color="auto"/>
            </w:tcBorders>
          </w:tcPr>
          <w:p w:rsidR="00BC1D6A" w:rsidRDefault="00BC1D6A" w:rsidP="00BC1D6A">
            <w:pPr>
              <w:numPr>
                <w:ilvl w:val="1"/>
                <w:numId w:val="46"/>
              </w:numPr>
              <w:tabs>
                <w:tab w:val="left" w:pos="450"/>
              </w:tabs>
              <w:spacing w:before="0" w:after="0"/>
            </w:pPr>
          </w:p>
        </w:tc>
        <w:tc>
          <w:tcPr>
            <w:tcW w:w="5670" w:type="dxa"/>
            <w:tcBorders>
              <w:bottom w:val="single" w:sz="4" w:space="0" w:color="auto"/>
            </w:tcBorders>
          </w:tcPr>
          <w:p w:rsidR="00BC1D6A" w:rsidRPr="000D3558" w:rsidRDefault="00BC1D6A" w:rsidP="00BC1D6A">
            <w:pPr>
              <w:numPr>
                <w:ilvl w:val="0"/>
                <w:numId w:val="7"/>
              </w:numPr>
              <w:spacing w:before="0" w:after="0"/>
            </w:pPr>
          </w:p>
        </w:tc>
      </w:tr>
    </w:tbl>
    <w:p w:rsidR="00BC1D6A" w:rsidRDefault="00BC1D6A" w:rsidP="00F85D3A">
      <w:pPr>
        <w:numPr>
          <w:ilvl w:val="0"/>
          <w:numId w:val="41"/>
        </w:numPr>
      </w:pPr>
    </w:p>
    <w:p w:rsidR="00AE5BFD" w:rsidRDefault="00AE5BFD" w:rsidP="00AE5BFD">
      <w:pPr>
        <w:pStyle w:val="Heading3"/>
      </w:pPr>
      <w:bookmarkStart w:id="66" w:name="_Toc206233497"/>
      <w:r>
        <w:t>Dynamic Global Variables</w:t>
      </w:r>
      <w:r w:rsidR="000A251F">
        <w:t xml:space="preserve"> (DGV)</w:t>
      </w:r>
      <w:bookmarkEnd w:id="66"/>
    </w:p>
    <w:p w:rsidR="00AE5BFD" w:rsidRDefault="00AE5BFD" w:rsidP="00AE5BFD">
      <w:r>
        <w:t>Report parameters can be stored and retrieved by name to/from dynamic global variables.  Dynamic global variables will contain different values based on the following:</w:t>
      </w:r>
    </w:p>
    <w:p w:rsidR="00F85D3A" w:rsidRDefault="00F85D3A" w:rsidP="00F85D3A">
      <w:pPr>
        <w:numPr>
          <w:ilvl w:val="0"/>
          <w:numId w:val="41"/>
        </w:numPr>
      </w:pPr>
      <w:r>
        <w:t xml:space="preserve">An update that occurs from </w:t>
      </w:r>
      <w:r w:rsidR="00AE5BFD">
        <w:t xml:space="preserve">the </w:t>
      </w:r>
      <w:r>
        <w:t>output parameters</w:t>
      </w:r>
      <w:r w:rsidR="00AE5BFD">
        <w:t xml:space="preserve"> of a report</w:t>
      </w:r>
      <w:r>
        <w:t xml:space="preserve"> (e.g. top food type waste for the current week).</w:t>
      </w:r>
    </w:p>
    <w:p w:rsidR="00AE5BFD" w:rsidRDefault="00AE5BFD" w:rsidP="00AE5BFD">
      <w:pPr>
        <w:pStyle w:val="Heading3"/>
      </w:pPr>
      <w:bookmarkStart w:id="67" w:name="_Toc206233498"/>
      <w:r>
        <w:t>Notes on Global Variables</w:t>
      </w:r>
      <w:bookmarkEnd w:id="67"/>
    </w:p>
    <w:p w:rsidR="00FC7CD5" w:rsidRDefault="00FC7CD5" w:rsidP="00FC7CD5">
      <w:pPr>
        <w:numPr>
          <w:ilvl w:val="0"/>
          <w:numId w:val="41"/>
        </w:numPr>
      </w:pPr>
      <w:r>
        <w:t>All global report parameters have names.</w:t>
      </w:r>
    </w:p>
    <w:p w:rsidR="00FC7CD5" w:rsidRDefault="00FC7CD5" w:rsidP="00FC7CD5">
      <w:pPr>
        <w:numPr>
          <w:ilvl w:val="0"/>
          <w:numId w:val="41"/>
        </w:numPr>
      </w:pPr>
      <w:r>
        <w:t>All read-only gl</w:t>
      </w:r>
      <w:r w:rsidR="00043BFD">
        <w:t xml:space="preserve">obal parameters have predefined, reserved </w:t>
      </w:r>
      <w:r>
        <w:t>names.</w:t>
      </w:r>
    </w:p>
    <w:p w:rsidR="00FC7CD5" w:rsidRDefault="00FC7CD5" w:rsidP="00FC7CD5">
      <w:pPr>
        <w:numPr>
          <w:ilvl w:val="0"/>
          <w:numId w:val="41"/>
        </w:numPr>
      </w:pPr>
      <w:r>
        <w:t>All read/write global parameters are dynamically created as they are encountered in a report series.  For a report to access a read/write global input parameter, it must be specified as an output parameter from a prior report in the series.</w:t>
      </w:r>
    </w:p>
    <w:p w:rsidR="00AE5BFD" w:rsidRDefault="00AE5BFD" w:rsidP="00AE5BFD">
      <w:pPr>
        <w:numPr>
          <w:ilvl w:val="0"/>
          <w:numId w:val="41"/>
        </w:numPr>
      </w:pPr>
      <w:r>
        <w:t>A report that specifies an output parameter (dynamic global variable) with the same name as one that was created via a prior report will be overwritten with no errors produced.  This re-use of common names is defined to be normal practice in creating report series.</w:t>
      </w:r>
    </w:p>
    <w:p w:rsidR="00FC7CD5" w:rsidRPr="00F85D3A" w:rsidRDefault="00FC7CD5" w:rsidP="00FC7CD5">
      <w:pPr>
        <w:numPr>
          <w:ilvl w:val="0"/>
          <w:numId w:val="41"/>
        </w:numPr>
      </w:pPr>
      <w:r>
        <w:t>All read/write global parameters are dynamically discarded at the end of a report series.</w:t>
      </w:r>
    </w:p>
    <w:p w:rsidR="00AB7A43" w:rsidRDefault="00AB7A43" w:rsidP="00AB7A43">
      <w:pPr>
        <w:pStyle w:val="Heading2"/>
      </w:pPr>
      <w:bookmarkStart w:id="68" w:name="_Toc206233499"/>
      <w:r>
        <w:t>Report Series</w:t>
      </w:r>
      <w:bookmarkEnd w:id="68"/>
    </w:p>
    <w:p w:rsidR="00AB7A43" w:rsidRDefault="00AB7A43" w:rsidP="00AB7A43">
      <w:r>
        <w:t>Report series are simply</w:t>
      </w:r>
      <w:r w:rsidR="00DE342A">
        <w:t xml:space="preserve"> named sequences of reports that can be printed or displayed in order, by a single command.</w:t>
      </w:r>
    </w:p>
    <w:p w:rsidR="00DE342A" w:rsidRPr="00DE342A" w:rsidRDefault="00DE342A" w:rsidP="00AB7A43">
      <w:pPr>
        <w:rPr>
          <w:b/>
        </w:rPr>
      </w:pPr>
      <w:r w:rsidRPr="00DE342A">
        <w:rPr>
          <w:b/>
        </w:rPr>
        <w:t>Notes:</w:t>
      </w:r>
    </w:p>
    <w:p w:rsidR="00DE342A" w:rsidRDefault="00DE342A" w:rsidP="00DE342A">
      <w:pPr>
        <w:numPr>
          <w:ilvl w:val="0"/>
          <w:numId w:val="44"/>
        </w:numPr>
      </w:pPr>
      <w:r>
        <w:t>Standard practice: input parameters are used in conjunction with designed report behavior to enhance the effectiveness and usefulness of report series:</w:t>
      </w:r>
    </w:p>
    <w:p w:rsidR="00DE342A" w:rsidRDefault="00DE342A" w:rsidP="00DE342A">
      <w:pPr>
        <w:numPr>
          <w:ilvl w:val="1"/>
          <w:numId w:val="44"/>
        </w:numPr>
      </w:pPr>
      <w:r>
        <w:t>Example: A report can be designed to be skipped or rendered based on a report parameter.</w:t>
      </w:r>
    </w:p>
    <w:p w:rsidR="00DE342A" w:rsidRPr="00AB7A43" w:rsidRDefault="00DE342A" w:rsidP="00DE342A">
      <w:pPr>
        <w:numPr>
          <w:ilvl w:val="1"/>
          <w:numId w:val="44"/>
        </w:numPr>
      </w:pPr>
      <w:r>
        <w:t>Example: A report can be designed to be used in conjunction with another report, by linking their behavior to dynamic global variables, via input and output parameters.</w:t>
      </w:r>
    </w:p>
    <w:p w:rsidR="00C252F0" w:rsidRDefault="001C19CE" w:rsidP="00521487">
      <w:pPr>
        <w:pStyle w:val="Heading1"/>
      </w:pPr>
      <w:bookmarkStart w:id="69" w:name="_Toc206233500"/>
      <w:r>
        <w:t>VWA4</w:t>
      </w:r>
      <w:r w:rsidR="00C252F0">
        <w:t xml:space="preserve"> Report Classes</w:t>
      </w:r>
      <w:r w:rsidR="00627A78">
        <w:t xml:space="preserve"> (ActiveReports/Print-Optimized0</w:t>
      </w:r>
      <w:bookmarkEnd w:id="69"/>
    </w:p>
    <w:p w:rsidR="005F6EAE" w:rsidRDefault="005F6EAE" w:rsidP="005F6EAE">
      <w:r>
        <w:t>VWA4.NET report classes define a new standard for how reports are built and used.  Refer to the framework aspects discussed above for an introduction.</w:t>
      </w:r>
    </w:p>
    <w:p w:rsidR="005F6EAE" w:rsidRPr="005F6EAE" w:rsidRDefault="005F6EAE" w:rsidP="005F6EAE">
      <w:r>
        <w:t xml:space="preserve">This section describes report classes from the standpoint of the classes themselves, i.e. what is required when a report class is built?  Some of this is in the category of defined best practices, and some of it is required for a report class to actually function properly in VWA4.NET. </w:t>
      </w:r>
    </w:p>
    <w:p w:rsidR="00B96608" w:rsidRDefault="00B96608" w:rsidP="006B32DF">
      <w:pPr>
        <w:pStyle w:val="Heading2"/>
      </w:pPr>
      <w:bookmarkStart w:id="70" w:name="_Toc206233501"/>
      <w:r>
        <w:t>Report Class Feature Requirements Overview</w:t>
      </w:r>
      <w:bookmarkEnd w:id="70"/>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888"/>
        <w:gridCol w:w="5670"/>
      </w:tblGrid>
      <w:tr w:rsidR="00B96608" w:rsidRPr="00062D9B" w:rsidTr="00B96608">
        <w:tc>
          <w:tcPr>
            <w:tcW w:w="3888" w:type="dxa"/>
            <w:tcBorders>
              <w:bottom w:val="single" w:sz="4" w:space="0" w:color="auto"/>
            </w:tcBorders>
            <w:shd w:val="clear" w:color="auto" w:fill="E0E0E0"/>
          </w:tcPr>
          <w:p w:rsidR="00B96608" w:rsidRPr="00062D9B" w:rsidRDefault="00B96608" w:rsidP="00B96608">
            <w:pPr>
              <w:spacing w:before="0" w:after="0"/>
              <w:rPr>
                <w:b/>
                <w:sz w:val="24"/>
              </w:rPr>
            </w:pPr>
            <w:r w:rsidRPr="00062D9B">
              <w:rPr>
                <w:b/>
                <w:sz w:val="24"/>
              </w:rPr>
              <w:t>Requirements</w:t>
            </w:r>
          </w:p>
        </w:tc>
        <w:tc>
          <w:tcPr>
            <w:tcW w:w="5670" w:type="dxa"/>
            <w:tcBorders>
              <w:bottom w:val="single" w:sz="4" w:space="0" w:color="auto"/>
            </w:tcBorders>
            <w:shd w:val="clear" w:color="auto" w:fill="E0E0E0"/>
          </w:tcPr>
          <w:p w:rsidR="00B96608" w:rsidRPr="00062D9B" w:rsidRDefault="00B96608" w:rsidP="00B96608">
            <w:pPr>
              <w:spacing w:before="0" w:after="0"/>
              <w:rPr>
                <w:b/>
                <w:sz w:val="24"/>
              </w:rPr>
            </w:pPr>
            <w:r w:rsidRPr="00062D9B">
              <w:rPr>
                <w:b/>
                <w:sz w:val="24"/>
              </w:rPr>
              <w:t>Notes / Implications</w:t>
            </w:r>
          </w:p>
        </w:tc>
      </w:tr>
      <w:tr w:rsidR="00B96608" w:rsidTr="00B96608">
        <w:tc>
          <w:tcPr>
            <w:tcW w:w="3888" w:type="dxa"/>
            <w:shd w:val="clear" w:color="auto" w:fill="F3F3F3"/>
          </w:tcPr>
          <w:p w:rsidR="00B96608" w:rsidRDefault="005F6EAE" w:rsidP="00E85312">
            <w:pPr>
              <w:numPr>
                <w:ilvl w:val="0"/>
                <w:numId w:val="47"/>
              </w:numPr>
              <w:spacing w:before="0" w:after="0"/>
            </w:pPr>
            <w:r>
              <w:t>Property sheet UI</w:t>
            </w:r>
          </w:p>
        </w:tc>
        <w:tc>
          <w:tcPr>
            <w:tcW w:w="5670" w:type="dxa"/>
            <w:shd w:val="clear" w:color="auto" w:fill="F3F3F3"/>
          </w:tcPr>
          <w:p w:rsidR="00B96608" w:rsidRPr="000D3558" w:rsidRDefault="005F6EAE" w:rsidP="00B96608">
            <w:r>
              <w:t xml:space="preserve">Each report class has a UI that is used to manage the </w:t>
            </w:r>
            <w:r>
              <w:lastRenderedPageBreak/>
              <w:t>properties of report instances (memorized reports).</w:t>
            </w:r>
          </w:p>
        </w:tc>
      </w:tr>
      <w:tr w:rsidR="005F6EAE" w:rsidTr="005F6EAE">
        <w:tc>
          <w:tcPr>
            <w:tcW w:w="3888" w:type="dxa"/>
            <w:tcBorders>
              <w:bottom w:val="single" w:sz="4" w:space="0" w:color="auto"/>
            </w:tcBorders>
          </w:tcPr>
          <w:p w:rsidR="005F6EAE" w:rsidRDefault="000A251F" w:rsidP="005F6EAE">
            <w:pPr>
              <w:numPr>
                <w:ilvl w:val="1"/>
                <w:numId w:val="47"/>
              </w:numPr>
              <w:tabs>
                <w:tab w:val="left" w:pos="450"/>
              </w:tabs>
              <w:spacing w:before="0" w:after="0"/>
            </w:pPr>
            <w:r>
              <w:lastRenderedPageBreak/>
              <w:t>All parameters are shown</w:t>
            </w:r>
          </w:p>
        </w:tc>
        <w:tc>
          <w:tcPr>
            <w:tcW w:w="5670" w:type="dxa"/>
            <w:tcBorders>
              <w:bottom w:val="single" w:sz="4" w:space="0" w:color="auto"/>
            </w:tcBorders>
          </w:tcPr>
          <w:p w:rsidR="005F6EAE" w:rsidRDefault="000A251F" w:rsidP="005F6EAE">
            <w:pPr>
              <w:numPr>
                <w:ilvl w:val="0"/>
                <w:numId w:val="7"/>
              </w:numPr>
              <w:spacing w:before="0" w:after="0"/>
            </w:pPr>
            <w:r>
              <w:t>Input parameters shown on main sheet</w:t>
            </w:r>
          </w:p>
          <w:p w:rsidR="000A251F" w:rsidRPr="000D3558" w:rsidRDefault="000A251F" w:rsidP="005F6EAE">
            <w:pPr>
              <w:numPr>
                <w:ilvl w:val="0"/>
                <w:numId w:val="7"/>
              </w:numPr>
              <w:spacing w:before="0" w:after="0"/>
            </w:pPr>
            <w:r>
              <w:t>Link to separate property sheet for specifying output parameters.</w:t>
            </w:r>
          </w:p>
        </w:tc>
      </w:tr>
      <w:tr w:rsidR="00C65EF1" w:rsidTr="00C65EF1">
        <w:tc>
          <w:tcPr>
            <w:tcW w:w="3888" w:type="dxa"/>
            <w:tcBorders>
              <w:bottom w:val="single" w:sz="4" w:space="0" w:color="auto"/>
            </w:tcBorders>
          </w:tcPr>
          <w:p w:rsidR="00C65EF1" w:rsidRDefault="00C65EF1" w:rsidP="00C65EF1">
            <w:pPr>
              <w:numPr>
                <w:ilvl w:val="1"/>
                <w:numId w:val="47"/>
              </w:numPr>
              <w:tabs>
                <w:tab w:val="left" w:pos="450"/>
              </w:tabs>
              <w:spacing w:before="0" w:after="0"/>
            </w:pPr>
            <w:r>
              <w:t>Report title</w:t>
            </w:r>
          </w:p>
        </w:tc>
        <w:tc>
          <w:tcPr>
            <w:tcW w:w="5670" w:type="dxa"/>
            <w:tcBorders>
              <w:bottom w:val="single" w:sz="4" w:space="0" w:color="auto"/>
            </w:tcBorders>
          </w:tcPr>
          <w:p w:rsidR="00C65EF1" w:rsidRPr="000D3558" w:rsidRDefault="00C65EF1" w:rsidP="00C65EF1">
            <w:pPr>
              <w:numPr>
                <w:ilvl w:val="0"/>
                <w:numId w:val="7"/>
              </w:numPr>
              <w:spacing w:before="0" w:after="0"/>
            </w:pPr>
            <w:r>
              <w:t>User-definable report title, specified as a saved constant parameter.</w:t>
            </w:r>
          </w:p>
        </w:tc>
      </w:tr>
      <w:tr w:rsidR="000A251F" w:rsidTr="000A251F">
        <w:tc>
          <w:tcPr>
            <w:tcW w:w="3888" w:type="dxa"/>
            <w:tcBorders>
              <w:bottom w:val="single" w:sz="4" w:space="0" w:color="auto"/>
            </w:tcBorders>
          </w:tcPr>
          <w:p w:rsidR="000A251F" w:rsidRDefault="000A251F" w:rsidP="000A251F">
            <w:pPr>
              <w:numPr>
                <w:ilvl w:val="1"/>
                <w:numId w:val="47"/>
              </w:numPr>
              <w:tabs>
                <w:tab w:val="left" w:pos="450"/>
              </w:tabs>
              <w:spacing w:before="0" w:after="0"/>
            </w:pPr>
            <w:r>
              <w:t xml:space="preserve">Report </w:t>
            </w:r>
            <w:r w:rsidR="00C65EF1">
              <w:t>sub</w:t>
            </w:r>
            <w:r>
              <w:t>title</w:t>
            </w:r>
          </w:p>
        </w:tc>
        <w:tc>
          <w:tcPr>
            <w:tcW w:w="5670" w:type="dxa"/>
            <w:tcBorders>
              <w:bottom w:val="single" w:sz="4" w:space="0" w:color="auto"/>
            </w:tcBorders>
          </w:tcPr>
          <w:p w:rsidR="000A251F" w:rsidRPr="000D3558" w:rsidRDefault="000A251F" w:rsidP="000A251F">
            <w:pPr>
              <w:numPr>
                <w:ilvl w:val="0"/>
                <w:numId w:val="7"/>
              </w:numPr>
              <w:spacing w:before="0" w:after="0"/>
            </w:pPr>
            <w:r>
              <w:t>User</w:t>
            </w:r>
            <w:r w:rsidR="00C65EF1">
              <w:t>-definable report title, specified as a saved constant parameter.</w:t>
            </w:r>
          </w:p>
        </w:tc>
      </w:tr>
      <w:tr w:rsidR="000A251F" w:rsidTr="000A251F">
        <w:tc>
          <w:tcPr>
            <w:tcW w:w="3888" w:type="dxa"/>
            <w:tcBorders>
              <w:bottom w:val="single" w:sz="4" w:space="0" w:color="auto"/>
            </w:tcBorders>
          </w:tcPr>
          <w:p w:rsidR="000A251F" w:rsidRDefault="000A251F" w:rsidP="000A251F">
            <w:pPr>
              <w:numPr>
                <w:ilvl w:val="1"/>
                <w:numId w:val="47"/>
              </w:numPr>
              <w:tabs>
                <w:tab w:val="left" w:pos="450"/>
              </w:tabs>
              <w:spacing w:before="0" w:after="0"/>
            </w:pPr>
            <w:r>
              <w:t>Presentation</w:t>
            </w:r>
          </w:p>
        </w:tc>
        <w:tc>
          <w:tcPr>
            <w:tcW w:w="5670" w:type="dxa"/>
            <w:tcBorders>
              <w:bottom w:val="single" w:sz="4" w:space="0" w:color="auto"/>
            </w:tcBorders>
          </w:tcPr>
          <w:p w:rsidR="000A251F" w:rsidRDefault="000A251F" w:rsidP="000A251F">
            <w:pPr>
              <w:numPr>
                <w:ilvl w:val="0"/>
                <w:numId w:val="7"/>
              </w:numPr>
              <w:spacing w:before="0" w:after="0"/>
            </w:pPr>
            <w:r>
              <w:t>Background color</w:t>
            </w:r>
          </w:p>
          <w:p w:rsidR="00C65EF1" w:rsidRPr="000D3558" w:rsidRDefault="00C65EF1" w:rsidP="00C65EF1">
            <w:pPr>
              <w:numPr>
                <w:ilvl w:val="1"/>
                <w:numId w:val="7"/>
              </w:numPr>
              <w:spacing w:before="0" w:after="0"/>
            </w:pPr>
            <w:r>
              <w:t>Defaults are keyed to the VWA4.NET color scheme.</w:t>
            </w:r>
          </w:p>
        </w:tc>
      </w:tr>
      <w:tr w:rsidR="000A251F" w:rsidTr="000A251F">
        <w:tc>
          <w:tcPr>
            <w:tcW w:w="3888" w:type="dxa"/>
            <w:tcBorders>
              <w:bottom w:val="single" w:sz="4" w:space="0" w:color="auto"/>
            </w:tcBorders>
          </w:tcPr>
          <w:p w:rsidR="000A251F" w:rsidRDefault="00C65EF1" w:rsidP="000A251F">
            <w:pPr>
              <w:numPr>
                <w:ilvl w:val="1"/>
                <w:numId w:val="47"/>
              </w:numPr>
              <w:tabs>
                <w:tab w:val="left" w:pos="450"/>
              </w:tabs>
              <w:spacing w:before="0" w:after="0"/>
            </w:pPr>
            <w:r>
              <w:t>Conditional formatting</w:t>
            </w:r>
          </w:p>
        </w:tc>
        <w:tc>
          <w:tcPr>
            <w:tcW w:w="5670" w:type="dxa"/>
            <w:tcBorders>
              <w:bottom w:val="single" w:sz="4" w:space="0" w:color="auto"/>
            </w:tcBorders>
          </w:tcPr>
          <w:p w:rsidR="000A251F" w:rsidRPr="000D3558" w:rsidRDefault="00C65EF1" w:rsidP="000A251F">
            <w:pPr>
              <w:numPr>
                <w:ilvl w:val="0"/>
                <w:numId w:val="7"/>
              </w:numPr>
              <w:spacing w:before="0" w:after="0"/>
            </w:pPr>
            <w:r>
              <w:t>??? TBD</w:t>
            </w:r>
          </w:p>
        </w:tc>
      </w:tr>
      <w:tr w:rsidR="00C65EF1" w:rsidTr="00C65EF1">
        <w:tc>
          <w:tcPr>
            <w:tcW w:w="3888" w:type="dxa"/>
            <w:tcBorders>
              <w:bottom w:val="single" w:sz="4" w:space="0" w:color="auto"/>
            </w:tcBorders>
          </w:tcPr>
          <w:p w:rsidR="00C65EF1" w:rsidRDefault="00C65EF1" w:rsidP="00C65EF1">
            <w:pPr>
              <w:numPr>
                <w:ilvl w:val="1"/>
                <w:numId w:val="47"/>
              </w:numPr>
              <w:tabs>
                <w:tab w:val="left" w:pos="450"/>
              </w:tabs>
              <w:spacing w:before="0" w:after="0"/>
            </w:pPr>
          </w:p>
        </w:tc>
        <w:tc>
          <w:tcPr>
            <w:tcW w:w="5670" w:type="dxa"/>
            <w:tcBorders>
              <w:bottom w:val="single" w:sz="4" w:space="0" w:color="auto"/>
            </w:tcBorders>
          </w:tcPr>
          <w:p w:rsidR="00C65EF1" w:rsidRPr="000D3558" w:rsidRDefault="00C65EF1" w:rsidP="00C65EF1">
            <w:pPr>
              <w:numPr>
                <w:ilvl w:val="0"/>
                <w:numId w:val="7"/>
              </w:numPr>
              <w:spacing w:before="0" w:after="0"/>
            </w:pPr>
          </w:p>
        </w:tc>
      </w:tr>
      <w:tr w:rsidR="00C65EF1" w:rsidTr="00C65EF1">
        <w:tc>
          <w:tcPr>
            <w:tcW w:w="3888" w:type="dxa"/>
            <w:tcBorders>
              <w:bottom w:val="single" w:sz="4" w:space="0" w:color="auto"/>
            </w:tcBorders>
          </w:tcPr>
          <w:p w:rsidR="00C65EF1" w:rsidRDefault="00C65EF1" w:rsidP="00C65EF1">
            <w:pPr>
              <w:numPr>
                <w:ilvl w:val="1"/>
                <w:numId w:val="47"/>
              </w:numPr>
              <w:tabs>
                <w:tab w:val="left" w:pos="450"/>
              </w:tabs>
              <w:spacing w:before="0" w:after="0"/>
            </w:pPr>
          </w:p>
        </w:tc>
        <w:tc>
          <w:tcPr>
            <w:tcW w:w="5670" w:type="dxa"/>
            <w:tcBorders>
              <w:bottom w:val="single" w:sz="4" w:space="0" w:color="auto"/>
            </w:tcBorders>
          </w:tcPr>
          <w:p w:rsidR="00C65EF1" w:rsidRPr="000D3558" w:rsidRDefault="00C65EF1" w:rsidP="00C65EF1">
            <w:pPr>
              <w:numPr>
                <w:ilvl w:val="0"/>
                <w:numId w:val="7"/>
              </w:numPr>
              <w:spacing w:before="0" w:after="0"/>
            </w:pPr>
          </w:p>
        </w:tc>
      </w:tr>
      <w:tr w:rsidR="00C65EF1" w:rsidTr="00C65EF1">
        <w:tc>
          <w:tcPr>
            <w:tcW w:w="3888" w:type="dxa"/>
            <w:tcBorders>
              <w:bottom w:val="single" w:sz="4" w:space="0" w:color="auto"/>
            </w:tcBorders>
          </w:tcPr>
          <w:p w:rsidR="00C65EF1" w:rsidRDefault="00532855" w:rsidP="00C65EF1">
            <w:pPr>
              <w:numPr>
                <w:ilvl w:val="1"/>
                <w:numId w:val="47"/>
              </w:numPr>
              <w:tabs>
                <w:tab w:val="left" w:pos="450"/>
              </w:tabs>
              <w:spacing w:before="0" w:after="0"/>
            </w:pPr>
            <w:r>
              <w:t>Report PK</w:t>
            </w:r>
          </w:p>
        </w:tc>
        <w:tc>
          <w:tcPr>
            <w:tcW w:w="5670" w:type="dxa"/>
            <w:tcBorders>
              <w:bottom w:val="single" w:sz="4" w:space="0" w:color="auto"/>
            </w:tcBorders>
          </w:tcPr>
          <w:p w:rsidR="00C65EF1" w:rsidRPr="000D3558" w:rsidRDefault="00532855" w:rsidP="00C65EF1">
            <w:pPr>
              <w:numPr>
                <w:ilvl w:val="0"/>
                <w:numId w:val="7"/>
              </w:numPr>
              <w:spacing w:before="0" w:after="0"/>
            </w:pPr>
            <w:r>
              <w:t>Primary key of a memorized report is shown on the property sheet (and the report list/tree).</w:t>
            </w:r>
          </w:p>
        </w:tc>
      </w:tr>
      <w:tr w:rsidR="00C65EF1" w:rsidTr="00C65EF1">
        <w:tc>
          <w:tcPr>
            <w:tcW w:w="3888" w:type="dxa"/>
            <w:tcBorders>
              <w:bottom w:val="single" w:sz="4" w:space="0" w:color="auto"/>
            </w:tcBorders>
          </w:tcPr>
          <w:p w:rsidR="00C65EF1" w:rsidRDefault="00C65EF1" w:rsidP="00C65EF1">
            <w:pPr>
              <w:numPr>
                <w:ilvl w:val="1"/>
                <w:numId w:val="47"/>
              </w:numPr>
              <w:tabs>
                <w:tab w:val="left" w:pos="450"/>
              </w:tabs>
              <w:spacing w:before="0" w:after="0"/>
            </w:pPr>
          </w:p>
        </w:tc>
        <w:tc>
          <w:tcPr>
            <w:tcW w:w="5670" w:type="dxa"/>
            <w:tcBorders>
              <w:bottom w:val="single" w:sz="4" w:space="0" w:color="auto"/>
            </w:tcBorders>
          </w:tcPr>
          <w:p w:rsidR="00C65EF1" w:rsidRPr="000D3558" w:rsidRDefault="00C65EF1" w:rsidP="00C65EF1">
            <w:pPr>
              <w:numPr>
                <w:ilvl w:val="0"/>
                <w:numId w:val="7"/>
              </w:numPr>
              <w:spacing w:before="0" w:after="0"/>
            </w:pPr>
          </w:p>
        </w:tc>
      </w:tr>
      <w:tr w:rsidR="00B96608" w:rsidTr="00B96608">
        <w:tc>
          <w:tcPr>
            <w:tcW w:w="3888" w:type="dxa"/>
            <w:tcBorders>
              <w:bottom w:val="single" w:sz="4" w:space="0" w:color="auto"/>
            </w:tcBorders>
          </w:tcPr>
          <w:p w:rsidR="00B96608" w:rsidRDefault="00B96608" w:rsidP="00B96608">
            <w:pPr>
              <w:numPr>
                <w:ilvl w:val="1"/>
                <w:numId w:val="47"/>
              </w:numPr>
              <w:tabs>
                <w:tab w:val="left" w:pos="450"/>
              </w:tabs>
              <w:spacing w:before="0" w:after="0"/>
            </w:pPr>
          </w:p>
        </w:tc>
        <w:tc>
          <w:tcPr>
            <w:tcW w:w="5670" w:type="dxa"/>
            <w:tcBorders>
              <w:bottom w:val="single" w:sz="4" w:space="0" w:color="auto"/>
            </w:tcBorders>
          </w:tcPr>
          <w:p w:rsidR="00B96608" w:rsidRPr="000D3558" w:rsidRDefault="00B96608" w:rsidP="00B96608">
            <w:pPr>
              <w:numPr>
                <w:ilvl w:val="0"/>
                <w:numId w:val="7"/>
              </w:numPr>
              <w:spacing w:before="0" w:after="0"/>
            </w:pPr>
          </w:p>
        </w:tc>
      </w:tr>
      <w:tr w:rsidR="00B96608" w:rsidTr="00B96608">
        <w:tc>
          <w:tcPr>
            <w:tcW w:w="3888" w:type="dxa"/>
            <w:shd w:val="clear" w:color="auto" w:fill="F3F3F3"/>
          </w:tcPr>
          <w:p w:rsidR="00B96608" w:rsidRDefault="00B96608" w:rsidP="00B96608">
            <w:pPr>
              <w:numPr>
                <w:ilvl w:val="0"/>
                <w:numId w:val="47"/>
              </w:numPr>
              <w:spacing w:before="0" w:after="0"/>
            </w:pPr>
            <w:r>
              <w:t>Filtering</w:t>
            </w:r>
          </w:p>
        </w:tc>
        <w:tc>
          <w:tcPr>
            <w:tcW w:w="5670" w:type="dxa"/>
            <w:shd w:val="clear" w:color="auto" w:fill="F3F3F3"/>
          </w:tcPr>
          <w:p w:rsidR="00B96608" w:rsidRPr="000D3558" w:rsidRDefault="00B96608" w:rsidP="00B96608"/>
        </w:tc>
      </w:tr>
      <w:tr w:rsidR="000A251F" w:rsidTr="000A251F">
        <w:tc>
          <w:tcPr>
            <w:tcW w:w="3888" w:type="dxa"/>
            <w:tcBorders>
              <w:bottom w:val="single" w:sz="4" w:space="0" w:color="auto"/>
            </w:tcBorders>
          </w:tcPr>
          <w:p w:rsidR="000A251F" w:rsidRDefault="000A251F" w:rsidP="000A251F">
            <w:pPr>
              <w:numPr>
                <w:ilvl w:val="1"/>
                <w:numId w:val="47"/>
              </w:numPr>
              <w:tabs>
                <w:tab w:val="left" w:pos="450"/>
              </w:tabs>
              <w:spacing w:before="0" w:after="0"/>
            </w:pPr>
            <w:r>
              <w:t>Start/end date</w:t>
            </w:r>
          </w:p>
        </w:tc>
        <w:tc>
          <w:tcPr>
            <w:tcW w:w="5670" w:type="dxa"/>
            <w:tcBorders>
              <w:bottom w:val="single" w:sz="4" w:space="0" w:color="auto"/>
            </w:tcBorders>
          </w:tcPr>
          <w:p w:rsidR="000A251F" w:rsidRDefault="000A251F" w:rsidP="000A251F">
            <w:pPr>
              <w:numPr>
                <w:ilvl w:val="0"/>
                <w:numId w:val="7"/>
              </w:numPr>
              <w:spacing w:before="0" w:after="0"/>
            </w:pPr>
            <w:r>
              <w:t>Set to a constant</w:t>
            </w:r>
          </w:p>
          <w:p w:rsidR="000A251F" w:rsidRPr="000D3558" w:rsidRDefault="000A251F" w:rsidP="000A251F">
            <w:pPr>
              <w:numPr>
                <w:ilvl w:val="0"/>
                <w:numId w:val="7"/>
              </w:numPr>
              <w:spacing w:before="0" w:after="0"/>
            </w:pPr>
            <w:r>
              <w:t>Select a built-in BGV to use (e.g. “beginning date of the prior week”)</w:t>
            </w:r>
          </w:p>
        </w:tc>
      </w:tr>
      <w:tr w:rsidR="000A251F" w:rsidTr="000A251F">
        <w:tc>
          <w:tcPr>
            <w:tcW w:w="3888" w:type="dxa"/>
            <w:tcBorders>
              <w:bottom w:val="single" w:sz="4" w:space="0" w:color="auto"/>
            </w:tcBorders>
          </w:tcPr>
          <w:p w:rsidR="000A251F" w:rsidRDefault="000A251F" w:rsidP="000A251F">
            <w:pPr>
              <w:numPr>
                <w:ilvl w:val="1"/>
                <w:numId w:val="47"/>
              </w:numPr>
              <w:tabs>
                <w:tab w:val="left" w:pos="450"/>
              </w:tabs>
              <w:spacing w:before="0" w:after="0"/>
            </w:pPr>
            <w:r>
              <w:t>Starting day of week</w:t>
            </w:r>
          </w:p>
        </w:tc>
        <w:tc>
          <w:tcPr>
            <w:tcW w:w="5670" w:type="dxa"/>
            <w:tcBorders>
              <w:bottom w:val="single" w:sz="4" w:space="0" w:color="auto"/>
            </w:tcBorders>
          </w:tcPr>
          <w:p w:rsidR="000A251F" w:rsidRDefault="000A251F" w:rsidP="000A251F">
            <w:pPr>
              <w:numPr>
                <w:ilvl w:val="0"/>
                <w:numId w:val="7"/>
              </w:numPr>
              <w:spacing w:before="0" w:after="0"/>
            </w:pPr>
            <w:r>
              <w:t>Set to a constant</w:t>
            </w:r>
          </w:p>
          <w:p w:rsidR="000A251F" w:rsidRDefault="000A251F" w:rsidP="000A251F">
            <w:pPr>
              <w:numPr>
                <w:ilvl w:val="0"/>
                <w:numId w:val="7"/>
              </w:numPr>
              <w:spacing w:before="0" w:after="0"/>
            </w:pPr>
            <w:r>
              <w:t>Select the built-in BGV to use – “starting day of week for the site”)</w:t>
            </w:r>
          </w:p>
          <w:p w:rsidR="000A251F" w:rsidRPr="000D3558" w:rsidRDefault="000A251F" w:rsidP="000A251F">
            <w:pPr>
              <w:numPr>
                <w:ilvl w:val="0"/>
                <w:numId w:val="7"/>
              </w:numPr>
              <w:spacing w:before="0" w:after="0"/>
            </w:pPr>
            <w:r>
              <w:t>Monday is default.</w:t>
            </w:r>
          </w:p>
        </w:tc>
      </w:tr>
      <w:tr w:rsidR="000C7B1C" w:rsidTr="00B96608">
        <w:tc>
          <w:tcPr>
            <w:tcW w:w="3888" w:type="dxa"/>
            <w:tcBorders>
              <w:bottom w:val="single" w:sz="4" w:space="0" w:color="auto"/>
            </w:tcBorders>
          </w:tcPr>
          <w:p w:rsidR="000C7B1C" w:rsidRDefault="000C7B1C" w:rsidP="00B96608">
            <w:pPr>
              <w:numPr>
                <w:ilvl w:val="1"/>
                <w:numId w:val="47"/>
              </w:numPr>
              <w:tabs>
                <w:tab w:val="left" w:pos="450"/>
              </w:tabs>
              <w:spacing w:before="0" w:after="0"/>
            </w:pPr>
            <w:r>
              <w:t>Presentation</w:t>
            </w:r>
          </w:p>
        </w:tc>
        <w:tc>
          <w:tcPr>
            <w:tcW w:w="5670" w:type="dxa"/>
            <w:tcBorders>
              <w:bottom w:val="single" w:sz="4" w:space="0" w:color="auto"/>
            </w:tcBorders>
          </w:tcPr>
          <w:p w:rsidR="000C7B1C" w:rsidRDefault="000C7B1C" w:rsidP="00B96608">
            <w:pPr>
              <w:numPr>
                <w:ilvl w:val="0"/>
                <w:numId w:val="7"/>
              </w:numPr>
              <w:spacing w:before="0" w:after="0"/>
            </w:pPr>
            <w:r>
              <w:t>Depends on report class – typically:</w:t>
            </w:r>
          </w:p>
          <w:p w:rsidR="00385D84" w:rsidRDefault="00385D84" w:rsidP="000C7B1C">
            <w:pPr>
              <w:numPr>
                <w:ilvl w:val="1"/>
                <w:numId w:val="7"/>
              </w:numPr>
              <w:spacing w:before="0" w:after="0"/>
            </w:pPr>
            <w:r>
              <w:t>Horizontal or Vertical bars</w:t>
            </w:r>
          </w:p>
          <w:p w:rsidR="00385D84" w:rsidRDefault="00385D84" w:rsidP="000C7B1C">
            <w:pPr>
              <w:numPr>
                <w:ilvl w:val="1"/>
                <w:numId w:val="7"/>
              </w:numPr>
              <w:spacing w:before="0" w:after="0"/>
            </w:pPr>
            <w:r>
              <w:t>Value reported in lbs or $</w:t>
            </w:r>
          </w:p>
          <w:p w:rsidR="000C7B1C" w:rsidRDefault="000C7B1C" w:rsidP="000C7B1C">
            <w:pPr>
              <w:numPr>
                <w:ilvl w:val="1"/>
                <w:numId w:val="7"/>
              </w:numPr>
              <w:spacing w:before="0" w:after="0"/>
            </w:pPr>
            <w:r>
              <w:t>Value bar color</w:t>
            </w:r>
          </w:p>
          <w:p w:rsidR="000C7B1C" w:rsidRDefault="000C7B1C" w:rsidP="000C7B1C">
            <w:pPr>
              <w:numPr>
                <w:ilvl w:val="1"/>
                <w:numId w:val="7"/>
              </w:numPr>
              <w:spacing w:before="0" w:after="0"/>
            </w:pPr>
            <w:r>
              <w:t>Background color</w:t>
            </w:r>
          </w:p>
          <w:p w:rsidR="000C7B1C" w:rsidRDefault="000C7B1C" w:rsidP="000C7B1C">
            <w:pPr>
              <w:numPr>
                <w:ilvl w:val="1"/>
                <w:numId w:val="7"/>
              </w:numPr>
              <w:spacing w:before="0" w:after="0"/>
            </w:pPr>
            <w:r>
              <w:t>3D/2D style</w:t>
            </w:r>
          </w:p>
          <w:p w:rsidR="000C7B1C" w:rsidRDefault="000C7B1C" w:rsidP="000C7B1C">
            <w:pPr>
              <w:numPr>
                <w:ilvl w:val="1"/>
                <w:numId w:val="7"/>
              </w:numPr>
              <w:spacing w:before="0" w:after="0"/>
            </w:pPr>
            <w:r>
              <w:t>Show/hide waste transaction count</w:t>
            </w:r>
          </w:p>
          <w:p w:rsidR="000C7B1C" w:rsidRDefault="000C7B1C" w:rsidP="000C7B1C">
            <w:pPr>
              <w:numPr>
                <w:ilvl w:val="1"/>
                <w:numId w:val="7"/>
              </w:numPr>
              <w:spacing w:before="0" w:after="0"/>
            </w:pPr>
            <w:r>
              <w:t>Waste transaction bar color</w:t>
            </w:r>
          </w:p>
          <w:p w:rsidR="000C7B1C" w:rsidRDefault="000C7B1C" w:rsidP="000C7B1C">
            <w:pPr>
              <w:numPr>
                <w:ilvl w:val="1"/>
                <w:numId w:val="7"/>
              </w:numPr>
              <w:spacing w:before="0" w:after="0"/>
            </w:pPr>
            <w:r>
              <w:t>Waste transaction bar height</w:t>
            </w:r>
          </w:p>
          <w:p w:rsidR="00385D84" w:rsidRDefault="00385D84" w:rsidP="000C7B1C">
            <w:pPr>
              <w:numPr>
                <w:ilvl w:val="1"/>
                <w:numId w:val="7"/>
              </w:numPr>
              <w:spacing w:before="0" w:after="0"/>
            </w:pPr>
            <w:r>
              <w:t>Sorting options</w:t>
            </w:r>
          </w:p>
          <w:p w:rsidR="00385D84" w:rsidRPr="00B43447" w:rsidRDefault="00385D84" w:rsidP="000C7B1C">
            <w:pPr>
              <w:numPr>
                <w:ilvl w:val="1"/>
                <w:numId w:val="7"/>
              </w:numPr>
              <w:spacing w:before="0" w:after="0"/>
            </w:pPr>
            <w:r>
              <w:t xml:space="preserve">Threshold options (limit display to </w:t>
            </w:r>
          </w:p>
        </w:tc>
      </w:tr>
      <w:tr w:rsidR="00B96608" w:rsidTr="00B96608">
        <w:tc>
          <w:tcPr>
            <w:tcW w:w="3888" w:type="dxa"/>
            <w:tcBorders>
              <w:bottom w:val="single" w:sz="4" w:space="0" w:color="auto"/>
            </w:tcBorders>
          </w:tcPr>
          <w:p w:rsidR="00B96608" w:rsidRDefault="00B96608" w:rsidP="00B96608">
            <w:pPr>
              <w:numPr>
                <w:ilvl w:val="1"/>
                <w:numId w:val="47"/>
              </w:numPr>
              <w:tabs>
                <w:tab w:val="left" w:pos="450"/>
              </w:tabs>
              <w:spacing w:before="0" w:after="0"/>
            </w:pPr>
            <w:r>
              <w:t xml:space="preserve">Filter by all applicable </w:t>
            </w:r>
            <w:r w:rsidR="000C7B1C">
              <w:t>types</w:t>
            </w:r>
            <w:r>
              <w:t xml:space="preserve"> and properties</w:t>
            </w:r>
          </w:p>
        </w:tc>
        <w:tc>
          <w:tcPr>
            <w:tcW w:w="5670" w:type="dxa"/>
            <w:tcBorders>
              <w:bottom w:val="single" w:sz="4" w:space="0" w:color="auto"/>
            </w:tcBorders>
          </w:tcPr>
          <w:p w:rsidR="00B96608" w:rsidRDefault="00B96608" w:rsidP="00B96608">
            <w:pPr>
              <w:numPr>
                <w:ilvl w:val="0"/>
                <w:numId w:val="7"/>
              </w:numPr>
              <w:spacing w:before="0" w:after="0"/>
            </w:pPr>
            <w:r w:rsidRPr="00B43447">
              <w:t>New filter mechanism (UI), allowing ability to filter by all waste transaction dimensions.</w:t>
            </w:r>
          </w:p>
          <w:p w:rsidR="00BC1D6A" w:rsidRPr="000D3558" w:rsidRDefault="00BC1D6A" w:rsidP="00BC1D6A">
            <w:pPr>
              <w:numPr>
                <w:ilvl w:val="1"/>
                <w:numId w:val="7"/>
              </w:numPr>
              <w:spacing w:before="0" w:after="0"/>
            </w:pPr>
            <w:r>
              <w:t>F</w:t>
            </w:r>
            <w:r w:rsidRPr="00B43447">
              <w:t xml:space="preserve">ood type, loss </w:t>
            </w:r>
            <w:r>
              <w:t xml:space="preserve">reason </w:t>
            </w:r>
            <w:r w:rsidRPr="00B43447">
              <w:t xml:space="preserve">type, station type, user type, </w:t>
            </w:r>
            <w:r>
              <w:t>d</w:t>
            </w:r>
            <w:r w:rsidRPr="00B43447">
              <w:t>aypart type, EO type, disposition type</w:t>
            </w:r>
            <w:r>
              <w:t>, pre/post consumer, …</w:t>
            </w:r>
          </w:p>
        </w:tc>
      </w:tr>
      <w:tr w:rsidR="00B96608" w:rsidTr="00B96608">
        <w:tc>
          <w:tcPr>
            <w:tcW w:w="3888" w:type="dxa"/>
            <w:shd w:val="clear" w:color="auto" w:fill="F3F3F3"/>
          </w:tcPr>
          <w:p w:rsidR="00B96608" w:rsidRDefault="00B96608" w:rsidP="00B96608">
            <w:pPr>
              <w:numPr>
                <w:ilvl w:val="0"/>
                <w:numId w:val="47"/>
              </w:numPr>
              <w:tabs>
                <w:tab w:val="left" w:pos="450"/>
              </w:tabs>
              <w:spacing w:before="0" w:after="0"/>
            </w:pPr>
            <w:r>
              <w:t>Output options</w:t>
            </w:r>
          </w:p>
        </w:tc>
        <w:tc>
          <w:tcPr>
            <w:tcW w:w="5670" w:type="dxa"/>
            <w:shd w:val="clear" w:color="auto" w:fill="F3F3F3"/>
          </w:tcPr>
          <w:p w:rsidR="00B96608" w:rsidRPr="000D3558" w:rsidRDefault="00B96608" w:rsidP="00B96608"/>
        </w:tc>
      </w:tr>
      <w:tr w:rsidR="00B96608" w:rsidTr="00B96608">
        <w:tc>
          <w:tcPr>
            <w:tcW w:w="3888" w:type="dxa"/>
            <w:tcBorders>
              <w:bottom w:val="single" w:sz="4" w:space="0" w:color="auto"/>
            </w:tcBorders>
          </w:tcPr>
          <w:p w:rsidR="00B96608" w:rsidRDefault="00B96608" w:rsidP="00B96608">
            <w:pPr>
              <w:numPr>
                <w:ilvl w:val="1"/>
                <w:numId w:val="47"/>
              </w:numPr>
              <w:tabs>
                <w:tab w:val="left" w:pos="450"/>
              </w:tabs>
              <w:spacing w:before="0" w:after="0"/>
            </w:pPr>
            <w:r>
              <w:t>Print to printer</w:t>
            </w:r>
          </w:p>
        </w:tc>
        <w:tc>
          <w:tcPr>
            <w:tcW w:w="5670" w:type="dxa"/>
            <w:tcBorders>
              <w:bottom w:val="single" w:sz="4" w:space="0" w:color="auto"/>
            </w:tcBorders>
          </w:tcPr>
          <w:p w:rsidR="00B96608" w:rsidRPr="000D3558" w:rsidRDefault="00B96608" w:rsidP="00B96608">
            <w:pPr>
              <w:numPr>
                <w:ilvl w:val="0"/>
                <w:numId w:val="7"/>
              </w:numPr>
              <w:spacing w:before="0" w:after="0"/>
            </w:pPr>
          </w:p>
        </w:tc>
      </w:tr>
      <w:tr w:rsidR="00B96608" w:rsidTr="00B96608">
        <w:tc>
          <w:tcPr>
            <w:tcW w:w="3888" w:type="dxa"/>
            <w:tcBorders>
              <w:bottom w:val="single" w:sz="4" w:space="0" w:color="auto"/>
            </w:tcBorders>
          </w:tcPr>
          <w:p w:rsidR="00B96608" w:rsidRDefault="00B96608" w:rsidP="00B96608">
            <w:pPr>
              <w:numPr>
                <w:ilvl w:val="1"/>
                <w:numId w:val="47"/>
              </w:numPr>
              <w:tabs>
                <w:tab w:val="left" w:pos="450"/>
              </w:tabs>
              <w:spacing w:before="0" w:after="0"/>
            </w:pPr>
            <w:r>
              <w:t>Print to PDF</w:t>
            </w:r>
          </w:p>
        </w:tc>
        <w:tc>
          <w:tcPr>
            <w:tcW w:w="5670" w:type="dxa"/>
            <w:tcBorders>
              <w:bottom w:val="single" w:sz="4" w:space="0" w:color="auto"/>
            </w:tcBorders>
          </w:tcPr>
          <w:p w:rsidR="00B96608" w:rsidRPr="000D3558" w:rsidRDefault="00B96608" w:rsidP="00B96608">
            <w:pPr>
              <w:numPr>
                <w:ilvl w:val="0"/>
                <w:numId w:val="7"/>
              </w:numPr>
              <w:spacing w:before="0" w:after="0"/>
            </w:pPr>
          </w:p>
        </w:tc>
      </w:tr>
      <w:tr w:rsidR="00B96608" w:rsidTr="00B96608">
        <w:tc>
          <w:tcPr>
            <w:tcW w:w="3888" w:type="dxa"/>
            <w:tcBorders>
              <w:bottom w:val="single" w:sz="4" w:space="0" w:color="auto"/>
            </w:tcBorders>
          </w:tcPr>
          <w:p w:rsidR="00B96608" w:rsidRDefault="00B96608" w:rsidP="00B96608">
            <w:pPr>
              <w:numPr>
                <w:ilvl w:val="1"/>
                <w:numId w:val="47"/>
              </w:numPr>
              <w:tabs>
                <w:tab w:val="left" w:pos="450"/>
              </w:tabs>
              <w:spacing w:before="0" w:after="0"/>
            </w:pPr>
            <w:r>
              <w:t>Print to HTML (?)</w:t>
            </w:r>
          </w:p>
        </w:tc>
        <w:tc>
          <w:tcPr>
            <w:tcW w:w="5670" w:type="dxa"/>
            <w:tcBorders>
              <w:bottom w:val="single" w:sz="4" w:space="0" w:color="auto"/>
            </w:tcBorders>
          </w:tcPr>
          <w:p w:rsidR="00B96608" w:rsidRPr="000D3558" w:rsidRDefault="00B96608" w:rsidP="00B96608">
            <w:pPr>
              <w:numPr>
                <w:ilvl w:val="0"/>
                <w:numId w:val="7"/>
              </w:numPr>
              <w:spacing w:before="0" w:after="0"/>
            </w:pPr>
            <w:r>
              <w:t>TBD</w:t>
            </w:r>
          </w:p>
        </w:tc>
      </w:tr>
      <w:tr w:rsidR="00C65EF1" w:rsidTr="00C65EF1">
        <w:tc>
          <w:tcPr>
            <w:tcW w:w="3888" w:type="dxa"/>
            <w:shd w:val="clear" w:color="auto" w:fill="F3F3F3"/>
          </w:tcPr>
          <w:p w:rsidR="00C65EF1" w:rsidRDefault="00C65EF1" w:rsidP="00C65EF1">
            <w:pPr>
              <w:numPr>
                <w:ilvl w:val="0"/>
                <w:numId w:val="47"/>
              </w:numPr>
              <w:tabs>
                <w:tab w:val="left" w:pos="450"/>
              </w:tabs>
              <w:spacing w:before="0" w:after="0"/>
            </w:pPr>
            <w:r>
              <w:t>Titling (on report output)</w:t>
            </w:r>
          </w:p>
        </w:tc>
        <w:tc>
          <w:tcPr>
            <w:tcW w:w="5670" w:type="dxa"/>
            <w:shd w:val="clear" w:color="auto" w:fill="F3F3F3"/>
          </w:tcPr>
          <w:p w:rsidR="00C65EF1" w:rsidRPr="000D3558" w:rsidRDefault="00C65EF1" w:rsidP="00C65EF1"/>
        </w:tc>
      </w:tr>
      <w:tr w:rsidR="00C65EF1" w:rsidTr="00C65EF1">
        <w:tc>
          <w:tcPr>
            <w:tcW w:w="3888" w:type="dxa"/>
          </w:tcPr>
          <w:p w:rsidR="00C65EF1" w:rsidRDefault="00C65EF1" w:rsidP="00C65EF1">
            <w:pPr>
              <w:numPr>
                <w:ilvl w:val="1"/>
                <w:numId w:val="47"/>
              </w:numPr>
              <w:tabs>
                <w:tab w:val="left" w:pos="450"/>
              </w:tabs>
              <w:spacing w:before="0" w:after="0"/>
            </w:pPr>
            <w:r>
              <w:t>Report title</w:t>
            </w:r>
          </w:p>
        </w:tc>
        <w:tc>
          <w:tcPr>
            <w:tcW w:w="5670" w:type="dxa"/>
          </w:tcPr>
          <w:p w:rsidR="00C65EF1" w:rsidRPr="000D3558" w:rsidRDefault="00C65EF1" w:rsidP="00C65EF1">
            <w:pPr>
              <w:numPr>
                <w:ilvl w:val="0"/>
                <w:numId w:val="7"/>
              </w:numPr>
              <w:spacing w:before="0" w:after="0"/>
            </w:pPr>
            <w:r>
              <w:t>From saved input parameter</w:t>
            </w:r>
          </w:p>
        </w:tc>
      </w:tr>
      <w:tr w:rsidR="00BC1D6A" w:rsidTr="00BC1D6A">
        <w:tc>
          <w:tcPr>
            <w:tcW w:w="3888" w:type="dxa"/>
          </w:tcPr>
          <w:p w:rsidR="00BC1D6A" w:rsidRDefault="00BC1D6A" w:rsidP="00BC1D6A">
            <w:pPr>
              <w:numPr>
                <w:ilvl w:val="1"/>
                <w:numId w:val="47"/>
              </w:numPr>
              <w:tabs>
                <w:tab w:val="left" w:pos="450"/>
              </w:tabs>
              <w:spacing w:before="0" w:after="0"/>
            </w:pPr>
            <w:r>
              <w:lastRenderedPageBreak/>
              <w:t>Report subtitle</w:t>
            </w:r>
          </w:p>
        </w:tc>
        <w:tc>
          <w:tcPr>
            <w:tcW w:w="5670" w:type="dxa"/>
          </w:tcPr>
          <w:p w:rsidR="00BC1D6A" w:rsidRPr="000D3558" w:rsidRDefault="00BC1D6A" w:rsidP="00BC1D6A">
            <w:pPr>
              <w:numPr>
                <w:ilvl w:val="0"/>
                <w:numId w:val="7"/>
              </w:numPr>
              <w:spacing w:before="0" w:after="0"/>
            </w:pPr>
            <w:r>
              <w:t>From saved input parameter</w:t>
            </w:r>
          </w:p>
        </w:tc>
      </w:tr>
      <w:tr w:rsidR="00C65EF1" w:rsidTr="00C65EF1">
        <w:tc>
          <w:tcPr>
            <w:tcW w:w="3888" w:type="dxa"/>
          </w:tcPr>
          <w:p w:rsidR="00C65EF1" w:rsidRDefault="00BC1D6A" w:rsidP="00C65EF1">
            <w:pPr>
              <w:numPr>
                <w:ilvl w:val="1"/>
                <w:numId w:val="47"/>
              </w:numPr>
              <w:tabs>
                <w:tab w:val="left" w:pos="450"/>
              </w:tabs>
              <w:spacing w:before="0" w:after="0"/>
            </w:pPr>
            <w:r>
              <w:t>Site</w:t>
            </w:r>
          </w:p>
        </w:tc>
        <w:tc>
          <w:tcPr>
            <w:tcW w:w="5670" w:type="dxa"/>
          </w:tcPr>
          <w:p w:rsidR="00C65EF1" w:rsidRPr="000D3558" w:rsidRDefault="00BC1D6A" w:rsidP="00C65EF1">
            <w:pPr>
              <w:numPr>
                <w:ilvl w:val="0"/>
                <w:numId w:val="7"/>
              </w:numPr>
              <w:spacing w:before="0" w:after="0"/>
            </w:pPr>
            <w:r>
              <w:t>The name of the Site a report is based on is automatically included on each report.</w:t>
            </w:r>
          </w:p>
        </w:tc>
      </w:tr>
      <w:tr w:rsidR="00C65EF1" w:rsidTr="00C65EF1">
        <w:tc>
          <w:tcPr>
            <w:tcW w:w="3888" w:type="dxa"/>
          </w:tcPr>
          <w:p w:rsidR="00C65EF1" w:rsidRDefault="00C65EF1" w:rsidP="00C65EF1">
            <w:pPr>
              <w:numPr>
                <w:ilvl w:val="1"/>
                <w:numId w:val="47"/>
              </w:numPr>
              <w:tabs>
                <w:tab w:val="left" w:pos="450"/>
              </w:tabs>
              <w:spacing w:before="0" w:after="0"/>
            </w:pPr>
            <w:r>
              <w:t>Filter summary</w:t>
            </w:r>
          </w:p>
        </w:tc>
        <w:tc>
          <w:tcPr>
            <w:tcW w:w="5670" w:type="dxa"/>
          </w:tcPr>
          <w:p w:rsidR="00C65EF1" w:rsidRPr="000D3558" w:rsidRDefault="00C65EF1" w:rsidP="00C65EF1">
            <w:pPr>
              <w:numPr>
                <w:ilvl w:val="0"/>
                <w:numId w:val="7"/>
              </w:numPr>
              <w:spacing w:before="0" w:after="0"/>
            </w:pPr>
            <w:r w:rsidRPr="00B43447">
              <w:t>Auto-generated filter summary in small type that uses “Multiple” as  descriptor if multiple types within a dimension filter are selected.</w:t>
            </w:r>
          </w:p>
        </w:tc>
      </w:tr>
      <w:tr w:rsidR="00532855" w:rsidTr="00532855">
        <w:tc>
          <w:tcPr>
            <w:tcW w:w="3888" w:type="dxa"/>
            <w:tcBorders>
              <w:bottom w:val="single" w:sz="4" w:space="0" w:color="auto"/>
            </w:tcBorders>
          </w:tcPr>
          <w:p w:rsidR="00532855" w:rsidRDefault="00532855" w:rsidP="00532855">
            <w:pPr>
              <w:numPr>
                <w:ilvl w:val="1"/>
                <w:numId w:val="47"/>
              </w:numPr>
              <w:tabs>
                <w:tab w:val="left" w:pos="450"/>
              </w:tabs>
              <w:spacing w:before="0" w:after="0"/>
            </w:pPr>
            <w:r>
              <w:t>Report PK</w:t>
            </w:r>
          </w:p>
        </w:tc>
        <w:tc>
          <w:tcPr>
            <w:tcW w:w="5670" w:type="dxa"/>
            <w:tcBorders>
              <w:bottom w:val="single" w:sz="4" w:space="0" w:color="auto"/>
            </w:tcBorders>
          </w:tcPr>
          <w:p w:rsidR="00532855" w:rsidRPr="000D3558" w:rsidRDefault="00532855" w:rsidP="00532855">
            <w:pPr>
              <w:numPr>
                <w:ilvl w:val="0"/>
                <w:numId w:val="7"/>
              </w:numPr>
              <w:spacing w:before="0" w:after="0"/>
            </w:pPr>
            <w:r>
              <w:t>Primary key of a memorized report is shown on the report output, as part of the footer.</w:t>
            </w:r>
          </w:p>
        </w:tc>
      </w:tr>
      <w:tr w:rsidR="00BC1D6A" w:rsidTr="00BC1D6A">
        <w:tc>
          <w:tcPr>
            <w:tcW w:w="3888" w:type="dxa"/>
            <w:shd w:val="clear" w:color="auto" w:fill="F3F3F3"/>
          </w:tcPr>
          <w:p w:rsidR="00BC1D6A" w:rsidRDefault="00BC1D6A" w:rsidP="00BC1D6A">
            <w:pPr>
              <w:numPr>
                <w:ilvl w:val="0"/>
                <w:numId w:val="47"/>
              </w:numPr>
              <w:tabs>
                <w:tab w:val="left" w:pos="450"/>
              </w:tabs>
              <w:spacing w:before="0" w:after="0"/>
            </w:pPr>
            <w:r>
              <w:t>Types</w:t>
            </w:r>
          </w:p>
        </w:tc>
        <w:tc>
          <w:tcPr>
            <w:tcW w:w="5670" w:type="dxa"/>
            <w:shd w:val="clear" w:color="auto" w:fill="F3F3F3"/>
          </w:tcPr>
          <w:p w:rsidR="00BC1D6A" w:rsidRPr="000D3558" w:rsidRDefault="00BC1D6A" w:rsidP="00BC1D6A"/>
        </w:tc>
      </w:tr>
      <w:tr w:rsidR="00BC1D6A" w:rsidTr="00BC1D6A">
        <w:tc>
          <w:tcPr>
            <w:tcW w:w="3888" w:type="dxa"/>
          </w:tcPr>
          <w:p w:rsidR="00BC1D6A" w:rsidRDefault="00BC1D6A" w:rsidP="00BC1D6A">
            <w:pPr>
              <w:numPr>
                <w:ilvl w:val="1"/>
                <w:numId w:val="47"/>
              </w:numPr>
              <w:tabs>
                <w:tab w:val="left" w:pos="450"/>
              </w:tabs>
              <w:spacing w:before="0" w:after="0"/>
            </w:pPr>
            <w:r>
              <w:t>Report Type names</w:t>
            </w:r>
          </w:p>
        </w:tc>
        <w:tc>
          <w:tcPr>
            <w:tcW w:w="5670" w:type="dxa"/>
          </w:tcPr>
          <w:p w:rsidR="00BC1D6A" w:rsidRPr="000D3558" w:rsidRDefault="00BC1D6A" w:rsidP="00BC1D6A">
            <w:pPr>
              <w:numPr>
                <w:ilvl w:val="0"/>
                <w:numId w:val="7"/>
              </w:numPr>
              <w:spacing w:before="0" w:after="0"/>
            </w:pPr>
            <w:r>
              <w:t>Report Type names are used for labeling types in reports (not type names).</w:t>
            </w:r>
          </w:p>
        </w:tc>
      </w:tr>
      <w:tr w:rsidR="00C65EF1" w:rsidTr="00B96608">
        <w:tc>
          <w:tcPr>
            <w:tcW w:w="3888" w:type="dxa"/>
            <w:shd w:val="clear" w:color="auto" w:fill="F3F3F3"/>
          </w:tcPr>
          <w:p w:rsidR="00C65EF1" w:rsidRDefault="00BC1D6A" w:rsidP="00B96608">
            <w:pPr>
              <w:numPr>
                <w:ilvl w:val="0"/>
                <w:numId w:val="47"/>
              </w:numPr>
              <w:tabs>
                <w:tab w:val="left" w:pos="450"/>
              </w:tabs>
              <w:spacing w:before="0" w:after="0"/>
            </w:pPr>
            <w:r>
              <w:t>Misc Stretch Goals (nice to have)</w:t>
            </w:r>
          </w:p>
        </w:tc>
        <w:tc>
          <w:tcPr>
            <w:tcW w:w="5670" w:type="dxa"/>
            <w:shd w:val="clear" w:color="auto" w:fill="F3F3F3"/>
          </w:tcPr>
          <w:p w:rsidR="00C65EF1" w:rsidRPr="000D3558" w:rsidRDefault="00C65EF1" w:rsidP="00B96608"/>
        </w:tc>
      </w:tr>
      <w:tr w:rsidR="00C65EF1" w:rsidTr="00B96608">
        <w:tc>
          <w:tcPr>
            <w:tcW w:w="3888" w:type="dxa"/>
          </w:tcPr>
          <w:p w:rsidR="00C65EF1" w:rsidRDefault="00BC1D6A" w:rsidP="00B96608">
            <w:pPr>
              <w:numPr>
                <w:ilvl w:val="1"/>
                <w:numId w:val="47"/>
              </w:numPr>
              <w:tabs>
                <w:tab w:val="left" w:pos="450"/>
              </w:tabs>
              <w:spacing w:before="0" w:after="0"/>
            </w:pPr>
            <w:r>
              <w:t>Customer logo</w:t>
            </w:r>
          </w:p>
        </w:tc>
        <w:tc>
          <w:tcPr>
            <w:tcW w:w="5670" w:type="dxa"/>
          </w:tcPr>
          <w:p w:rsidR="00C65EF1" w:rsidRPr="000D3558" w:rsidRDefault="00BC1D6A" w:rsidP="00C65EF1">
            <w:pPr>
              <w:numPr>
                <w:ilvl w:val="0"/>
                <w:numId w:val="7"/>
              </w:numPr>
              <w:spacing w:before="0" w:after="0"/>
            </w:pPr>
            <w:r>
              <w:t>Option for including customer logo on reports.</w:t>
            </w:r>
          </w:p>
        </w:tc>
      </w:tr>
      <w:tr w:rsidR="00BC1D6A" w:rsidTr="00B96608">
        <w:tc>
          <w:tcPr>
            <w:tcW w:w="3888" w:type="dxa"/>
          </w:tcPr>
          <w:p w:rsidR="00BC1D6A" w:rsidRDefault="00BC1D6A" w:rsidP="00B96608">
            <w:pPr>
              <w:numPr>
                <w:ilvl w:val="1"/>
                <w:numId w:val="47"/>
              </w:numPr>
              <w:tabs>
                <w:tab w:val="left" w:pos="450"/>
              </w:tabs>
              <w:spacing w:before="0" w:after="0"/>
            </w:pPr>
            <w:r>
              <w:t>Error message based on thresholds</w:t>
            </w:r>
          </w:p>
        </w:tc>
        <w:tc>
          <w:tcPr>
            <w:tcW w:w="5670" w:type="dxa"/>
          </w:tcPr>
          <w:p w:rsidR="00BC1D6A" w:rsidRDefault="00BC1D6A" w:rsidP="00C65EF1">
            <w:pPr>
              <w:numPr>
                <w:ilvl w:val="0"/>
                <w:numId w:val="7"/>
              </w:numPr>
              <w:spacing w:before="0" w:after="0"/>
            </w:pPr>
            <w:r w:rsidRPr="00B43447">
              <w:t>It would be helpful to have a space on some reports (maybe all?) where an error message can be displayed.  For example, on a trend report if the count falls below a certain level it would be nice to be able to publish a warning message such as:  “Warning:  Low Transactions”</w:t>
            </w:r>
          </w:p>
        </w:tc>
      </w:tr>
    </w:tbl>
    <w:p w:rsidR="00B96608" w:rsidRPr="00B96608" w:rsidRDefault="00B96608" w:rsidP="00B96608"/>
    <w:p w:rsidR="00C252F0" w:rsidRDefault="006B32DF" w:rsidP="006B32DF">
      <w:pPr>
        <w:pStyle w:val="Heading2"/>
      </w:pPr>
      <w:bookmarkStart w:id="71" w:name="_Toc206233502"/>
      <w:r>
        <w:t>Report Class Architecture</w:t>
      </w:r>
      <w:r w:rsidR="00B96608">
        <w:t xml:space="preserve"> (ActiveReports)</w:t>
      </w:r>
      <w:bookmarkEnd w:id="71"/>
    </w:p>
    <w:p w:rsidR="006B32DF" w:rsidRDefault="006B32DF" w:rsidP="006B32DF">
      <w:r>
        <w:t xml:space="preserve">Report classes </w:t>
      </w:r>
      <w:r w:rsidR="00B96608">
        <w:t>optimized for printing via Print Weekly Reports and other report series are built using ActiveReports.  There is a standard structure for building these, so that they operate similarly and smoothly in the context of the reporting framework.</w:t>
      </w:r>
    </w:p>
    <w:p w:rsidR="00B96608" w:rsidRDefault="00B96608" w:rsidP="00B96608">
      <w:pPr>
        <w:pStyle w:val="Heading3"/>
      </w:pPr>
      <w:bookmarkStart w:id="72" w:name="_Toc206233503"/>
      <w:r>
        <w:t>Report Class Basic Structure</w:t>
      </w:r>
      <w:bookmarkEnd w:id="72"/>
    </w:p>
    <w:p w:rsidR="00B96608" w:rsidRDefault="00B96608" w:rsidP="00B96608">
      <w:pPr>
        <w:pStyle w:val="Heading3"/>
      </w:pPr>
      <w:bookmarkStart w:id="73" w:name="_Toc206233504"/>
      <w:r>
        <w:t>Property Sheet</w:t>
      </w:r>
      <w:bookmarkEnd w:id="73"/>
    </w:p>
    <w:p w:rsidR="00B96608" w:rsidRDefault="00B96608" w:rsidP="00B96608">
      <w:pPr>
        <w:numPr>
          <w:ilvl w:val="0"/>
          <w:numId w:val="44"/>
        </w:numPr>
      </w:pPr>
      <w:r>
        <w:t>UI for setting report properties and saving memorized reports</w:t>
      </w:r>
    </w:p>
    <w:p w:rsidR="00B96608" w:rsidRDefault="00B96608" w:rsidP="00B96608">
      <w:pPr>
        <w:pStyle w:val="Heading3"/>
      </w:pPr>
      <w:bookmarkStart w:id="74" w:name="_Toc206233505"/>
      <w:r>
        <w:t>Input and Output Parameters</w:t>
      </w:r>
      <w:bookmarkEnd w:id="74"/>
    </w:p>
    <w:p w:rsidR="00BC1D6A" w:rsidRDefault="00BC1D6A" w:rsidP="00BC1D6A">
      <w:pPr>
        <w:numPr>
          <w:ilvl w:val="0"/>
          <w:numId w:val="44"/>
        </w:numPr>
      </w:pPr>
      <w:r>
        <w:t>Input parameters are specified on the main property sheet, along with report name.</w:t>
      </w:r>
    </w:p>
    <w:p w:rsidR="00BC1D6A" w:rsidRPr="00B96608" w:rsidRDefault="00BC1D6A" w:rsidP="00BC1D6A">
      <w:pPr>
        <w:numPr>
          <w:ilvl w:val="0"/>
          <w:numId w:val="44"/>
        </w:numPr>
      </w:pPr>
      <w:r>
        <w:t>Output parameters are specified on a separate “output parameters” property sheet.</w:t>
      </w:r>
    </w:p>
    <w:p w:rsidR="00B96608" w:rsidRDefault="00B96608" w:rsidP="00B96608">
      <w:pPr>
        <w:pStyle w:val="Heading3"/>
      </w:pPr>
      <w:bookmarkStart w:id="75" w:name="_Toc206233506"/>
      <w:r>
        <w:t>Report Series</w:t>
      </w:r>
      <w:bookmarkEnd w:id="75"/>
    </w:p>
    <w:p w:rsidR="00627A78" w:rsidRPr="00627A78" w:rsidRDefault="00627A78" w:rsidP="00627A78"/>
    <w:p w:rsidR="00B96608" w:rsidRDefault="00627A78" w:rsidP="00B96608">
      <w:pPr>
        <w:pStyle w:val="Heading2"/>
      </w:pPr>
      <w:bookmarkStart w:id="76" w:name="_Toc206233507"/>
      <w:r>
        <w:t xml:space="preserve">Report Class: </w:t>
      </w:r>
      <w:r w:rsidR="00E85312">
        <w:t>Transactions Report (from View Transactions)</w:t>
      </w:r>
      <w:bookmarkEnd w:id="76"/>
    </w:p>
    <w:p w:rsidR="00E85312" w:rsidRDefault="00E85312" w:rsidP="00E85312">
      <w:pPr>
        <w:pStyle w:val="Heading3"/>
      </w:pPr>
      <w:bookmarkStart w:id="77" w:name="_Toc206233508"/>
      <w:r>
        <w:t>Historical Requirements</w:t>
      </w:r>
      <w:bookmarkEnd w:id="77"/>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320"/>
        <w:gridCol w:w="4860"/>
      </w:tblGrid>
      <w:tr w:rsidR="00627A78" w:rsidRPr="00062D9B" w:rsidTr="00627A78">
        <w:tc>
          <w:tcPr>
            <w:tcW w:w="4320" w:type="dxa"/>
            <w:shd w:val="clear" w:color="auto" w:fill="E0E0E0"/>
          </w:tcPr>
          <w:p w:rsidR="00627A78" w:rsidRPr="00062D9B" w:rsidRDefault="00627A78" w:rsidP="00E85312">
            <w:pPr>
              <w:spacing w:before="0" w:after="0"/>
              <w:rPr>
                <w:b/>
                <w:sz w:val="24"/>
              </w:rPr>
            </w:pPr>
            <w:r w:rsidRPr="00062D9B">
              <w:rPr>
                <w:b/>
                <w:sz w:val="24"/>
              </w:rPr>
              <w:t>Requirements</w:t>
            </w:r>
          </w:p>
        </w:tc>
        <w:tc>
          <w:tcPr>
            <w:tcW w:w="4860" w:type="dxa"/>
            <w:shd w:val="clear" w:color="auto" w:fill="E0E0E0"/>
          </w:tcPr>
          <w:p w:rsidR="00627A78" w:rsidRPr="00062D9B" w:rsidRDefault="00627A78" w:rsidP="00E85312">
            <w:pPr>
              <w:spacing w:before="0" w:after="0"/>
              <w:rPr>
                <w:b/>
                <w:sz w:val="24"/>
              </w:rPr>
            </w:pPr>
            <w:r w:rsidRPr="00062D9B">
              <w:rPr>
                <w:b/>
                <w:sz w:val="24"/>
              </w:rPr>
              <w:t>Notes / Implications</w:t>
            </w:r>
          </w:p>
        </w:tc>
      </w:tr>
      <w:tr w:rsidR="00627A78" w:rsidTr="00627A78">
        <w:tc>
          <w:tcPr>
            <w:tcW w:w="4320" w:type="dxa"/>
          </w:tcPr>
          <w:p w:rsidR="00627A78" w:rsidRDefault="00627A78" w:rsidP="00E85312">
            <w:pPr>
              <w:pStyle w:val="ListParagraph"/>
              <w:spacing w:after="0"/>
              <w:ind w:left="0"/>
            </w:pPr>
            <w:r>
              <w:t xml:space="preserve">Report Class - View </w:t>
            </w:r>
            <w:r w:rsidR="00E24B9F">
              <w:t>Transactions</w:t>
            </w:r>
            <w:r>
              <w:t xml:space="preserve"> </w:t>
            </w:r>
          </w:p>
          <w:p w:rsidR="00627A78" w:rsidRDefault="00627A78" w:rsidP="00E85312">
            <w:pPr>
              <w:spacing w:before="0" w:after="0"/>
            </w:pPr>
          </w:p>
        </w:tc>
        <w:tc>
          <w:tcPr>
            <w:tcW w:w="4860" w:type="dxa"/>
          </w:tcPr>
          <w:p w:rsidR="00627A78" w:rsidRDefault="00627A78" w:rsidP="00E85312">
            <w:pPr>
              <w:pStyle w:val="ListParagraph"/>
              <w:numPr>
                <w:ilvl w:val="0"/>
                <w:numId w:val="48"/>
              </w:numPr>
              <w:spacing w:after="0"/>
              <w:rPr>
                <w:rFonts w:ascii="Times New Roman" w:hAnsi="Times New Roman"/>
              </w:rPr>
            </w:pPr>
            <w:r>
              <w:rPr>
                <w:rFonts w:ascii="Times New Roman" w:hAnsi="Times New Roman"/>
              </w:rPr>
              <w:t xml:space="preserve">Same design as current report for View </w:t>
            </w:r>
            <w:r w:rsidR="00E24B9F" w:rsidRPr="00E24B9F">
              <w:rPr>
                <w:rFonts w:ascii="Times New Roman" w:hAnsi="Times New Roman"/>
              </w:rPr>
              <w:t>Transactions</w:t>
            </w:r>
          </w:p>
          <w:p w:rsidR="00627A78" w:rsidRDefault="00627A78" w:rsidP="00E85312">
            <w:pPr>
              <w:pStyle w:val="ListParagraph"/>
              <w:numPr>
                <w:ilvl w:val="0"/>
                <w:numId w:val="48"/>
              </w:numPr>
              <w:spacing w:after="0"/>
              <w:rPr>
                <w:rFonts w:ascii="Times New Roman" w:hAnsi="Times New Roman"/>
              </w:rPr>
            </w:pPr>
            <w:r>
              <w:rPr>
                <w:rFonts w:ascii="Times New Roman" w:hAnsi="Times New Roman"/>
              </w:rPr>
              <w:t>Add dimensions for Station, Daypart, Disposition, EO, and Pre/Post, and user-defined (if present)</w:t>
            </w:r>
          </w:p>
          <w:p w:rsidR="00627A78" w:rsidRDefault="00627A78" w:rsidP="00E85312">
            <w:pPr>
              <w:pStyle w:val="ListParagraph"/>
              <w:numPr>
                <w:ilvl w:val="0"/>
                <w:numId w:val="48"/>
              </w:numPr>
              <w:spacing w:after="0"/>
              <w:rPr>
                <w:rFonts w:ascii="Times New Roman" w:hAnsi="Times New Roman"/>
              </w:rPr>
            </w:pPr>
            <w:r>
              <w:rPr>
                <w:rFonts w:ascii="Times New Roman" w:hAnsi="Times New Roman"/>
              </w:rPr>
              <w:lastRenderedPageBreak/>
              <w:t>Remove Gross Weight and leave Net Weight of Transaction.</w:t>
            </w:r>
          </w:p>
          <w:p w:rsidR="00627A78" w:rsidRDefault="00627A78" w:rsidP="00E85312">
            <w:pPr>
              <w:pStyle w:val="ListParagraph"/>
              <w:numPr>
                <w:ilvl w:val="0"/>
                <w:numId w:val="48"/>
              </w:numPr>
              <w:spacing w:after="0"/>
              <w:rPr>
                <w:rFonts w:ascii="Times New Roman" w:hAnsi="Times New Roman"/>
              </w:rPr>
            </w:pPr>
            <w:r>
              <w:rPr>
                <w:rFonts w:ascii="Times New Roman" w:hAnsi="Times New Roman"/>
              </w:rPr>
              <w:t>(Optional) Remove Container name if there isn’t enough room for one more column</w:t>
            </w:r>
          </w:p>
          <w:p w:rsidR="00627A78" w:rsidRPr="000D3558" w:rsidRDefault="00627A78" w:rsidP="00E85312">
            <w:pPr>
              <w:pStyle w:val="ListParagraph"/>
              <w:numPr>
                <w:ilvl w:val="0"/>
                <w:numId w:val="48"/>
              </w:numPr>
              <w:spacing w:after="0"/>
              <w:rPr>
                <w:rFonts w:ascii="Times New Roman" w:hAnsi="Times New Roman"/>
              </w:rPr>
            </w:pPr>
            <w:r>
              <w:rPr>
                <w:rFonts w:ascii="Times New Roman" w:hAnsi="Times New Roman"/>
              </w:rPr>
              <w:t>Report may require 2-line style of presentation.  Aim for keeping it as crisp and simple as possible.</w:t>
            </w:r>
          </w:p>
          <w:p w:rsidR="00627A78" w:rsidRPr="000D3558" w:rsidRDefault="00627A78" w:rsidP="00E85312">
            <w:pPr>
              <w:pStyle w:val="ListParagraph"/>
              <w:numPr>
                <w:ilvl w:val="0"/>
                <w:numId w:val="48"/>
              </w:numPr>
              <w:spacing w:after="0"/>
              <w:rPr>
                <w:rFonts w:ascii="Times New Roman" w:hAnsi="Times New Roman"/>
              </w:rPr>
            </w:pPr>
            <w:r w:rsidRPr="000D3558">
              <w:rPr>
                <w:rFonts w:ascii="Times New Roman" w:hAnsi="Times New Roman"/>
              </w:rPr>
              <w:t>Based on query defined in  “Transaction Viewer” interactive tool</w:t>
            </w:r>
          </w:p>
          <w:p w:rsidR="00627A78" w:rsidRDefault="00627A78" w:rsidP="00E85312">
            <w:pPr>
              <w:pStyle w:val="ListParagraph"/>
              <w:numPr>
                <w:ilvl w:val="0"/>
                <w:numId w:val="48"/>
              </w:numPr>
              <w:spacing w:after="0"/>
              <w:rPr>
                <w:rFonts w:ascii="Times New Roman" w:hAnsi="Times New Roman"/>
              </w:rPr>
            </w:pPr>
            <w:r w:rsidRPr="000D3558">
              <w:rPr>
                <w:rFonts w:ascii="Times New Roman" w:hAnsi="Times New Roman"/>
              </w:rPr>
              <w:t>May be printed live from  within the Transaction Viewer or saved as a Memorized Report</w:t>
            </w:r>
          </w:p>
          <w:p w:rsidR="00627A78" w:rsidRPr="000D3558" w:rsidRDefault="00627A78" w:rsidP="00E85312">
            <w:pPr>
              <w:pStyle w:val="ListParagraph"/>
              <w:numPr>
                <w:ilvl w:val="0"/>
                <w:numId w:val="48"/>
              </w:numPr>
              <w:spacing w:after="0"/>
              <w:rPr>
                <w:rFonts w:ascii="Times New Roman" w:hAnsi="Times New Roman"/>
              </w:rPr>
            </w:pPr>
            <w:r>
              <w:rPr>
                <w:rFonts w:ascii="Times New Roman" w:hAnsi="Times New Roman"/>
              </w:rPr>
              <w:t>Do not show hierarchy (just type report names)</w:t>
            </w:r>
          </w:p>
        </w:tc>
      </w:tr>
    </w:tbl>
    <w:p w:rsidR="00AA4A92" w:rsidRPr="00AA4A92" w:rsidRDefault="00AA4A92" w:rsidP="00AA4A92"/>
    <w:p w:rsidR="00E85312" w:rsidRDefault="00627A78" w:rsidP="00E85312">
      <w:pPr>
        <w:pStyle w:val="Heading2"/>
      </w:pPr>
      <w:bookmarkStart w:id="78" w:name="_Toc206233509"/>
      <w:r>
        <w:t xml:space="preserve">Report Class: </w:t>
      </w:r>
      <w:r w:rsidR="00E85312">
        <w:t>Trend Report</w:t>
      </w:r>
      <w:bookmarkEnd w:id="78"/>
    </w:p>
    <w:p w:rsidR="00E85312" w:rsidRDefault="00E85312" w:rsidP="00E85312">
      <w:pPr>
        <w:pStyle w:val="Heading3"/>
      </w:pPr>
      <w:bookmarkStart w:id="79" w:name="_Toc206233510"/>
      <w:r>
        <w:t>Historical Requirements</w:t>
      </w:r>
      <w:bookmarkEnd w:id="79"/>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320"/>
        <w:gridCol w:w="4860"/>
      </w:tblGrid>
      <w:tr w:rsidR="00627A78" w:rsidRPr="00062D9B" w:rsidTr="00627A78">
        <w:tc>
          <w:tcPr>
            <w:tcW w:w="4320" w:type="dxa"/>
            <w:tcBorders>
              <w:bottom w:val="single" w:sz="4" w:space="0" w:color="auto"/>
            </w:tcBorders>
            <w:shd w:val="clear" w:color="auto" w:fill="E0E0E0"/>
          </w:tcPr>
          <w:p w:rsidR="00627A78" w:rsidRPr="00062D9B" w:rsidRDefault="00627A78" w:rsidP="00E85312">
            <w:pPr>
              <w:spacing w:before="0" w:after="0"/>
              <w:rPr>
                <w:b/>
                <w:sz w:val="24"/>
              </w:rPr>
            </w:pPr>
            <w:r w:rsidRPr="00062D9B">
              <w:rPr>
                <w:b/>
                <w:sz w:val="24"/>
              </w:rPr>
              <w:t>Requirements</w:t>
            </w:r>
          </w:p>
        </w:tc>
        <w:tc>
          <w:tcPr>
            <w:tcW w:w="4860" w:type="dxa"/>
            <w:tcBorders>
              <w:bottom w:val="single" w:sz="4" w:space="0" w:color="auto"/>
            </w:tcBorders>
            <w:shd w:val="clear" w:color="auto" w:fill="E0E0E0"/>
          </w:tcPr>
          <w:p w:rsidR="00627A78" w:rsidRPr="00062D9B" w:rsidRDefault="00627A78" w:rsidP="00E85312">
            <w:pPr>
              <w:spacing w:before="0" w:after="0"/>
              <w:rPr>
                <w:b/>
                <w:sz w:val="24"/>
              </w:rPr>
            </w:pPr>
            <w:r w:rsidRPr="00062D9B">
              <w:rPr>
                <w:b/>
                <w:sz w:val="24"/>
              </w:rPr>
              <w:t>Notes / Implications</w:t>
            </w:r>
          </w:p>
        </w:tc>
      </w:tr>
      <w:tr w:rsidR="00627A78" w:rsidRPr="00E85312" w:rsidTr="00627A78">
        <w:tc>
          <w:tcPr>
            <w:tcW w:w="4320" w:type="dxa"/>
            <w:tcBorders>
              <w:top w:val="single" w:sz="4" w:space="0" w:color="auto"/>
              <w:left w:val="single" w:sz="4" w:space="0" w:color="auto"/>
              <w:bottom w:val="single" w:sz="4" w:space="0" w:color="auto"/>
              <w:right w:val="single" w:sz="4" w:space="0" w:color="auto"/>
            </w:tcBorders>
            <w:shd w:val="clear" w:color="auto" w:fill="FFFFFF"/>
          </w:tcPr>
          <w:p w:rsidR="00627A78" w:rsidRPr="00E85312" w:rsidRDefault="00627A78" w:rsidP="00E85312">
            <w:pPr>
              <w:pStyle w:val="ListParagraph"/>
              <w:spacing w:after="0"/>
              <w:ind w:left="0"/>
              <w:rPr>
                <w:sz w:val="24"/>
              </w:rPr>
            </w:pPr>
            <w:r w:rsidRPr="00E85312">
              <w:rPr>
                <w:sz w:val="24"/>
              </w:rPr>
              <w:t>Report Class  - Trend Report Chart</w:t>
            </w:r>
          </w:p>
          <w:p w:rsidR="00627A78" w:rsidRPr="00E85312" w:rsidRDefault="00627A78" w:rsidP="00E85312">
            <w:pPr>
              <w:spacing w:before="0" w:after="0"/>
              <w:rPr>
                <w:sz w:val="24"/>
              </w:rPr>
            </w:pPr>
            <w:r w:rsidRPr="00E85312">
              <w:rPr>
                <w:sz w:val="24"/>
              </w:rPr>
              <w:t>(Based on VWA 3.1 Trend Reports)</w:t>
            </w:r>
          </w:p>
        </w:tc>
        <w:tc>
          <w:tcPr>
            <w:tcW w:w="4860" w:type="dxa"/>
            <w:tcBorders>
              <w:top w:val="single" w:sz="4" w:space="0" w:color="auto"/>
              <w:left w:val="single" w:sz="4" w:space="0" w:color="auto"/>
              <w:bottom w:val="single" w:sz="4" w:space="0" w:color="auto"/>
              <w:right w:val="single" w:sz="4" w:space="0" w:color="auto"/>
            </w:tcBorders>
            <w:shd w:val="clear" w:color="auto" w:fill="FFFFFF"/>
          </w:tcPr>
          <w:p w:rsidR="00627A78" w:rsidRPr="00E85312" w:rsidRDefault="00627A78" w:rsidP="00E85312">
            <w:pPr>
              <w:pStyle w:val="ListParagraph"/>
              <w:numPr>
                <w:ilvl w:val="0"/>
                <w:numId w:val="48"/>
              </w:numPr>
              <w:spacing w:after="0"/>
              <w:rPr>
                <w:rFonts w:ascii="Times New Roman" w:hAnsi="Times New Roman"/>
              </w:rPr>
            </w:pPr>
            <w:r w:rsidRPr="00E85312">
              <w:rPr>
                <w:rFonts w:ascii="Times New Roman" w:hAnsi="Times New Roman"/>
              </w:rPr>
              <w:t xml:space="preserve">Report that returns the total amount in dollars or lbs </w:t>
            </w:r>
          </w:p>
          <w:p w:rsidR="00627A78" w:rsidRPr="00E85312" w:rsidRDefault="00627A78" w:rsidP="00E85312">
            <w:pPr>
              <w:pStyle w:val="ListParagraph"/>
              <w:numPr>
                <w:ilvl w:val="0"/>
                <w:numId w:val="48"/>
              </w:numPr>
              <w:spacing w:after="0"/>
              <w:rPr>
                <w:rFonts w:ascii="Times New Roman" w:hAnsi="Times New Roman"/>
              </w:rPr>
            </w:pPr>
            <w:r w:rsidRPr="00E85312">
              <w:rPr>
                <w:rFonts w:ascii="Times New Roman" w:hAnsi="Times New Roman"/>
              </w:rPr>
              <w:t xml:space="preserve">Broken out by periods (user variable such as day, week, month, quarter and year) over a specified date range.  </w:t>
            </w:r>
          </w:p>
          <w:p w:rsidR="00627A78" w:rsidRPr="00E85312" w:rsidRDefault="00627A78" w:rsidP="00E85312">
            <w:pPr>
              <w:pStyle w:val="ListParagraph"/>
              <w:numPr>
                <w:ilvl w:val="0"/>
                <w:numId w:val="48"/>
              </w:numPr>
              <w:spacing w:after="0"/>
              <w:rPr>
                <w:rFonts w:ascii="Times New Roman" w:hAnsi="Times New Roman"/>
              </w:rPr>
            </w:pPr>
            <w:r w:rsidRPr="00E85312">
              <w:rPr>
                <w:rFonts w:ascii="Times New Roman" w:hAnsi="Times New Roman"/>
              </w:rPr>
              <w:t xml:space="preserve">Report should also optionally return total transaction count for the same set of properties (date, filters, etc.). </w:t>
            </w:r>
          </w:p>
          <w:p w:rsidR="00627A78" w:rsidRPr="00E85312" w:rsidRDefault="00627A78" w:rsidP="00E85312">
            <w:pPr>
              <w:pStyle w:val="ListParagraph"/>
              <w:numPr>
                <w:ilvl w:val="0"/>
                <w:numId w:val="48"/>
              </w:numPr>
              <w:spacing w:after="0"/>
              <w:rPr>
                <w:rFonts w:ascii="Times New Roman" w:hAnsi="Times New Roman"/>
              </w:rPr>
            </w:pPr>
            <w:r w:rsidRPr="00E85312">
              <w:rPr>
                <w:rFonts w:ascii="Times New Roman" w:hAnsi="Times New Roman"/>
              </w:rPr>
              <w:t>Allow for offset so that labels on transaction count do not collide with totals printed on chart.</w:t>
            </w:r>
          </w:p>
          <w:p w:rsidR="00627A78" w:rsidRPr="00E85312" w:rsidRDefault="00627A78" w:rsidP="00E85312">
            <w:pPr>
              <w:pStyle w:val="ListParagraph"/>
              <w:numPr>
                <w:ilvl w:val="0"/>
                <w:numId w:val="48"/>
              </w:numPr>
              <w:spacing w:after="0"/>
              <w:rPr>
                <w:rFonts w:ascii="Times New Roman" w:hAnsi="Times New Roman"/>
              </w:rPr>
            </w:pPr>
            <w:r w:rsidRPr="00E85312">
              <w:rPr>
                <w:rFonts w:ascii="Times New Roman" w:hAnsi="Times New Roman"/>
              </w:rPr>
              <w:t>Includes a report label at the top (user-defined)</w:t>
            </w:r>
          </w:p>
          <w:p w:rsidR="00627A78" w:rsidRPr="00E85312" w:rsidRDefault="00627A78" w:rsidP="00E85312">
            <w:pPr>
              <w:pStyle w:val="ListParagraph"/>
              <w:numPr>
                <w:ilvl w:val="0"/>
                <w:numId w:val="48"/>
              </w:numPr>
              <w:spacing w:after="0"/>
              <w:rPr>
                <w:rFonts w:ascii="Times New Roman" w:hAnsi="Times New Roman"/>
              </w:rPr>
            </w:pPr>
            <w:r w:rsidRPr="00E85312">
              <w:rPr>
                <w:rFonts w:ascii="Times New Roman" w:hAnsi="Times New Roman"/>
              </w:rPr>
              <w:t>Input parameters:</w:t>
            </w:r>
          </w:p>
          <w:p w:rsidR="00627A78" w:rsidRPr="00E85312" w:rsidRDefault="00627A78" w:rsidP="00627A78">
            <w:pPr>
              <w:pStyle w:val="ListParagraph"/>
              <w:numPr>
                <w:ilvl w:val="1"/>
                <w:numId w:val="48"/>
              </w:numPr>
              <w:spacing w:after="0"/>
              <w:rPr>
                <w:rFonts w:ascii="Times New Roman" w:hAnsi="Times New Roman"/>
              </w:rPr>
            </w:pPr>
            <w:r w:rsidRPr="00E85312">
              <w:rPr>
                <w:rFonts w:ascii="Times New Roman" w:hAnsi="Times New Roman"/>
              </w:rPr>
              <w:t>Start Date</w:t>
            </w:r>
          </w:p>
          <w:p w:rsidR="00627A78" w:rsidRPr="00E85312" w:rsidRDefault="00627A78" w:rsidP="00627A78">
            <w:pPr>
              <w:pStyle w:val="ListParagraph"/>
              <w:numPr>
                <w:ilvl w:val="1"/>
                <w:numId w:val="48"/>
              </w:numPr>
              <w:spacing w:after="0"/>
              <w:rPr>
                <w:rFonts w:ascii="Times New Roman" w:hAnsi="Times New Roman"/>
              </w:rPr>
            </w:pPr>
            <w:r w:rsidRPr="00E85312">
              <w:rPr>
                <w:rFonts w:ascii="Times New Roman" w:hAnsi="Times New Roman"/>
              </w:rPr>
              <w:t>End Date</w:t>
            </w:r>
          </w:p>
          <w:p w:rsidR="00627A78" w:rsidRPr="00E85312" w:rsidRDefault="00627A78" w:rsidP="00627A78">
            <w:pPr>
              <w:pStyle w:val="ListParagraph"/>
              <w:numPr>
                <w:ilvl w:val="1"/>
                <w:numId w:val="48"/>
              </w:numPr>
              <w:spacing w:after="0"/>
              <w:rPr>
                <w:rFonts w:ascii="Times New Roman" w:hAnsi="Times New Roman"/>
              </w:rPr>
            </w:pPr>
            <w:r w:rsidRPr="00E85312">
              <w:rPr>
                <w:rFonts w:ascii="Times New Roman" w:hAnsi="Times New Roman"/>
              </w:rPr>
              <w:t>Interval of Reporting</w:t>
            </w:r>
          </w:p>
          <w:p w:rsidR="00627A78" w:rsidRPr="00E85312" w:rsidRDefault="00627A78" w:rsidP="00627A78">
            <w:pPr>
              <w:pStyle w:val="ListParagraph"/>
              <w:numPr>
                <w:ilvl w:val="2"/>
                <w:numId w:val="48"/>
              </w:numPr>
              <w:spacing w:after="0"/>
              <w:rPr>
                <w:rFonts w:ascii="Times New Roman" w:hAnsi="Times New Roman"/>
              </w:rPr>
            </w:pPr>
            <w:r w:rsidRPr="00E85312">
              <w:rPr>
                <w:rFonts w:ascii="Times New Roman" w:hAnsi="Times New Roman"/>
              </w:rPr>
              <w:t>Weekly, Monthly, Quarterly, Yearly</w:t>
            </w:r>
          </w:p>
          <w:p w:rsidR="00627A78" w:rsidRPr="00E85312" w:rsidRDefault="00627A78" w:rsidP="00627A78">
            <w:pPr>
              <w:pStyle w:val="ListParagraph"/>
              <w:numPr>
                <w:ilvl w:val="1"/>
                <w:numId w:val="48"/>
              </w:numPr>
              <w:spacing w:after="0"/>
              <w:rPr>
                <w:rFonts w:ascii="Times New Roman" w:hAnsi="Times New Roman"/>
              </w:rPr>
            </w:pPr>
            <w:r w:rsidRPr="00E85312">
              <w:rPr>
                <w:rFonts w:ascii="Times New Roman" w:hAnsi="Times New Roman"/>
              </w:rPr>
              <w:t>Starting day of week (global setting)</w:t>
            </w:r>
          </w:p>
          <w:p w:rsidR="00627A78" w:rsidRPr="00E85312" w:rsidRDefault="00627A78" w:rsidP="00627A78">
            <w:pPr>
              <w:pStyle w:val="ListParagraph"/>
              <w:numPr>
                <w:ilvl w:val="1"/>
                <w:numId w:val="48"/>
              </w:numPr>
              <w:spacing w:after="0"/>
              <w:rPr>
                <w:rFonts w:ascii="Times New Roman" w:hAnsi="Times New Roman"/>
              </w:rPr>
            </w:pPr>
            <w:r w:rsidRPr="00E85312">
              <w:rPr>
                <w:rFonts w:ascii="Times New Roman" w:hAnsi="Times New Roman"/>
              </w:rPr>
              <w:t xml:space="preserve">Combination Filters </w:t>
            </w:r>
          </w:p>
          <w:p w:rsidR="00627A78" w:rsidRPr="00E85312" w:rsidRDefault="00627A78" w:rsidP="00627A78">
            <w:pPr>
              <w:pStyle w:val="ListParagraph"/>
              <w:numPr>
                <w:ilvl w:val="1"/>
                <w:numId w:val="48"/>
              </w:numPr>
              <w:spacing w:after="0"/>
              <w:rPr>
                <w:rFonts w:ascii="Times New Roman" w:hAnsi="Times New Roman"/>
              </w:rPr>
            </w:pPr>
            <w:r w:rsidRPr="00E85312">
              <w:rPr>
                <w:rFonts w:ascii="Times New Roman" w:hAnsi="Times New Roman"/>
              </w:rPr>
              <w:t>Trendlines (optional)</w:t>
            </w:r>
          </w:p>
          <w:p w:rsidR="00627A78" w:rsidRPr="00E85312" w:rsidRDefault="00627A78" w:rsidP="00627A78">
            <w:pPr>
              <w:pStyle w:val="ListParagraph"/>
              <w:numPr>
                <w:ilvl w:val="1"/>
                <w:numId w:val="48"/>
              </w:numPr>
              <w:spacing w:after="0"/>
              <w:rPr>
                <w:rFonts w:ascii="Times New Roman" w:hAnsi="Times New Roman"/>
              </w:rPr>
            </w:pPr>
            <w:r w:rsidRPr="00E85312">
              <w:rPr>
                <w:rFonts w:ascii="Times New Roman" w:hAnsi="Times New Roman"/>
              </w:rPr>
              <w:t>Visual elements</w:t>
            </w:r>
          </w:p>
          <w:p w:rsidR="00627A78" w:rsidRPr="00E85312" w:rsidRDefault="00627A78" w:rsidP="00627A78">
            <w:pPr>
              <w:pStyle w:val="ListParagraph"/>
              <w:numPr>
                <w:ilvl w:val="1"/>
                <w:numId w:val="48"/>
              </w:numPr>
              <w:spacing w:after="0"/>
              <w:rPr>
                <w:rFonts w:ascii="Times New Roman" w:hAnsi="Times New Roman"/>
              </w:rPr>
            </w:pPr>
            <w:r w:rsidRPr="00E85312">
              <w:rPr>
                <w:rFonts w:ascii="Times New Roman" w:hAnsi="Times New Roman"/>
              </w:rPr>
              <w:t>Show in Lbs</w:t>
            </w:r>
          </w:p>
          <w:p w:rsidR="00627A78" w:rsidRPr="00E85312" w:rsidRDefault="00627A78" w:rsidP="00627A78">
            <w:pPr>
              <w:pStyle w:val="ListParagraph"/>
              <w:numPr>
                <w:ilvl w:val="1"/>
                <w:numId w:val="48"/>
              </w:numPr>
              <w:spacing w:after="0"/>
              <w:rPr>
                <w:rFonts w:ascii="Times New Roman" w:hAnsi="Times New Roman"/>
              </w:rPr>
            </w:pPr>
            <w:r w:rsidRPr="00E85312">
              <w:rPr>
                <w:rFonts w:ascii="Times New Roman" w:hAnsi="Times New Roman"/>
              </w:rPr>
              <w:t>Show Waste Transactions</w:t>
            </w:r>
          </w:p>
          <w:p w:rsidR="00627A78" w:rsidRPr="00E85312" w:rsidRDefault="00627A78" w:rsidP="00627A78">
            <w:pPr>
              <w:pStyle w:val="ListParagraph"/>
              <w:numPr>
                <w:ilvl w:val="1"/>
                <w:numId w:val="48"/>
              </w:numPr>
              <w:spacing w:after="0"/>
              <w:rPr>
                <w:rFonts w:ascii="Times New Roman" w:hAnsi="Times New Roman"/>
              </w:rPr>
            </w:pPr>
            <w:r w:rsidRPr="00E85312">
              <w:rPr>
                <w:rFonts w:ascii="Times New Roman" w:hAnsi="Times New Roman"/>
              </w:rPr>
              <w:t>Threshold value(s) for amount of Change (used in Output parameter)</w:t>
            </w:r>
          </w:p>
          <w:p w:rsidR="00627A78" w:rsidRPr="00E85312" w:rsidRDefault="00627A78" w:rsidP="00E85312">
            <w:pPr>
              <w:pStyle w:val="ListParagraph"/>
              <w:numPr>
                <w:ilvl w:val="0"/>
                <w:numId w:val="48"/>
              </w:numPr>
              <w:spacing w:after="0"/>
              <w:rPr>
                <w:rFonts w:ascii="Times New Roman" w:hAnsi="Times New Roman"/>
              </w:rPr>
            </w:pPr>
            <w:r w:rsidRPr="00E85312">
              <w:rPr>
                <w:rFonts w:ascii="Times New Roman" w:hAnsi="Times New Roman"/>
              </w:rPr>
              <w:lastRenderedPageBreak/>
              <w:t>Output parameters:</w:t>
            </w:r>
          </w:p>
          <w:p w:rsidR="00627A78" w:rsidRPr="00E85312" w:rsidRDefault="00627A78" w:rsidP="00627A78">
            <w:pPr>
              <w:pStyle w:val="ListParagraph"/>
              <w:numPr>
                <w:ilvl w:val="1"/>
                <w:numId w:val="48"/>
              </w:numPr>
              <w:spacing w:after="0"/>
              <w:rPr>
                <w:rFonts w:ascii="Times New Roman" w:hAnsi="Times New Roman"/>
              </w:rPr>
            </w:pPr>
            <w:r w:rsidRPr="00E85312">
              <w:rPr>
                <w:rFonts w:ascii="Times New Roman" w:hAnsi="Times New Roman"/>
              </w:rPr>
              <w:t>Total Waste Dollars</w:t>
            </w:r>
          </w:p>
          <w:p w:rsidR="00627A78" w:rsidRPr="00E85312" w:rsidRDefault="00627A78" w:rsidP="00627A78">
            <w:pPr>
              <w:pStyle w:val="ListParagraph"/>
              <w:numPr>
                <w:ilvl w:val="1"/>
                <w:numId w:val="48"/>
              </w:numPr>
              <w:spacing w:after="0"/>
              <w:rPr>
                <w:rFonts w:ascii="Times New Roman" w:hAnsi="Times New Roman"/>
              </w:rPr>
            </w:pPr>
            <w:r w:rsidRPr="00E85312">
              <w:rPr>
                <w:rFonts w:ascii="Times New Roman" w:hAnsi="Times New Roman"/>
              </w:rPr>
              <w:t>Total Waste Lbs</w:t>
            </w:r>
          </w:p>
          <w:p w:rsidR="00627A78" w:rsidRPr="00E85312" w:rsidRDefault="00627A78" w:rsidP="00627A78">
            <w:pPr>
              <w:pStyle w:val="ListParagraph"/>
              <w:numPr>
                <w:ilvl w:val="1"/>
                <w:numId w:val="48"/>
              </w:numPr>
              <w:spacing w:after="0"/>
              <w:rPr>
                <w:rFonts w:ascii="Times New Roman" w:hAnsi="Times New Roman"/>
              </w:rPr>
            </w:pPr>
            <w:r w:rsidRPr="00E85312">
              <w:rPr>
                <w:rFonts w:ascii="Times New Roman" w:hAnsi="Times New Roman"/>
              </w:rPr>
              <w:t>Total Transactions</w:t>
            </w:r>
          </w:p>
          <w:p w:rsidR="00627A78" w:rsidRPr="00E85312" w:rsidRDefault="00627A78" w:rsidP="00627A78">
            <w:pPr>
              <w:pStyle w:val="ListParagraph"/>
              <w:numPr>
                <w:ilvl w:val="1"/>
                <w:numId w:val="48"/>
              </w:numPr>
              <w:spacing w:after="0"/>
              <w:rPr>
                <w:rFonts w:ascii="Times New Roman" w:hAnsi="Times New Roman"/>
              </w:rPr>
            </w:pPr>
            <w:r w:rsidRPr="00E85312">
              <w:rPr>
                <w:rFonts w:ascii="Times New Roman" w:hAnsi="Times New Roman"/>
              </w:rPr>
              <w:t>Direction of change (increase/decrease)</w:t>
            </w:r>
          </w:p>
          <w:p w:rsidR="00AE066F" w:rsidRDefault="00627A78" w:rsidP="00627A78">
            <w:pPr>
              <w:pStyle w:val="ListParagraph"/>
              <w:numPr>
                <w:ilvl w:val="1"/>
                <w:numId w:val="48"/>
              </w:numPr>
              <w:spacing w:after="0"/>
              <w:rPr>
                <w:rFonts w:ascii="Times New Roman" w:hAnsi="Times New Roman"/>
              </w:rPr>
            </w:pPr>
            <w:r w:rsidRPr="00E85312">
              <w:rPr>
                <w:rFonts w:ascii="Times New Roman" w:hAnsi="Times New Roman"/>
              </w:rPr>
              <w:t xml:space="preserve">Amount of change from prior [interval] </w:t>
            </w:r>
          </w:p>
          <w:p w:rsidR="00627A78" w:rsidRPr="00E85312" w:rsidRDefault="00AE066F" w:rsidP="00627A78">
            <w:pPr>
              <w:pStyle w:val="ListParagraph"/>
              <w:numPr>
                <w:ilvl w:val="1"/>
                <w:numId w:val="48"/>
              </w:numPr>
              <w:spacing w:after="0"/>
              <w:rPr>
                <w:rFonts w:ascii="Times New Roman" w:hAnsi="Times New Roman"/>
              </w:rPr>
            </w:pPr>
            <w:r w:rsidRPr="00E85312">
              <w:rPr>
                <w:rFonts w:ascii="Times New Roman" w:hAnsi="Times New Roman"/>
              </w:rPr>
              <w:t xml:space="preserve"> </w:t>
            </w:r>
            <w:r w:rsidR="00627A78" w:rsidRPr="00E85312">
              <w:rPr>
                <w:rFonts w:ascii="Times New Roman" w:hAnsi="Times New Roman"/>
              </w:rPr>
              <w:t>(TBD)</w:t>
            </w:r>
          </w:p>
        </w:tc>
      </w:tr>
    </w:tbl>
    <w:p w:rsidR="00AA4A92" w:rsidRPr="00AA4A92" w:rsidRDefault="00AA4A92" w:rsidP="00AA4A92"/>
    <w:p w:rsidR="00E85312" w:rsidRDefault="00627A78" w:rsidP="00627A78">
      <w:pPr>
        <w:pStyle w:val="Heading2"/>
      </w:pPr>
      <w:bookmarkStart w:id="80" w:name="_Toc206233511"/>
      <w:r>
        <w:t>Report Class: Weekly Comparison Report</w:t>
      </w:r>
      <w:bookmarkEnd w:id="80"/>
    </w:p>
    <w:p w:rsidR="00627A78" w:rsidRDefault="00627A78" w:rsidP="00627A78">
      <w:pPr>
        <w:pStyle w:val="Heading3"/>
      </w:pPr>
      <w:bookmarkStart w:id="81" w:name="_Toc206233512"/>
      <w:r>
        <w:t>Historical Requirements</w:t>
      </w:r>
      <w:bookmarkEnd w:id="81"/>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320"/>
        <w:gridCol w:w="4860"/>
      </w:tblGrid>
      <w:tr w:rsidR="00627A78" w:rsidRPr="00062D9B" w:rsidTr="00627A78">
        <w:tc>
          <w:tcPr>
            <w:tcW w:w="4320" w:type="dxa"/>
            <w:tcBorders>
              <w:bottom w:val="single" w:sz="4" w:space="0" w:color="auto"/>
            </w:tcBorders>
            <w:shd w:val="clear" w:color="auto" w:fill="E0E0E0"/>
          </w:tcPr>
          <w:p w:rsidR="00627A78" w:rsidRPr="00062D9B" w:rsidRDefault="00627A78" w:rsidP="00627A78">
            <w:pPr>
              <w:spacing w:before="0" w:after="0"/>
              <w:rPr>
                <w:b/>
                <w:sz w:val="24"/>
              </w:rPr>
            </w:pPr>
            <w:r w:rsidRPr="00062D9B">
              <w:rPr>
                <w:b/>
                <w:sz w:val="24"/>
              </w:rPr>
              <w:t>Requirements</w:t>
            </w:r>
          </w:p>
        </w:tc>
        <w:tc>
          <w:tcPr>
            <w:tcW w:w="4860" w:type="dxa"/>
            <w:tcBorders>
              <w:bottom w:val="single" w:sz="4" w:space="0" w:color="auto"/>
            </w:tcBorders>
            <w:shd w:val="clear" w:color="auto" w:fill="E0E0E0"/>
          </w:tcPr>
          <w:p w:rsidR="00627A78" w:rsidRPr="00062D9B" w:rsidRDefault="00627A78" w:rsidP="00627A78">
            <w:pPr>
              <w:spacing w:before="0" w:after="0"/>
              <w:rPr>
                <w:b/>
                <w:sz w:val="24"/>
              </w:rPr>
            </w:pPr>
            <w:r w:rsidRPr="00062D9B">
              <w:rPr>
                <w:b/>
                <w:sz w:val="24"/>
              </w:rPr>
              <w:t>Notes / Implications</w:t>
            </w:r>
          </w:p>
        </w:tc>
      </w:tr>
      <w:tr w:rsidR="00627A78" w:rsidRPr="00E85312" w:rsidTr="00627A78">
        <w:tc>
          <w:tcPr>
            <w:tcW w:w="4320" w:type="dxa"/>
            <w:tcBorders>
              <w:top w:val="single" w:sz="4" w:space="0" w:color="auto"/>
              <w:left w:val="single" w:sz="4" w:space="0" w:color="auto"/>
              <w:bottom w:val="single" w:sz="4" w:space="0" w:color="auto"/>
              <w:right w:val="single" w:sz="4" w:space="0" w:color="auto"/>
            </w:tcBorders>
            <w:shd w:val="clear" w:color="auto" w:fill="FFFFFF"/>
          </w:tcPr>
          <w:p w:rsidR="00627A78" w:rsidRPr="00E85312" w:rsidRDefault="00627A78" w:rsidP="00627A78">
            <w:pPr>
              <w:pStyle w:val="ListParagraph"/>
              <w:spacing w:after="0"/>
              <w:ind w:left="0"/>
              <w:rPr>
                <w:sz w:val="24"/>
              </w:rPr>
            </w:pPr>
            <w:r w:rsidRPr="00E85312">
              <w:rPr>
                <w:sz w:val="24"/>
              </w:rPr>
              <w:t xml:space="preserve">Report Class  - </w:t>
            </w:r>
            <w:r>
              <w:rPr>
                <w:sz w:val="24"/>
              </w:rPr>
              <w:t>Weekly Comparison</w:t>
            </w:r>
            <w:r w:rsidRPr="00E85312">
              <w:rPr>
                <w:sz w:val="24"/>
              </w:rPr>
              <w:t xml:space="preserve"> Report Chart</w:t>
            </w:r>
          </w:p>
          <w:p w:rsidR="00627A78" w:rsidRPr="00E85312" w:rsidRDefault="00627A78" w:rsidP="00627A78">
            <w:pPr>
              <w:spacing w:before="0" w:after="0"/>
              <w:rPr>
                <w:sz w:val="24"/>
              </w:rPr>
            </w:pPr>
            <w:r w:rsidRPr="00E85312">
              <w:rPr>
                <w:sz w:val="24"/>
              </w:rPr>
              <w:t>(Based on VWA 3.1 Trend Reports)</w:t>
            </w:r>
          </w:p>
        </w:tc>
        <w:tc>
          <w:tcPr>
            <w:tcW w:w="4860" w:type="dxa"/>
            <w:tcBorders>
              <w:top w:val="single" w:sz="4" w:space="0" w:color="auto"/>
              <w:left w:val="single" w:sz="4" w:space="0" w:color="auto"/>
              <w:bottom w:val="single" w:sz="4" w:space="0" w:color="auto"/>
              <w:right w:val="single" w:sz="4" w:space="0" w:color="auto"/>
            </w:tcBorders>
            <w:shd w:val="clear" w:color="auto" w:fill="FFFFFF"/>
          </w:tcPr>
          <w:p w:rsidR="00627A78" w:rsidRPr="004D74C4" w:rsidRDefault="00627A78" w:rsidP="00627A78">
            <w:pPr>
              <w:spacing w:before="0" w:after="0"/>
              <w:rPr>
                <w:color w:val="FF0000"/>
              </w:rPr>
            </w:pPr>
            <w:r>
              <w:rPr>
                <w:color w:val="FF0000"/>
              </w:rPr>
              <w:t>Same as VWA3.1 except</w:t>
            </w:r>
          </w:p>
          <w:p w:rsidR="00627A78" w:rsidRDefault="00627A78" w:rsidP="00627A78">
            <w:pPr>
              <w:numPr>
                <w:ilvl w:val="0"/>
                <w:numId w:val="50"/>
              </w:numPr>
              <w:spacing w:before="0" w:after="0"/>
              <w:rPr>
                <w:color w:val="FF0000"/>
              </w:rPr>
            </w:pPr>
            <w:r>
              <w:t xml:space="preserve">Remove check box for days of the week included in the report (Check with Dave to confirm no one is using this feature).  </w:t>
            </w:r>
          </w:p>
          <w:p w:rsidR="00627A78" w:rsidRDefault="00627A78" w:rsidP="00627A78">
            <w:pPr>
              <w:numPr>
                <w:ilvl w:val="0"/>
                <w:numId w:val="50"/>
              </w:numPr>
              <w:spacing w:before="0" w:after="0"/>
              <w:rPr>
                <w:color w:val="FF0000"/>
              </w:rPr>
            </w:pPr>
            <w:r>
              <w:rPr>
                <w:color w:val="FF0000"/>
              </w:rPr>
              <w:t>A</w:t>
            </w:r>
            <w:r w:rsidRPr="00F41F0E">
              <w:rPr>
                <w:color w:val="FF0000"/>
              </w:rPr>
              <w:t>dd filters for new data dimensions.</w:t>
            </w:r>
          </w:p>
          <w:p w:rsidR="00627A78" w:rsidRPr="002A5EEA" w:rsidRDefault="00627A78" w:rsidP="00627A78">
            <w:pPr>
              <w:numPr>
                <w:ilvl w:val="0"/>
                <w:numId w:val="50"/>
              </w:numPr>
              <w:spacing w:before="0" w:after="0"/>
            </w:pPr>
            <w:r>
              <w:rPr>
                <w:color w:val="FF0000"/>
              </w:rPr>
              <w:t>In addition to the existing choices to compare this week’s data to add the following choices</w:t>
            </w:r>
          </w:p>
          <w:p w:rsidR="00627A78" w:rsidRDefault="00627A78" w:rsidP="00627A78">
            <w:pPr>
              <w:numPr>
                <w:ilvl w:val="1"/>
                <w:numId w:val="50"/>
              </w:numPr>
              <w:spacing w:before="0" w:after="0"/>
            </w:pPr>
            <w:r>
              <w:rPr>
                <w:color w:val="FF0000"/>
              </w:rPr>
              <w:t>Compare to Previous Cycle Week</w:t>
            </w:r>
            <w:r>
              <w:t xml:space="preserve"> (Go back X weeks based on a user variable specified as a global variable </w:t>
            </w:r>
          </w:p>
          <w:p w:rsidR="00627A78" w:rsidRDefault="00627A78" w:rsidP="00627A78">
            <w:pPr>
              <w:numPr>
                <w:ilvl w:val="1"/>
                <w:numId w:val="50"/>
              </w:numPr>
              <w:spacing w:before="0" w:after="0"/>
            </w:pPr>
            <w:r>
              <w:rPr>
                <w:color w:val="FF0000"/>
              </w:rPr>
              <w:t>Compare to same week, Previous Year</w:t>
            </w:r>
          </w:p>
          <w:p w:rsidR="00627A78" w:rsidRDefault="00627A78" w:rsidP="00627A78">
            <w:pPr>
              <w:numPr>
                <w:ilvl w:val="0"/>
                <w:numId w:val="50"/>
              </w:numPr>
              <w:spacing w:before="0" w:after="0"/>
            </w:pPr>
            <w:r>
              <w:t xml:space="preserve">Eliminate ranking alphabetically; default to Max to Min </w:t>
            </w:r>
          </w:p>
          <w:p w:rsidR="00627A78" w:rsidRDefault="00627A78" w:rsidP="00627A78">
            <w:pPr>
              <w:numPr>
                <w:ilvl w:val="0"/>
                <w:numId w:val="50"/>
              </w:numPr>
              <w:spacing w:before="0" w:after="0"/>
            </w:pPr>
            <w:r>
              <w:t>Eliminate “Don’t show values below a certain amount.”  We can accomplish this by limiting just the number of items.</w:t>
            </w:r>
          </w:p>
          <w:p w:rsidR="00627A78" w:rsidRDefault="00627A78" w:rsidP="00627A78">
            <w:pPr>
              <w:numPr>
                <w:ilvl w:val="0"/>
                <w:numId w:val="50"/>
              </w:numPr>
              <w:spacing w:before="0" w:after="0"/>
            </w:pPr>
            <w:r>
              <w:t>Make the default slide item count 10 items</w:t>
            </w:r>
          </w:p>
        </w:tc>
      </w:tr>
    </w:tbl>
    <w:p w:rsidR="00AA4A92" w:rsidRPr="00AA4A92" w:rsidRDefault="00AA4A92" w:rsidP="00AA4A92"/>
    <w:p w:rsidR="00E85312" w:rsidRDefault="00627A78" w:rsidP="00627A78">
      <w:pPr>
        <w:pStyle w:val="Heading2"/>
      </w:pPr>
      <w:bookmarkStart w:id="82" w:name="_Toc206233513"/>
      <w:r>
        <w:t xml:space="preserve">Report Class: </w:t>
      </w:r>
      <w:r w:rsidR="0057136E">
        <w:t>Rankings</w:t>
      </w:r>
      <w:r>
        <w:t xml:space="preserve"> Report</w:t>
      </w:r>
      <w:bookmarkEnd w:id="82"/>
    </w:p>
    <w:p w:rsidR="00627A78" w:rsidRDefault="00627A78" w:rsidP="00627A78">
      <w:pPr>
        <w:pStyle w:val="Heading3"/>
      </w:pPr>
      <w:bookmarkStart w:id="83" w:name="_Toc206233514"/>
      <w:r>
        <w:t>Historical Requirements</w:t>
      </w:r>
      <w:bookmarkEnd w:id="83"/>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320"/>
        <w:gridCol w:w="4860"/>
      </w:tblGrid>
      <w:tr w:rsidR="00627A78" w:rsidRPr="00062D9B" w:rsidTr="00627A78">
        <w:tc>
          <w:tcPr>
            <w:tcW w:w="4320" w:type="dxa"/>
            <w:tcBorders>
              <w:bottom w:val="single" w:sz="4" w:space="0" w:color="auto"/>
            </w:tcBorders>
            <w:shd w:val="clear" w:color="auto" w:fill="E0E0E0"/>
          </w:tcPr>
          <w:p w:rsidR="00627A78" w:rsidRPr="00062D9B" w:rsidRDefault="00627A78" w:rsidP="00627A78">
            <w:pPr>
              <w:spacing w:before="0" w:after="0"/>
              <w:rPr>
                <w:b/>
                <w:sz w:val="24"/>
              </w:rPr>
            </w:pPr>
            <w:r w:rsidRPr="00062D9B">
              <w:rPr>
                <w:b/>
                <w:sz w:val="24"/>
              </w:rPr>
              <w:t>Requirements</w:t>
            </w:r>
          </w:p>
        </w:tc>
        <w:tc>
          <w:tcPr>
            <w:tcW w:w="4860" w:type="dxa"/>
            <w:tcBorders>
              <w:bottom w:val="single" w:sz="4" w:space="0" w:color="auto"/>
            </w:tcBorders>
            <w:shd w:val="clear" w:color="auto" w:fill="E0E0E0"/>
          </w:tcPr>
          <w:p w:rsidR="00627A78" w:rsidRPr="00062D9B" w:rsidRDefault="00627A78" w:rsidP="00627A78">
            <w:pPr>
              <w:spacing w:before="0" w:after="0"/>
              <w:rPr>
                <w:b/>
                <w:sz w:val="24"/>
              </w:rPr>
            </w:pPr>
            <w:r w:rsidRPr="00062D9B">
              <w:rPr>
                <w:b/>
                <w:sz w:val="24"/>
              </w:rPr>
              <w:t>Notes / Implications</w:t>
            </w:r>
          </w:p>
        </w:tc>
      </w:tr>
      <w:tr w:rsidR="00627A78" w:rsidRPr="00E85312" w:rsidTr="00627A78">
        <w:tc>
          <w:tcPr>
            <w:tcW w:w="4320" w:type="dxa"/>
            <w:tcBorders>
              <w:top w:val="single" w:sz="4" w:space="0" w:color="auto"/>
              <w:left w:val="single" w:sz="4" w:space="0" w:color="auto"/>
              <w:bottom w:val="single" w:sz="4" w:space="0" w:color="auto"/>
              <w:right w:val="single" w:sz="4" w:space="0" w:color="auto"/>
            </w:tcBorders>
            <w:shd w:val="clear" w:color="auto" w:fill="FFFFFF"/>
          </w:tcPr>
          <w:p w:rsidR="00627A78" w:rsidRDefault="00627A78" w:rsidP="00627A78">
            <w:pPr>
              <w:pStyle w:val="ListParagraph"/>
              <w:spacing w:after="0"/>
              <w:ind w:left="0"/>
            </w:pPr>
            <w:r>
              <w:t>Repor</w:t>
            </w:r>
            <w:r w:rsidR="0057136E">
              <w:t>t Class  - Rankings</w:t>
            </w:r>
            <w:r>
              <w:t xml:space="preserve"> Report Chart</w:t>
            </w:r>
          </w:p>
          <w:p w:rsidR="00627A78" w:rsidRDefault="00627A78" w:rsidP="00627A78">
            <w:pPr>
              <w:spacing w:before="0" w:after="0"/>
            </w:pPr>
            <w:r>
              <w:t>(Based on VWA 3.1 Detail Reports)</w:t>
            </w:r>
          </w:p>
        </w:tc>
        <w:tc>
          <w:tcPr>
            <w:tcW w:w="4860" w:type="dxa"/>
            <w:tcBorders>
              <w:top w:val="single" w:sz="4" w:space="0" w:color="auto"/>
              <w:left w:val="single" w:sz="4" w:space="0" w:color="auto"/>
              <w:bottom w:val="single" w:sz="4" w:space="0" w:color="auto"/>
              <w:right w:val="single" w:sz="4" w:space="0" w:color="auto"/>
            </w:tcBorders>
            <w:shd w:val="clear" w:color="auto" w:fill="FFFFFF"/>
          </w:tcPr>
          <w:p w:rsidR="00627A78" w:rsidRDefault="00627A78" w:rsidP="00627A78">
            <w:pPr>
              <w:spacing w:before="0" w:after="0"/>
            </w:pPr>
            <w:r>
              <w:t xml:space="preserve">Report that breaks down a particular chosen type (the “Reporting Dimension”) broken by the top N types from another dimension (the </w:t>
            </w:r>
            <w:r w:rsidR="0057136E">
              <w:t>Ranking</w:t>
            </w:r>
            <w:r>
              <w:t xml:space="preserve"> Dimension), with the ability to filter by all other dimensions.  Returns the top N types for a given time period.  Reporting Dimension </w:t>
            </w:r>
            <w:r w:rsidRPr="00F41F0E">
              <w:rPr>
                <w:color w:val="FF0000"/>
              </w:rPr>
              <w:t xml:space="preserve">is </w:t>
            </w:r>
            <w:r w:rsidRPr="004D7F8B">
              <w:rPr>
                <w:color w:val="FF0000"/>
                <w:u w:val="single"/>
              </w:rPr>
              <w:t>one</w:t>
            </w:r>
            <w:r>
              <w:rPr>
                <w:color w:val="FF0000"/>
              </w:rPr>
              <w:t xml:space="preserve"> of the following:</w:t>
            </w:r>
            <w:r w:rsidRPr="00F41F0E">
              <w:rPr>
                <w:color w:val="FF0000"/>
              </w:rPr>
              <w:t xml:space="preserve"> food types, loss types, station types, disposition types, Daypart types, BEO types</w:t>
            </w:r>
            <w:r>
              <w:t xml:space="preserve">.  Within the selected Reporting Dimension, the user may multi-select which types are included at both the Category and/or individual type level.  The </w:t>
            </w:r>
            <w:r>
              <w:lastRenderedPageBreak/>
              <w:t xml:space="preserve">Report should be sorted Max to Min.  </w:t>
            </w:r>
            <w:r w:rsidRPr="00062D9B">
              <w:rPr>
                <w:highlight w:val="yellow"/>
              </w:rPr>
              <w:t>UNKNOWN: Categories?</w:t>
            </w:r>
            <w:r>
              <w:t xml:space="preserve">  Consider changing labels so that the “food” and “loss” tabs are now reversed in order to present the information in a clearer way to customers.</w:t>
            </w:r>
          </w:p>
        </w:tc>
      </w:tr>
    </w:tbl>
    <w:p w:rsidR="00AA4A92" w:rsidRPr="00AA4A92" w:rsidRDefault="00AA4A92" w:rsidP="00AA4A92"/>
    <w:p w:rsidR="001C19CE" w:rsidRDefault="001C19CE" w:rsidP="001C19CE">
      <w:pPr>
        <w:pStyle w:val="Heading2"/>
      </w:pPr>
      <w:bookmarkStart w:id="84" w:name="_Toc206233515"/>
      <w:r>
        <w:t xml:space="preserve">Report Class: </w:t>
      </w:r>
      <w:r w:rsidR="0057136E">
        <w:t>Snapshot</w:t>
      </w:r>
      <w:r>
        <w:t xml:space="preserve"> Report</w:t>
      </w:r>
      <w:r w:rsidR="005857B4">
        <w:t>s</w:t>
      </w:r>
      <w:bookmarkEnd w:id="84"/>
    </w:p>
    <w:p w:rsidR="001C19CE" w:rsidRDefault="001C19CE" w:rsidP="001C19CE">
      <w:pPr>
        <w:pStyle w:val="Heading3"/>
      </w:pPr>
      <w:bookmarkStart w:id="85" w:name="_Toc206233516"/>
      <w:r>
        <w:t>Historical Requirements</w:t>
      </w:r>
      <w:bookmarkEnd w:id="85"/>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320"/>
        <w:gridCol w:w="4860"/>
      </w:tblGrid>
      <w:tr w:rsidR="001C19CE" w:rsidRPr="00062D9B" w:rsidTr="001C19CE">
        <w:tc>
          <w:tcPr>
            <w:tcW w:w="4320" w:type="dxa"/>
            <w:tcBorders>
              <w:bottom w:val="single" w:sz="4" w:space="0" w:color="auto"/>
            </w:tcBorders>
            <w:shd w:val="clear" w:color="auto" w:fill="E0E0E0"/>
          </w:tcPr>
          <w:p w:rsidR="001C19CE" w:rsidRPr="00062D9B" w:rsidRDefault="001C19CE" w:rsidP="001C19CE">
            <w:pPr>
              <w:spacing w:before="0" w:after="0"/>
              <w:rPr>
                <w:b/>
                <w:sz w:val="24"/>
              </w:rPr>
            </w:pPr>
            <w:r w:rsidRPr="00062D9B">
              <w:rPr>
                <w:b/>
                <w:sz w:val="24"/>
              </w:rPr>
              <w:t>Requirements</w:t>
            </w:r>
          </w:p>
        </w:tc>
        <w:tc>
          <w:tcPr>
            <w:tcW w:w="4860" w:type="dxa"/>
            <w:tcBorders>
              <w:bottom w:val="single" w:sz="4" w:space="0" w:color="auto"/>
            </w:tcBorders>
            <w:shd w:val="clear" w:color="auto" w:fill="E0E0E0"/>
          </w:tcPr>
          <w:p w:rsidR="001C19CE" w:rsidRPr="00062D9B" w:rsidRDefault="001C19CE" w:rsidP="001C19CE">
            <w:pPr>
              <w:spacing w:before="0" w:after="0"/>
              <w:rPr>
                <w:b/>
                <w:sz w:val="24"/>
              </w:rPr>
            </w:pPr>
            <w:r w:rsidRPr="00062D9B">
              <w:rPr>
                <w:b/>
                <w:sz w:val="24"/>
              </w:rPr>
              <w:t>Notes / Implications</w:t>
            </w:r>
          </w:p>
        </w:tc>
      </w:tr>
      <w:tr w:rsidR="005857B4" w:rsidRPr="00FE61E1" w:rsidTr="005857B4">
        <w:tc>
          <w:tcPr>
            <w:tcW w:w="4320" w:type="dxa"/>
            <w:tcBorders>
              <w:top w:val="single" w:sz="4" w:space="0" w:color="auto"/>
              <w:left w:val="single" w:sz="4" w:space="0" w:color="auto"/>
              <w:bottom w:val="single" w:sz="4" w:space="0" w:color="auto"/>
              <w:right w:val="single" w:sz="4" w:space="0" w:color="auto"/>
            </w:tcBorders>
            <w:shd w:val="clear" w:color="auto" w:fill="FFFFFF"/>
          </w:tcPr>
          <w:p w:rsidR="005857B4" w:rsidRDefault="005857B4" w:rsidP="005857B4">
            <w:pPr>
              <w:spacing w:before="0" w:after="0"/>
            </w:pPr>
            <w:r>
              <w:t xml:space="preserve">Station </w:t>
            </w:r>
            <w:r w:rsidR="0057136E">
              <w:t>Snapshot</w:t>
            </w:r>
            <w:r>
              <w:t xml:space="preserve"> Report</w:t>
            </w:r>
          </w:p>
        </w:tc>
        <w:tc>
          <w:tcPr>
            <w:tcW w:w="4860" w:type="dxa"/>
            <w:tcBorders>
              <w:top w:val="single" w:sz="4" w:space="0" w:color="auto"/>
              <w:left w:val="single" w:sz="4" w:space="0" w:color="auto"/>
              <w:bottom w:val="single" w:sz="4" w:space="0" w:color="auto"/>
              <w:right w:val="single" w:sz="4" w:space="0" w:color="auto"/>
            </w:tcBorders>
            <w:shd w:val="clear" w:color="auto" w:fill="FFFFFF"/>
          </w:tcPr>
          <w:p w:rsidR="005857B4" w:rsidRPr="00FE61E1" w:rsidRDefault="005857B4" w:rsidP="005857B4">
            <w:pPr>
              <w:spacing w:before="0" w:after="0"/>
              <w:rPr>
                <w:rFonts w:ascii="Calibri" w:hAnsi="Calibri"/>
                <w:szCs w:val="22"/>
              </w:rPr>
            </w:pPr>
            <w:r w:rsidRPr="00FE61E1">
              <w:rPr>
                <w:rFonts w:ascii="Calibri" w:hAnsi="Calibri"/>
                <w:szCs w:val="22"/>
              </w:rPr>
              <w:t>Shows a mash-up of top-line stats for a specific station:</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Top 10 foods</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Top 10 loss reasons</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Top 10 people weighing</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Waste by Day of Week for this Station</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Top 5 Dispositions</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Top 3 dayparts</w:t>
            </w:r>
          </w:p>
        </w:tc>
      </w:tr>
      <w:tr w:rsidR="005857B4" w:rsidRPr="00FE61E1" w:rsidTr="005857B4">
        <w:tc>
          <w:tcPr>
            <w:tcW w:w="4320" w:type="dxa"/>
            <w:tcBorders>
              <w:top w:val="single" w:sz="4" w:space="0" w:color="auto"/>
              <w:left w:val="single" w:sz="4" w:space="0" w:color="auto"/>
              <w:bottom w:val="single" w:sz="4" w:space="0" w:color="auto"/>
              <w:right w:val="single" w:sz="4" w:space="0" w:color="auto"/>
            </w:tcBorders>
            <w:shd w:val="clear" w:color="auto" w:fill="FFFFFF"/>
          </w:tcPr>
          <w:p w:rsidR="005857B4" w:rsidRDefault="005857B4" w:rsidP="005857B4">
            <w:pPr>
              <w:spacing w:before="0" w:after="0"/>
            </w:pPr>
            <w:r>
              <w:t xml:space="preserve">Food </w:t>
            </w:r>
            <w:r w:rsidR="0057136E">
              <w:t xml:space="preserve">Snapshot </w:t>
            </w:r>
            <w:r>
              <w:t>Report</w:t>
            </w:r>
          </w:p>
        </w:tc>
        <w:tc>
          <w:tcPr>
            <w:tcW w:w="4860" w:type="dxa"/>
            <w:tcBorders>
              <w:top w:val="single" w:sz="4" w:space="0" w:color="auto"/>
              <w:left w:val="single" w:sz="4" w:space="0" w:color="auto"/>
              <w:bottom w:val="single" w:sz="4" w:space="0" w:color="auto"/>
              <w:right w:val="single" w:sz="4" w:space="0" w:color="auto"/>
            </w:tcBorders>
            <w:shd w:val="clear" w:color="auto" w:fill="FFFFFF"/>
          </w:tcPr>
          <w:p w:rsidR="005857B4" w:rsidRPr="00FE61E1" w:rsidRDefault="005857B4" w:rsidP="005857B4">
            <w:pPr>
              <w:spacing w:before="0" w:after="0"/>
              <w:rPr>
                <w:rFonts w:ascii="Calibri" w:hAnsi="Calibri"/>
                <w:szCs w:val="22"/>
              </w:rPr>
            </w:pPr>
            <w:r w:rsidRPr="00FE61E1">
              <w:rPr>
                <w:rFonts w:ascii="Calibri" w:hAnsi="Calibri"/>
                <w:szCs w:val="22"/>
              </w:rPr>
              <w:t xml:space="preserve">Shows a mash-up of top-line stats for a specific </w:t>
            </w:r>
            <w:r>
              <w:rPr>
                <w:rFonts w:ascii="Calibri" w:hAnsi="Calibri"/>
                <w:szCs w:val="22"/>
              </w:rPr>
              <w:t>food type</w:t>
            </w:r>
            <w:r w:rsidRPr="00FE61E1">
              <w:rPr>
                <w:rFonts w:ascii="Calibri" w:hAnsi="Calibri"/>
                <w:szCs w:val="22"/>
              </w:rPr>
              <w:t>:</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Top 10 stations where this food is wasted</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Top 10 loss reasons for this food</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Top 10 people throwing this item away</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Waste by Day of Week for this Food Type</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Top 5 Dispositions</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Top 3 dayparts</w:t>
            </w:r>
          </w:p>
        </w:tc>
      </w:tr>
      <w:tr w:rsidR="005857B4" w:rsidRPr="00FE61E1" w:rsidTr="005857B4">
        <w:tc>
          <w:tcPr>
            <w:tcW w:w="4320" w:type="dxa"/>
            <w:tcBorders>
              <w:top w:val="single" w:sz="4" w:space="0" w:color="auto"/>
              <w:left w:val="single" w:sz="4" w:space="0" w:color="auto"/>
              <w:bottom w:val="single" w:sz="4" w:space="0" w:color="auto"/>
              <w:right w:val="single" w:sz="4" w:space="0" w:color="auto"/>
            </w:tcBorders>
            <w:shd w:val="clear" w:color="auto" w:fill="FFFFFF"/>
          </w:tcPr>
          <w:p w:rsidR="005857B4" w:rsidRDefault="005857B4" w:rsidP="005857B4">
            <w:pPr>
              <w:spacing w:before="0" w:after="0"/>
            </w:pPr>
            <w:r>
              <w:t xml:space="preserve">Loss </w:t>
            </w:r>
            <w:r w:rsidR="0057136E">
              <w:t xml:space="preserve">Snapshot </w:t>
            </w:r>
            <w:r>
              <w:t>Report</w:t>
            </w:r>
          </w:p>
        </w:tc>
        <w:tc>
          <w:tcPr>
            <w:tcW w:w="4860" w:type="dxa"/>
            <w:tcBorders>
              <w:top w:val="single" w:sz="4" w:space="0" w:color="auto"/>
              <w:left w:val="single" w:sz="4" w:space="0" w:color="auto"/>
              <w:bottom w:val="single" w:sz="4" w:space="0" w:color="auto"/>
              <w:right w:val="single" w:sz="4" w:space="0" w:color="auto"/>
            </w:tcBorders>
            <w:shd w:val="clear" w:color="auto" w:fill="FFFFFF"/>
          </w:tcPr>
          <w:p w:rsidR="005857B4" w:rsidRPr="00FE61E1" w:rsidRDefault="005857B4" w:rsidP="005857B4">
            <w:pPr>
              <w:spacing w:before="0" w:after="0"/>
              <w:rPr>
                <w:rFonts w:ascii="Calibri" w:hAnsi="Calibri"/>
                <w:szCs w:val="22"/>
              </w:rPr>
            </w:pPr>
            <w:r w:rsidRPr="00FE61E1">
              <w:rPr>
                <w:rFonts w:ascii="Calibri" w:hAnsi="Calibri"/>
                <w:szCs w:val="22"/>
              </w:rPr>
              <w:t xml:space="preserve">Shows a mash-up of top-line stats for a specific </w:t>
            </w:r>
            <w:r>
              <w:rPr>
                <w:rFonts w:ascii="Calibri" w:hAnsi="Calibri"/>
                <w:szCs w:val="22"/>
              </w:rPr>
              <w:t>loss type</w:t>
            </w:r>
            <w:r w:rsidRPr="00FE61E1">
              <w:rPr>
                <w:rFonts w:ascii="Calibri" w:hAnsi="Calibri"/>
                <w:szCs w:val="22"/>
              </w:rPr>
              <w:t>:</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 xml:space="preserve">Top 10 stations where this </w:t>
            </w:r>
            <w:r>
              <w:rPr>
                <w:rFonts w:ascii="Calibri" w:hAnsi="Calibri"/>
                <w:szCs w:val="22"/>
              </w:rPr>
              <w:t>loss type</w:t>
            </w:r>
            <w:r w:rsidRPr="00FE61E1">
              <w:rPr>
                <w:rFonts w:ascii="Calibri" w:hAnsi="Calibri"/>
                <w:szCs w:val="22"/>
              </w:rPr>
              <w:t xml:space="preserve"> is wasted</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 xml:space="preserve">Top 10 </w:t>
            </w:r>
            <w:r>
              <w:rPr>
                <w:rFonts w:ascii="Calibri" w:hAnsi="Calibri"/>
                <w:szCs w:val="22"/>
              </w:rPr>
              <w:t>food types</w:t>
            </w:r>
            <w:r w:rsidRPr="00FE61E1">
              <w:rPr>
                <w:rFonts w:ascii="Calibri" w:hAnsi="Calibri"/>
                <w:szCs w:val="22"/>
              </w:rPr>
              <w:t xml:space="preserve"> reasons for this </w:t>
            </w:r>
            <w:r>
              <w:rPr>
                <w:rFonts w:ascii="Calibri" w:hAnsi="Calibri"/>
                <w:szCs w:val="22"/>
              </w:rPr>
              <w:t>loss reason</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Top 10 people throwing this item away</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 xml:space="preserve">Waste by Day of Week for this </w:t>
            </w:r>
            <w:r>
              <w:rPr>
                <w:rFonts w:ascii="Calibri" w:hAnsi="Calibri"/>
                <w:szCs w:val="22"/>
              </w:rPr>
              <w:t>loss</w:t>
            </w:r>
            <w:r w:rsidRPr="00FE61E1">
              <w:rPr>
                <w:rFonts w:ascii="Calibri" w:hAnsi="Calibri"/>
                <w:szCs w:val="22"/>
              </w:rPr>
              <w:t xml:space="preserve"> Type</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Top 5 Dispositions</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Top 3 dayparts</w:t>
            </w:r>
          </w:p>
        </w:tc>
      </w:tr>
      <w:tr w:rsidR="005857B4" w:rsidRPr="00FE61E1" w:rsidTr="005857B4">
        <w:tc>
          <w:tcPr>
            <w:tcW w:w="4320" w:type="dxa"/>
            <w:tcBorders>
              <w:top w:val="single" w:sz="4" w:space="0" w:color="auto"/>
              <w:left w:val="single" w:sz="4" w:space="0" w:color="auto"/>
              <w:bottom w:val="single" w:sz="4" w:space="0" w:color="auto"/>
              <w:right w:val="single" w:sz="4" w:space="0" w:color="auto"/>
            </w:tcBorders>
            <w:shd w:val="clear" w:color="auto" w:fill="FFFFFF"/>
          </w:tcPr>
          <w:p w:rsidR="005857B4" w:rsidRDefault="005857B4" w:rsidP="005857B4">
            <w:pPr>
              <w:spacing w:before="0" w:after="0"/>
            </w:pPr>
            <w:r>
              <w:t xml:space="preserve">Disposition </w:t>
            </w:r>
            <w:r w:rsidR="0057136E">
              <w:t xml:space="preserve">Snapshot </w:t>
            </w:r>
            <w:r>
              <w:t>Report</w:t>
            </w:r>
          </w:p>
        </w:tc>
        <w:tc>
          <w:tcPr>
            <w:tcW w:w="4860" w:type="dxa"/>
            <w:tcBorders>
              <w:top w:val="single" w:sz="4" w:space="0" w:color="auto"/>
              <w:left w:val="single" w:sz="4" w:space="0" w:color="auto"/>
              <w:bottom w:val="single" w:sz="4" w:space="0" w:color="auto"/>
              <w:right w:val="single" w:sz="4" w:space="0" w:color="auto"/>
            </w:tcBorders>
            <w:shd w:val="clear" w:color="auto" w:fill="FFFFFF"/>
          </w:tcPr>
          <w:p w:rsidR="005857B4" w:rsidRPr="00FE61E1" w:rsidRDefault="005857B4" w:rsidP="005857B4">
            <w:pPr>
              <w:spacing w:before="0" w:after="0"/>
              <w:rPr>
                <w:rFonts w:ascii="Calibri" w:hAnsi="Calibri"/>
                <w:szCs w:val="22"/>
              </w:rPr>
            </w:pPr>
            <w:r w:rsidRPr="00FE61E1">
              <w:rPr>
                <w:rFonts w:ascii="Calibri" w:hAnsi="Calibri"/>
                <w:szCs w:val="22"/>
              </w:rPr>
              <w:t xml:space="preserve">Shows a mash-up of top-line stats for a specific </w:t>
            </w:r>
            <w:r w:rsidRPr="005857B4">
              <w:rPr>
                <w:rFonts w:ascii="Calibri" w:hAnsi="Calibri"/>
                <w:szCs w:val="22"/>
              </w:rPr>
              <w:t xml:space="preserve">Disposition </w:t>
            </w:r>
            <w:r>
              <w:rPr>
                <w:rFonts w:ascii="Calibri" w:hAnsi="Calibri"/>
                <w:szCs w:val="22"/>
              </w:rPr>
              <w:t>type</w:t>
            </w:r>
            <w:r w:rsidRPr="00FE61E1">
              <w:rPr>
                <w:rFonts w:ascii="Calibri" w:hAnsi="Calibri"/>
                <w:szCs w:val="22"/>
              </w:rPr>
              <w:t>:</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 xml:space="preserve">Top 10 stations where this </w:t>
            </w:r>
            <w:r w:rsidRPr="005857B4">
              <w:rPr>
                <w:rFonts w:ascii="Calibri" w:hAnsi="Calibri"/>
                <w:szCs w:val="22"/>
              </w:rPr>
              <w:t xml:space="preserve">Disposition </w:t>
            </w:r>
            <w:r>
              <w:rPr>
                <w:rFonts w:ascii="Calibri" w:hAnsi="Calibri"/>
                <w:szCs w:val="22"/>
              </w:rPr>
              <w:t>type</w:t>
            </w:r>
            <w:r w:rsidRPr="00FE61E1">
              <w:rPr>
                <w:rFonts w:ascii="Calibri" w:hAnsi="Calibri"/>
                <w:szCs w:val="22"/>
              </w:rPr>
              <w:t xml:space="preserve"> is wasted</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 xml:space="preserve">Top 10 </w:t>
            </w:r>
            <w:r>
              <w:rPr>
                <w:rFonts w:ascii="Calibri" w:hAnsi="Calibri"/>
                <w:szCs w:val="22"/>
              </w:rPr>
              <w:t>food types</w:t>
            </w:r>
            <w:r w:rsidRPr="00FE61E1">
              <w:rPr>
                <w:rFonts w:ascii="Calibri" w:hAnsi="Calibri"/>
                <w:szCs w:val="22"/>
              </w:rPr>
              <w:t xml:space="preserve"> for this </w:t>
            </w:r>
            <w:r w:rsidRPr="005857B4">
              <w:rPr>
                <w:rFonts w:ascii="Calibri" w:hAnsi="Calibri"/>
                <w:szCs w:val="22"/>
              </w:rPr>
              <w:t>Disposition</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 xml:space="preserve">Top 10 </w:t>
            </w:r>
            <w:r>
              <w:rPr>
                <w:rFonts w:ascii="Calibri" w:hAnsi="Calibri"/>
                <w:szCs w:val="22"/>
              </w:rPr>
              <w:t>loss</w:t>
            </w:r>
            <w:r w:rsidRPr="00FE61E1">
              <w:rPr>
                <w:rFonts w:ascii="Calibri" w:hAnsi="Calibri"/>
                <w:szCs w:val="22"/>
              </w:rPr>
              <w:t xml:space="preserve"> reasons for this </w:t>
            </w:r>
            <w:r w:rsidRPr="005857B4">
              <w:rPr>
                <w:rFonts w:ascii="Calibri" w:hAnsi="Calibri"/>
                <w:szCs w:val="22"/>
              </w:rPr>
              <w:t>Disposition</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Top 10 people throwing this item away</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 xml:space="preserve">Waste by Day of Week for this </w:t>
            </w:r>
            <w:r w:rsidRPr="005857B4">
              <w:rPr>
                <w:rFonts w:ascii="Calibri" w:hAnsi="Calibri"/>
                <w:szCs w:val="22"/>
              </w:rPr>
              <w:t>Disposition</w:t>
            </w:r>
            <w:r w:rsidRPr="00FE61E1">
              <w:rPr>
                <w:rFonts w:ascii="Calibri" w:hAnsi="Calibri"/>
                <w:szCs w:val="22"/>
              </w:rPr>
              <w:t xml:space="preserve"> Type</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Top 3 dayparts</w:t>
            </w:r>
          </w:p>
        </w:tc>
      </w:tr>
      <w:tr w:rsidR="005857B4" w:rsidRPr="00FE61E1" w:rsidTr="005857B4">
        <w:tc>
          <w:tcPr>
            <w:tcW w:w="4320" w:type="dxa"/>
            <w:tcBorders>
              <w:top w:val="single" w:sz="4" w:space="0" w:color="auto"/>
              <w:left w:val="single" w:sz="4" w:space="0" w:color="auto"/>
              <w:bottom w:val="single" w:sz="4" w:space="0" w:color="auto"/>
              <w:right w:val="single" w:sz="4" w:space="0" w:color="auto"/>
            </w:tcBorders>
            <w:shd w:val="clear" w:color="auto" w:fill="FFFFFF"/>
          </w:tcPr>
          <w:p w:rsidR="005857B4" w:rsidRDefault="005857B4" w:rsidP="005857B4">
            <w:pPr>
              <w:spacing w:before="0" w:after="0"/>
            </w:pPr>
            <w:r>
              <w:t xml:space="preserve">Daypart </w:t>
            </w:r>
            <w:r w:rsidR="0057136E">
              <w:t xml:space="preserve">Snapshot </w:t>
            </w:r>
            <w:r>
              <w:t>Report</w:t>
            </w:r>
          </w:p>
        </w:tc>
        <w:tc>
          <w:tcPr>
            <w:tcW w:w="4860" w:type="dxa"/>
            <w:tcBorders>
              <w:top w:val="single" w:sz="4" w:space="0" w:color="auto"/>
              <w:left w:val="single" w:sz="4" w:space="0" w:color="auto"/>
              <w:bottom w:val="single" w:sz="4" w:space="0" w:color="auto"/>
              <w:right w:val="single" w:sz="4" w:space="0" w:color="auto"/>
            </w:tcBorders>
            <w:shd w:val="clear" w:color="auto" w:fill="FFFFFF"/>
          </w:tcPr>
          <w:p w:rsidR="005857B4" w:rsidRPr="00FE61E1" w:rsidRDefault="005857B4" w:rsidP="005857B4">
            <w:pPr>
              <w:spacing w:before="0" w:after="0"/>
              <w:rPr>
                <w:rFonts w:ascii="Calibri" w:hAnsi="Calibri"/>
                <w:szCs w:val="22"/>
              </w:rPr>
            </w:pPr>
            <w:r w:rsidRPr="00FE61E1">
              <w:rPr>
                <w:rFonts w:ascii="Calibri" w:hAnsi="Calibri"/>
                <w:szCs w:val="22"/>
              </w:rPr>
              <w:t xml:space="preserve">Shows a mash-up of top-line stats for a specific </w:t>
            </w:r>
            <w:r w:rsidRPr="005857B4">
              <w:rPr>
                <w:rFonts w:ascii="Calibri" w:hAnsi="Calibri"/>
                <w:szCs w:val="22"/>
              </w:rPr>
              <w:t xml:space="preserve">Disposition </w:t>
            </w:r>
            <w:r>
              <w:rPr>
                <w:rFonts w:ascii="Calibri" w:hAnsi="Calibri"/>
                <w:szCs w:val="22"/>
              </w:rPr>
              <w:t>type</w:t>
            </w:r>
            <w:r w:rsidRPr="00FE61E1">
              <w:rPr>
                <w:rFonts w:ascii="Calibri" w:hAnsi="Calibri"/>
                <w:szCs w:val="22"/>
              </w:rPr>
              <w:t>:</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 xml:space="preserve">Top 10 stations where this </w:t>
            </w:r>
            <w:r w:rsidRPr="005857B4">
              <w:rPr>
                <w:rFonts w:ascii="Calibri" w:hAnsi="Calibri"/>
                <w:szCs w:val="22"/>
              </w:rPr>
              <w:t xml:space="preserve">Daypart </w:t>
            </w:r>
            <w:r>
              <w:rPr>
                <w:rFonts w:ascii="Calibri" w:hAnsi="Calibri"/>
                <w:szCs w:val="22"/>
              </w:rPr>
              <w:t>type</w:t>
            </w:r>
            <w:r w:rsidRPr="00FE61E1">
              <w:rPr>
                <w:rFonts w:ascii="Calibri" w:hAnsi="Calibri"/>
                <w:szCs w:val="22"/>
              </w:rPr>
              <w:t xml:space="preserve"> is </w:t>
            </w:r>
            <w:r w:rsidRPr="00FE61E1">
              <w:rPr>
                <w:rFonts w:ascii="Calibri" w:hAnsi="Calibri"/>
                <w:szCs w:val="22"/>
              </w:rPr>
              <w:lastRenderedPageBreak/>
              <w:t>wasted</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 xml:space="preserve">Top 10 </w:t>
            </w:r>
            <w:r>
              <w:rPr>
                <w:rFonts w:ascii="Calibri" w:hAnsi="Calibri"/>
                <w:szCs w:val="22"/>
              </w:rPr>
              <w:t>food types</w:t>
            </w:r>
            <w:r w:rsidRPr="00FE61E1">
              <w:rPr>
                <w:rFonts w:ascii="Calibri" w:hAnsi="Calibri"/>
                <w:szCs w:val="22"/>
              </w:rPr>
              <w:t xml:space="preserve"> for this </w:t>
            </w:r>
            <w:r w:rsidRPr="005857B4">
              <w:rPr>
                <w:rFonts w:ascii="Calibri" w:hAnsi="Calibri"/>
                <w:szCs w:val="22"/>
              </w:rPr>
              <w:t>Daypart</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 xml:space="preserve">Top 10 </w:t>
            </w:r>
            <w:r>
              <w:rPr>
                <w:rFonts w:ascii="Calibri" w:hAnsi="Calibri"/>
                <w:szCs w:val="22"/>
              </w:rPr>
              <w:t>loss</w:t>
            </w:r>
            <w:r w:rsidRPr="00FE61E1">
              <w:rPr>
                <w:rFonts w:ascii="Calibri" w:hAnsi="Calibri"/>
                <w:szCs w:val="22"/>
              </w:rPr>
              <w:t xml:space="preserve"> reasons for this </w:t>
            </w:r>
            <w:r w:rsidRPr="005857B4">
              <w:rPr>
                <w:rFonts w:ascii="Calibri" w:hAnsi="Calibri"/>
                <w:szCs w:val="22"/>
              </w:rPr>
              <w:t>Daypart</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Top 10 people throwing this item away</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 xml:space="preserve">Waste by Day of Week for this </w:t>
            </w:r>
            <w:r w:rsidRPr="005857B4">
              <w:rPr>
                <w:rFonts w:ascii="Calibri" w:hAnsi="Calibri"/>
                <w:szCs w:val="22"/>
              </w:rPr>
              <w:t xml:space="preserve">Daypart </w:t>
            </w:r>
            <w:r w:rsidRPr="00FE61E1">
              <w:rPr>
                <w:rFonts w:ascii="Calibri" w:hAnsi="Calibri"/>
                <w:szCs w:val="22"/>
              </w:rPr>
              <w:t>Type</w:t>
            </w:r>
          </w:p>
          <w:p w:rsidR="005857B4" w:rsidRPr="00FE61E1" w:rsidRDefault="005857B4" w:rsidP="005857B4">
            <w:pPr>
              <w:numPr>
                <w:ilvl w:val="0"/>
                <w:numId w:val="53"/>
              </w:numPr>
              <w:spacing w:before="0" w:after="0"/>
              <w:rPr>
                <w:rFonts w:ascii="Calibri" w:hAnsi="Calibri"/>
                <w:szCs w:val="22"/>
              </w:rPr>
            </w:pPr>
            <w:r w:rsidRPr="00FE61E1">
              <w:rPr>
                <w:rFonts w:ascii="Calibri" w:hAnsi="Calibri"/>
                <w:szCs w:val="22"/>
              </w:rPr>
              <w:t>Top 5 Dispositions</w:t>
            </w:r>
          </w:p>
        </w:tc>
      </w:tr>
    </w:tbl>
    <w:p w:rsidR="000403B7" w:rsidRDefault="000403B7" w:rsidP="000403B7">
      <w:pPr>
        <w:pStyle w:val="Heading2"/>
      </w:pPr>
      <w:bookmarkStart w:id="86" w:name="_Toc206233517"/>
      <w:r>
        <w:lastRenderedPageBreak/>
        <w:t>Report Class: Employee Report</w:t>
      </w:r>
      <w:bookmarkEnd w:id="86"/>
    </w:p>
    <w:p w:rsidR="000403B7" w:rsidRDefault="000403B7" w:rsidP="000403B7">
      <w:pPr>
        <w:pStyle w:val="Heading3"/>
      </w:pPr>
      <w:bookmarkStart w:id="87" w:name="_Toc206233518"/>
      <w:r>
        <w:t>Historical Requirements</w:t>
      </w:r>
      <w:bookmarkEnd w:id="87"/>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320"/>
        <w:gridCol w:w="4860"/>
      </w:tblGrid>
      <w:tr w:rsidR="000403B7" w:rsidRPr="00062D9B" w:rsidTr="000403B7">
        <w:tc>
          <w:tcPr>
            <w:tcW w:w="4320" w:type="dxa"/>
            <w:tcBorders>
              <w:bottom w:val="single" w:sz="4" w:space="0" w:color="auto"/>
            </w:tcBorders>
            <w:shd w:val="clear" w:color="auto" w:fill="E0E0E0"/>
          </w:tcPr>
          <w:p w:rsidR="000403B7" w:rsidRPr="00062D9B" w:rsidRDefault="000403B7" w:rsidP="000403B7">
            <w:pPr>
              <w:spacing w:before="0" w:after="0"/>
              <w:rPr>
                <w:b/>
                <w:sz w:val="24"/>
              </w:rPr>
            </w:pPr>
            <w:r w:rsidRPr="00062D9B">
              <w:rPr>
                <w:b/>
                <w:sz w:val="24"/>
              </w:rPr>
              <w:t>Requirements</w:t>
            </w:r>
          </w:p>
        </w:tc>
        <w:tc>
          <w:tcPr>
            <w:tcW w:w="4860" w:type="dxa"/>
            <w:tcBorders>
              <w:bottom w:val="single" w:sz="4" w:space="0" w:color="auto"/>
            </w:tcBorders>
            <w:shd w:val="clear" w:color="auto" w:fill="E0E0E0"/>
          </w:tcPr>
          <w:p w:rsidR="000403B7" w:rsidRPr="00062D9B" w:rsidRDefault="000403B7" w:rsidP="000403B7">
            <w:pPr>
              <w:spacing w:before="0" w:after="0"/>
              <w:rPr>
                <w:b/>
                <w:sz w:val="24"/>
              </w:rPr>
            </w:pPr>
            <w:r w:rsidRPr="00062D9B">
              <w:rPr>
                <w:b/>
                <w:sz w:val="24"/>
              </w:rPr>
              <w:t>Notes / Implications</w:t>
            </w:r>
          </w:p>
        </w:tc>
      </w:tr>
      <w:tr w:rsidR="000403B7" w:rsidRPr="00E85312" w:rsidTr="000403B7">
        <w:tc>
          <w:tcPr>
            <w:tcW w:w="4320" w:type="dxa"/>
            <w:tcBorders>
              <w:top w:val="single" w:sz="4" w:space="0" w:color="auto"/>
              <w:left w:val="single" w:sz="4" w:space="0" w:color="auto"/>
              <w:bottom w:val="single" w:sz="4" w:space="0" w:color="auto"/>
              <w:right w:val="single" w:sz="4" w:space="0" w:color="auto"/>
            </w:tcBorders>
            <w:shd w:val="clear" w:color="auto" w:fill="FFFFFF"/>
          </w:tcPr>
          <w:p w:rsidR="000403B7" w:rsidRDefault="000403B7" w:rsidP="000403B7">
            <w:pPr>
              <w:spacing w:before="0" w:after="0"/>
            </w:pPr>
            <w:r>
              <w:t>Report Class – Employee Reports</w:t>
            </w:r>
          </w:p>
        </w:tc>
        <w:tc>
          <w:tcPr>
            <w:tcW w:w="4860" w:type="dxa"/>
            <w:tcBorders>
              <w:top w:val="single" w:sz="4" w:space="0" w:color="auto"/>
              <w:left w:val="single" w:sz="4" w:space="0" w:color="auto"/>
              <w:bottom w:val="single" w:sz="4" w:space="0" w:color="auto"/>
              <w:right w:val="single" w:sz="4" w:space="0" w:color="auto"/>
            </w:tcBorders>
            <w:shd w:val="clear" w:color="auto" w:fill="FFFFFF"/>
          </w:tcPr>
          <w:p w:rsidR="000403B7" w:rsidRDefault="00AF2122" w:rsidP="005F0C0F">
            <w:pPr>
              <w:numPr>
                <w:ilvl w:val="0"/>
                <w:numId w:val="88"/>
              </w:numPr>
              <w:spacing w:before="0" w:after="0"/>
            </w:pPr>
            <w:r w:rsidRPr="00AF2122">
              <w:t>Waste data by employee.</w:t>
            </w:r>
          </w:p>
          <w:p w:rsidR="005F0C0F" w:rsidRPr="00AF2122" w:rsidRDefault="005F0C0F" w:rsidP="005F0C0F">
            <w:pPr>
              <w:numPr>
                <w:ilvl w:val="0"/>
                <w:numId w:val="88"/>
              </w:numPr>
              <w:spacing w:before="0" w:after="0"/>
            </w:pPr>
            <w:r>
              <w:t>Exceptions (employees with no waste) - optional</w:t>
            </w:r>
          </w:p>
        </w:tc>
      </w:tr>
    </w:tbl>
    <w:p w:rsidR="000403B7" w:rsidRDefault="000403B7" w:rsidP="000403B7">
      <w:pPr>
        <w:pStyle w:val="Heading2"/>
      </w:pPr>
      <w:bookmarkStart w:id="88" w:name="_Toc206233519"/>
      <w:r>
        <w:t>Report Class: Low Participation Report</w:t>
      </w:r>
      <w:bookmarkEnd w:id="88"/>
    </w:p>
    <w:p w:rsidR="000403B7" w:rsidRDefault="000403B7" w:rsidP="000403B7">
      <w:pPr>
        <w:pStyle w:val="Heading3"/>
      </w:pPr>
      <w:bookmarkStart w:id="89" w:name="_Toc206233520"/>
      <w:r>
        <w:t>Historical Requirements</w:t>
      </w:r>
      <w:bookmarkEnd w:id="89"/>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320"/>
        <w:gridCol w:w="4860"/>
      </w:tblGrid>
      <w:tr w:rsidR="000403B7" w:rsidRPr="00062D9B" w:rsidTr="000403B7">
        <w:tc>
          <w:tcPr>
            <w:tcW w:w="4320" w:type="dxa"/>
            <w:tcBorders>
              <w:bottom w:val="single" w:sz="4" w:space="0" w:color="auto"/>
            </w:tcBorders>
            <w:shd w:val="clear" w:color="auto" w:fill="E0E0E0"/>
          </w:tcPr>
          <w:p w:rsidR="000403B7" w:rsidRPr="00062D9B" w:rsidRDefault="000403B7" w:rsidP="000403B7">
            <w:pPr>
              <w:spacing w:before="0" w:after="0"/>
              <w:rPr>
                <w:b/>
                <w:sz w:val="24"/>
              </w:rPr>
            </w:pPr>
            <w:r w:rsidRPr="00062D9B">
              <w:rPr>
                <w:b/>
                <w:sz w:val="24"/>
              </w:rPr>
              <w:t>Requirements</w:t>
            </w:r>
          </w:p>
        </w:tc>
        <w:tc>
          <w:tcPr>
            <w:tcW w:w="4860" w:type="dxa"/>
            <w:tcBorders>
              <w:bottom w:val="single" w:sz="4" w:space="0" w:color="auto"/>
            </w:tcBorders>
            <w:shd w:val="clear" w:color="auto" w:fill="E0E0E0"/>
          </w:tcPr>
          <w:p w:rsidR="000403B7" w:rsidRPr="00062D9B" w:rsidRDefault="000403B7" w:rsidP="000403B7">
            <w:pPr>
              <w:spacing w:before="0" w:after="0"/>
              <w:rPr>
                <w:b/>
                <w:sz w:val="24"/>
              </w:rPr>
            </w:pPr>
            <w:r w:rsidRPr="00062D9B">
              <w:rPr>
                <w:b/>
                <w:sz w:val="24"/>
              </w:rPr>
              <w:t>Notes / Implications</w:t>
            </w:r>
          </w:p>
        </w:tc>
      </w:tr>
      <w:tr w:rsidR="000403B7" w:rsidRPr="00E85312" w:rsidTr="000403B7">
        <w:tc>
          <w:tcPr>
            <w:tcW w:w="4320" w:type="dxa"/>
            <w:tcBorders>
              <w:top w:val="single" w:sz="4" w:space="0" w:color="auto"/>
              <w:left w:val="single" w:sz="4" w:space="0" w:color="auto"/>
              <w:bottom w:val="single" w:sz="4" w:space="0" w:color="auto"/>
              <w:right w:val="single" w:sz="4" w:space="0" w:color="auto"/>
            </w:tcBorders>
            <w:shd w:val="clear" w:color="auto" w:fill="FFFFFF"/>
          </w:tcPr>
          <w:p w:rsidR="000403B7" w:rsidRDefault="000403B7" w:rsidP="000403B7">
            <w:pPr>
              <w:spacing w:before="0" w:after="0"/>
            </w:pPr>
            <w:r>
              <w:t>Report Class – Low Participation Reports</w:t>
            </w:r>
          </w:p>
        </w:tc>
        <w:tc>
          <w:tcPr>
            <w:tcW w:w="4860" w:type="dxa"/>
            <w:tcBorders>
              <w:top w:val="single" w:sz="4" w:space="0" w:color="auto"/>
              <w:left w:val="single" w:sz="4" w:space="0" w:color="auto"/>
              <w:bottom w:val="single" w:sz="4" w:space="0" w:color="auto"/>
              <w:right w:val="single" w:sz="4" w:space="0" w:color="auto"/>
            </w:tcBorders>
            <w:shd w:val="clear" w:color="auto" w:fill="FFFFFF"/>
          </w:tcPr>
          <w:p w:rsidR="000403B7" w:rsidRPr="00616823" w:rsidRDefault="00AF2122" w:rsidP="000403B7">
            <w:pPr>
              <w:spacing w:before="0" w:after="0"/>
            </w:pPr>
            <w:r>
              <w:t>Users that don’t have transactions.</w:t>
            </w:r>
          </w:p>
        </w:tc>
      </w:tr>
    </w:tbl>
    <w:p w:rsidR="00AA4A92" w:rsidRPr="00AA4A92" w:rsidRDefault="00AA4A92" w:rsidP="00AA4A92"/>
    <w:p w:rsidR="00BB2B28" w:rsidRDefault="00BB2B28" w:rsidP="00BB2B28">
      <w:pPr>
        <w:pStyle w:val="Heading2"/>
      </w:pPr>
      <w:bookmarkStart w:id="90" w:name="_Toc206233521"/>
      <w:r>
        <w:t>Report Class: Production Report</w:t>
      </w:r>
      <w:bookmarkEnd w:id="90"/>
    </w:p>
    <w:p w:rsidR="00BB2B28" w:rsidRDefault="00BB2B28" w:rsidP="00BB2B28">
      <w:pPr>
        <w:pStyle w:val="Heading3"/>
      </w:pPr>
      <w:bookmarkStart w:id="91" w:name="_Toc206233522"/>
      <w:r>
        <w:t>Historical Requirements</w:t>
      </w:r>
      <w:bookmarkEnd w:id="91"/>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320"/>
        <w:gridCol w:w="4860"/>
      </w:tblGrid>
      <w:tr w:rsidR="00BB2B28" w:rsidRPr="00062D9B" w:rsidTr="003B4DE5">
        <w:tc>
          <w:tcPr>
            <w:tcW w:w="4320" w:type="dxa"/>
            <w:tcBorders>
              <w:bottom w:val="single" w:sz="4" w:space="0" w:color="auto"/>
            </w:tcBorders>
            <w:shd w:val="clear" w:color="auto" w:fill="E0E0E0"/>
          </w:tcPr>
          <w:p w:rsidR="00BB2B28" w:rsidRPr="00062D9B" w:rsidRDefault="00BB2B28" w:rsidP="003B4DE5">
            <w:pPr>
              <w:spacing w:before="0" w:after="0"/>
              <w:rPr>
                <w:b/>
                <w:sz w:val="24"/>
              </w:rPr>
            </w:pPr>
            <w:r w:rsidRPr="00062D9B">
              <w:rPr>
                <w:b/>
                <w:sz w:val="24"/>
              </w:rPr>
              <w:t>Requirements</w:t>
            </w:r>
          </w:p>
        </w:tc>
        <w:tc>
          <w:tcPr>
            <w:tcW w:w="4860" w:type="dxa"/>
            <w:tcBorders>
              <w:bottom w:val="single" w:sz="4" w:space="0" w:color="auto"/>
            </w:tcBorders>
            <w:shd w:val="clear" w:color="auto" w:fill="E0E0E0"/>
          </w:tcPr>
          <w:p w:rsidR="00BB2B28" w:rsidRPr="00062D9B" w:rsidRDefault="00BB2B28" w:rsidP="003B4DE5">
            <w:pPr>
              <w:spacing w:before="0" w:after="0"/>
              <w:rPr>
                <w:b/>
                <w:sz w:val="24"/>
              </w:rPr>
            </w:pPr>
            <w:r w:rsidRPr="00062D9B">
              <w:rPr>
                <w:b/>
                <w:sz w:val="24"/>
              </w:rPr>
              <w:t>Notes / Implications</w:t>
            </w:r>
          </w:p>
        </w:tc>
      </w:tr>
      <w:tr w:rsidR="00BB2B28" w:rsidRPr="00E85312" w:rsidTr="003B4DE5">
        <w:tc>
          <w:tcPr>
            <w:tcW w:w="4320" w:type="dxa"/>
            <w:tcBorders>
              <w:top w:val="single" w:sz="4" w:space="0" w:color="auto"/>
              <w:left w:val="single" w:sz="4" w:space="0" w:color="auto"/>
              <w:bottom w:val="single" w:sz="4" w:space="0" w:color="auto"/>
              <w:right w:val="single" w:sz="4" w:space="0" w:color="auto"/>
            </w:tcBorders>
            <w:shd w:val="clear" w:color="auto" w:fill="FFFFFF"/>
          </w:tcPr>
          <w:p w:rsidR="00BB2B28" w:rsidRDefault="00BB2B28" w:rsidP="003B4DE5">
            <w:pPr>
              <w:spacing w:before="0" w:after="0"/>
            </w:pPr>
            <w:r>
              <w:t>Report Class – Production Reports</w:t>
            </w:r>
          </w:p>
        </w:tc>
        <w:tc>
          <w:tcPr>
            <w:tcW w:w="4860" w:type="dxa"/>
            <w:tcBorders>
              <w:top w:val="single" w:sz="4" w:space="0" w:color="auto"/>
              <w:left w:val="single" w:sz="4" w:space="0" w:color="auto"/>
              <w:bottom w:val="single" w:sz="4" w:space="0" w:color="auto"/>
              <w:right w:val="single" w:sz="4" w:space="0" w:color="auto"/>
            </w:tcBorders>
            <w:shd w:val="clear" w:color="auto" w:fill="FFFFFF"/>
          </w:tcPr>
          <w:p w:rsidR="00BB2B28" w:rsidRDefault="00BB2B28" w:rsidP="003B4DE5">
            <w:pPr>
              <w:spacing w:before="0" w:after="0"/>
              <w:rPr>
                <w:color w:val="FF0000"/>
              </w:rPr>
            </w:pPr>
            <w:r w:rsidRPr="004D74C4">
              <w:rPr>
                <w:color w:val="FF0000"/>
              </w:rPr>
              <w:t xml:space="preserve">Need to define this </w:t>
            </w:r>
          </w:p>
          <w:p w:rsidR="00BB2B28" w:rsidRDefault="00BB2B28" w:rsidP="003B4DE5">
            <w:pPr>
              <w:spacing w:before="0" w:after="0"/>
              <w:rPr>
                <w:color w:val="FF0000"/>
              </w:rPr>
            </w:pPr>
            <w:r w:rsidRPr="004D74C4">
              <w:rPr>
                <w:color w:val="FF0000"/>
              </w:rPr>
              <w:t>(Andrew)</w:t>
            </w:r>
          </w:p>
          <w:p w:rsidR="00BB2B28" w:rsidRPr="00616823" w:rsidRDefault="00BB2B28" w:rsidP="003B4DE5">
            <w:pPr>
              <w:spacing w:before="0" w:after="0"/>
            </w:pPr>
            <w:r w:rsidRPr="00616823">
              <w:t>these are reports that print production data, or comparisons or production data with waste data</w:t>
            </w:r>
          </w:p>
        </w:tc>
      </w:tr>
    </w:tbl>
    <w:p w:rsidR="00BB2B28" w:rsidRPr="00AA4A92" w:rsidRDefault="00BB2B28" w:rsidP="00BB2B28"/>
    <w:p w:rsidR="00AA4A92" w:rsidRDefault="00AA4A92" w:rsidP="00AA4A92">
      <w:pPr>
        <w:pStyle w:val="Heading2"/>
      </w:pPr>
      <w:bookmarkStart w:id="92" w:name="_Toc206233523"/>
      <w:r>
        <w:t>Report Class: Yield Report</w:t>
      </w:r>
      <w:bookmarkEnd w:id="92"/>
    </w:p>
    <w:p w:rsidR="00AA4A92" w:rsidRDefault="00AA4A92" w:rsidP="00AA4A92">
      <w:pPr>
        <w:pStyle w:val="Heading3"/>
      </w:pPr>
      <w:bookmarkStart w:id="93" w:name="_Toc206233524"/>
      <w:r>
        <w:t>Historical Requirements</w:t>
      </w:r>
      <w:bookmarkEnd w:id="93"/>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320"/>
        <w:gridCol w:w="18"/>
        <w:gridCol w:w="4842"/>
        <w:gridCol w:w="18"/>
      </w:tblGrid>
      <w:tr w:rsidR="00AA4A92" w:rsidRPr="00062D9B" w:rsidTr="00AA4A92">
        <w:tc>
          <w:tcPr>
            <w:tcW w:w="4338" w:type="dxa"/>
            <w:gridSpan w:val="2"/>
            <w:shd w:val="clear" w:color="auto" w:fill="E0E0E0"/>
          </w:tcPr>
          <w:p w:rsidR="00AA4A92" w:rsidRPr="00062D9B" w:rsidRDefault="00AA4A92" w:rsidP="00AA4A92">
            <w:pPr>
              <w:spacing w:before="0" w:after="0"/>
              <w:rPr>
                <w:b/>
                <w:sz w:val="24"/>
              </w:rPr>
            </w:pPr>
            <w:r w:rsidRPr="00062D9B">
              <w:rPr>
                <w:b/>
                <w:sz w:val="24"/>
              </w:rPr>
              <w:t>Requirements</w:t>
            </w:r>
          </w:p>
        </w:tc>
        <w:tc>
          <w:tcPr>
            <w:tcW w:w="4860" w:type="dxa"/>
            <w:gridSpan w:val="2"/>
            <w:shd w:val="clear" w:color="auto" w:fill="E0E0E0"/>
          </w:tcPr>
          <w:p w:rsidR="00AA4A92" w:rsidRPr="00062D9B" w:rsidRDefault="00AA4A92" w:rsidP="00AA4A92">
            <w:pPr>
              <w:spacing w:before="0" w:after="0"/>
              <w:rPr>
                <w:b/>
                <w:sz w:val="24"/>
              </w:rPr>
            </w:pPr>
            <w:r w:rsidRPr="00062D9B">
              <w:rPr>
                <w:b/>
                <w:sz w:val="24"/>
              </w:rPr>
              <w:t>Notes / Implications</w:t>
            </w:r>
          </w:p>
        </w:tc>
      </w:tr>
      <w:tr w:rsidR="00AA4A92" w:rsidTr="00AA4A92">
        <w:trPr>
          <w:gridAfter w:val="1"/>
          <w:wAfter w:w="18" w:type="dxa"/>
        </w:trPr>
        <w:tc>
          <w:tcPr>
            <w:tcW w:w="4320" w:type="dxa"/>
          </w:tcPr>
          <w:p w:rsidR="00AA4A92" w:rsidRDefault="00AA4A92" w:rsidP="00AA4A92">
            <w:pPr>
              <w:spacing w:before="0" w:after="0"/>
            </w:pPr>
            <w:r>
              <w:t>Report Class – Yield Report Class</w:t>
            </w:r>
          </w:p>
        </w:tc>
        <w:tc>
          <w:tcPr>
            <w:tcW w:w="4860" w:type="dxa"/>
            <w:gridSpan w:val="2"/>
          </w:tcPr>
          <w:p w:rsidR="00AA4A92" w:rsidRDefault="00AA4A92" w:rsidP="00AA4A92">
            <w:pPr>
              <w:spacing w:before="0" w:after="0"/>
              <w:rPr>
                <w:color w:val="FF0000"/>
              </w:rPr>
            </w:pPr>
            <w:r w:rsidRPr="004D74C4">
              <w:rPr>
                <w:color w:val="FF0000"/>
              </w:rPr>
              <w:t xml:space="preserve">Needs to be </w:t>
            </w:r>
            <w:r>
              <w:rPr>
                <w:color w:val="FF0000"/>
              </w:rPr>
              <w:t>defined</w:t>
            </w:r>
            <w:r w:rsidRPr="004D74C4">
              <w:rPr>
                <w:color w:val="FF0000"/>
              </w:rPr>
              <w:t xml:space="preserve"> </w:t>
            </w:r>
          </w:p>
          <w:p w:rsidR="00AA4A92" w:rsidRPr="004D74C4" w:rsidRDefault="00AA4A92" w:rsidP="00AA4A92">
            <w:pPr>
              <w:spacing w:before="0" w:after="0"/>
              <w:rPr>
                <w:color w:val="FF0000"/>
              </w:rPr>
            </w:pPr>
            <w:r w:rsidRPr="004D74C4">
              <w:rPr>
                <w:color w:val="FF0000"/>
              </w:rPr>
              <w:t>(Andrew)</w:t>
            </w:r>
          </w:p>
        </w:tc>
      </w:tr>
    </w:tbl>
    <w:p w:rsidR="00AA4A92" w:rsidRPr="00AA4A92" w:rsidRDefault="00AA4A92" w:rsidP="00AA4A92"/>
    <w:p w:rsidR="00AA4A92" w:rsidRDefault="00AA4A92" w:rsidP="00AA4A92">
      <w:pPr>
        <w:pStyle w:val="Heading2"/>
      </w:pPr>
      <w:bookmarkStart w:id="94" w:name="_Toc206233525"/>
      <w:r>
        <w:t>Report Class: Goal</w:t>
      </w:r>
      <w:r w:rsidR="00E24B9F">
        <w:t>s</w:t>
      </w:r>
      <w:r>
        <w:t xml:space="preserve"> Report</w:t>
      </w:r>
      <w:bookmarkEnd w:id="94"/>
    </w:p>
    <w:p w:rsidR="00AA4A92" w:rsidRDefault="00AA4A92" w:rsidP="00AA4A92">
      <w:pPr>
        <w:pStyle w:val="Heading3"/>
      </w:pPr>
      <w:bookmarkStart w:id="95" w:name="_Toc206233526"/>
      <w:r>
        <w:t>Historical Requirements</w:t>
      </w:r>
      <w:bookmarkEnd w:id="95"/>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320"/>
        <w:gridCol w:w="18"/>
        <w:gridCol w:w="4842"/>
        <w:gridCol w:w="18"/>
      </w:tblGrid>
      <w:tr w:rsidR="00AA4A92" w:rsidRPr="00062D9B" w:rsidTr="00AA4A92">
        <w:tc>
          <w:tcPr>
            <w:tcW w:w="4338" w:type="dxa"/>
            <w:gridSpan w:val="2"/>
            <w:shd w:val="clear" w:color="auto" w:fill="E0E0E0"/>
          </w:tcPr>
          <w:p w:rsidR="00AA4A92" w:rsidRPr="00062D9B" w:rsidRDefault="00AA4A92" w:rsidP="00AA4A92">
            <w:pPr>
              <w:spacing w:before="0" w:after="0"/>
              <w:rPr>
                <w:b/>
                <w:sz w:val="24"/>
              </w:rPr>
            </w:pPr>
            <w:r w:rsidRPr="00062D9B">
              <w:rPr>
                <w:b/>
                <w:sz w:val="24"/>
              </w:rPr>
              <w:t>Requirements</w:t>
            </w:r>
          </w:p>
        </w:tc>
        <w:tc>
          <w:tcPr>
            <w:tcW w:w="4860" w:type="dxa"/>
            <w:gridSpan w:val="2"/>
            <w:shd w:val="clear" w:color="auto" w:fill="E0E0E0"/>
          </w:tcPr>
          <w:p w:rsidR="00AA4A92" w:rsidRPr="00062D9B" w:rsidRDefault="00AA4A92" w:rsidP="00AA4A92">
            <w:pPr>
              <w:spacing w:before="0" w:after="0"/>
              <w:rPr>
                <w:b/>
                <w:sz w:val="24"/>
              </w:rPr>
            </w:pPr>
            <w:r w:rsidRPr="00062D9B">
              <w:rPr>
                <w:b/>
                <w:sz w:val="24"/>
              </w:rPr>
              <w:t>Notes / Implications</w:t>
            </w:r>
          </w:p>
        </w:tc>
      </w:tr>
      <w:tr w:rsidR="00AA4A92" w:rsidTr="00AA4A92">
        <w:trPr>
          <w:gridAfter w:val="1"/>
          <w:wAfter w:w="18" w:type="dxa"/>
        </w:trPr>
        <w:tc>
          <w:tcPr>
            <w:tcW w:w="4320" w:type="dxa"/>
          </w:tcPr>
          <w:p w:rsidR="00AA4A92" w:rsidRDefault="00AA4A92" w:rsidP="00AA4A92">
            <w:pPr>
              <w:spacing w:before="0" w:after="0"/>
            </w:pPr>
            <w:r>
              <w:t>Report Class – Goal Report</w:t>
            </w:r>
          </w:p>
        </w:tc>
        <w:tc>
          <w:tcPr>
            <w:tcW w:w="4860" w:type="dxa"/>
            <w:gridSpan w:val="2"/>
          </w:tcPr>
          <w:p w:rsidR="00AA4A92" w:rsidRDefault="00AA4A92" w:rsidP="00AA4A92">
            <w:pPr>
              <w:spacing w:before="0" w:after="0"/>
              <w:rPr>
                <w:color w:val="FF0000"/>
              </w:rPr>
            </w:pPr>
            <w:r w:rsidRPr="004D74C4">
              <w:rPr>
                <w:color w:val="FF0000"/>
              </w:rPr>
              <w:t xml:space="preserve">Needs to be </w:t>
            </w:r>
            <w:r>
              <w:rPr>
                <w:color w:val="FF0000"/>
              </w:rPr>
              <w:t>defined</w:t>
            </w:r>
            <w:r w:rsidRPr="004D74C4">
              <w:rPr>
                <w:color w:val="FF0000"/>
              </w:rPr>
              <w:t xml:space="preserve"> </w:t>
            </w:r>
          </w:p>
          <w:p w:rsidR="00AA4A92" w:rsidRPr="004D74C4" w:rsidRDefault="00AA4A92" w:rsidP="00AA4A92">
            <w:pPr>
              <w:spacing w:before="0" w:after="0"/>
              <w:rPr>
                <w:color w:val="FF0000"/>
              </w:rPr>
            </w:pPr>
            <w:r w:rsidRPr="004D74C4">
              <w:rPr>
                <w:color w:val="FF0000"/>
              </w:rPr>
              <w:t>(Andrew)</w:t>
            </w:r>
          </w:p>
        </w:tc>
      </w:tr>
    </w:tbl>
    <w:p w:rsidR="00AA4A92" w:rsidRPr="00AA4A92" w:rsidRDefault="00AA4A92" w:rsidP="00AA4A92"/>
    <w:p w:rsidR="00AA4A92" w:rsidRDefault="00AA4A92" w:rsidP="00AA4A92">
      <w:pPr>
        <w:pStyle w:val="Heading2"/>
      </w:pPr>
      <w:bookmarkStart w:id="96" w:name="_Toc206233527"/>
      <w:r>
        <w:lastRenderedPageBreak/>
        <w:t>Report Class: Financial Report</w:t>
      </w:r>
      <w:bookmarkEnd w:id="96"/>
    </w:p>
    <w:p w:rsidR="00AA4A92" w:rsidRDefault="00AA4A92" w:rsidP="00AA4A92">
      <w:pPr>
        <w:pStyle w:val="Heading3"/>
      </w:pPr>
      <w:bookmarkStart w:id="97" w:name="_Toc206233528"/>
      <w:r>
        <w:t>Historical Requirements</w:t>
      </w:r>
      <w:bookmarkEnd w:id="97"/>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320"/>
        <w:gridCol w:w="18"/>
        <w:gridCol w:w="4842"/>
        <w:gridCol w:w="18"/>
      </w:tblGrid>
      <w:tr w:rsidR="00AA4A92" w:rsidRPr="00062D9B" w:rsidTr="00AA4A92">
        <w:tc>
          <w:tcPr>
            <w:tcW w:w="4338" w:type="dxa"/>
            <w:gridSpan w:val="2"/>
            <w:shd w:val="clear" w:color="auto" w:fill="E0E0E0"/>
          </w:tcPr>
          <w:p w:rsidR="00AA4A92" w:rsidRPr="00062D9B" w:rsidRDefault="00AA4A92" w:rsidP="00AA4A92">
            <w:pPr>
              <w:spacing w:before="0" w:after="0"/>
              <w:rPr>
                <w:b/>
                <w:sz w:val="24"/>
              </w:rPr>
            </w:pPr>
            <w:r w:rsidRPr="00062D9B">
              <w:rPr>
                <w:b/>
                <w:sz w:val="24"/>
              </w:rPr>
              <w:t>Requirements</w:t>
            </w:r>
          </w:p>
        </w:tc>
        <w:tc>
          <w:tcPr>
            <w:tcW w:w="4860" w:type="dxa"/>
            <w:gridSpan w:val="2"/>
            <w:shd w:val="clear" w:color="auto" w:fill="E0E0E0"/>
          </w:tcPr>
          <w:p w:rsidR="00AA4A92" w:rsidRPr="00062D9B" w:rsidRDefault="00AA4A92" w:rsidP="00AA4A92">
            <w:pPr>
              <w:spacing w:before="0" w:after="0"/>
              <w:rPr>
                <w:b/>
                <w:sz w:val="24"/>
              </w:rPr>
            </w:pPr>
            <w:r w:rsidRPr="00062D9B">
              <w:rPr>
                <w:b/>
                <w:sz w:val="24"/>
              </w:rPr>
              <w:t>Notes / Implications</w:t>
            </w:r>
          </w:p>
        </w:tc>
      </w:tr>
      <w:tr w:rsidR="00AA4A92" w:rsidTr="00AA4A92">
        <w:trPr>
          <w:gridAfter w:val="1"/>
          <w:wAfter w:w="18" w:type="dxa"/>
        </w:trPr>
        <w:tc>
          <w:tcPr>
            <w:tcW w:w="4320" w:type="dxa"/>
          </w:tcPr>
          <w:p w:rsidR="00AA4A92" w:rsidRDefault="00AA4A92" w:rsidP="00AA4A92">
            <w:pPr>
              <w:spacing w:before="0" w:after="0"/>
            </w:pPr>
            <w:r>
              <w:t>Report Class – Financial Report Class</w:t>
            </w:r>
          </w:p>
        </w:tc>
        <w:tc>
          <w:tcPr>
            <w:tcW w:w="4860" w:type="dxa"/>
            <w:gridSpan w:val="2"/>
          </w:tcPr>
          <w:p w:rsidR="00AA4A92" w:rsidRDefault="000552D9" w:rsidP="000552D9">
            <w:pPr>
              <w:spacing w:before="0" w:after="0"/>
              <w:rPr>
                <w:color w:val="FF0000"/>
              </w:rPr>
            </w:pPr>
            <w:r>
              <w:rPr>
                <w:color w:val="FF0000"/>
              </w:rPr>
              <w:t>Tabular report showing sales, food cost, meal count and food waste (broken down by month) on the same grid for a specified period of time.</w:t>
            </w:r>
          </w:p>
          <w:p w:rsidR="00142F9D" w:rsidRDefault="00142F9D" w:rsidP="000552D9">
            <w:pPr>
              <w:spacing w:before="0" w:after="0"/>
              <w:rPr>
                <w:color w:val="FF0000"/>
              </w:rPr>
            </w:pPr>
          </w:p>
          <w:p w:rsidR="00142F9D" w:rsidRDefault="00142F9D" w:rsidP="000552D9">
            <w:pPr>
              <w:spacing w:before="0" w:after="0"/>
              <w:rPr>
                <w:color w:val="FF0000"/>
              </w:rPr>
            </w:pPr>
            <w:r>
              <w:rPr>
                <w:color w:val="FF0000"/>
              </w:rPr>
              <w:t>Three reports – see separate spreadsheet mockups.</w:t>
            </w:r>
          </w:p>
          <w:p w:rsidR="000552D9" w:rsidRDefault="000552D9" w:rsidP="000552D9">
            <w:pPr>
              <w:spacing w:before="0" w:after="0"/>
              <w:rPr>
                <w:color w:val="FF0000"/>
              </w:rPr>
            </w:pPr>
          </w:p>
          <w:p w:rsidR="000552D9" w:rsidRDefault="000552D9" w:rsidP="000552D9">
            <w:pPr>
              <w:spacing w:before="0" w:after="0"/>
              <w:rPr>
                <w:color w:val="FF0000"/>
              </w:rPr>
            </w:pPr>
          </w:p>
          <w:p w:rsidR="000552D9" w:rsidRPr="004D74C4" w:rsidRDefault="000552D9" w:rsidP="000552D9">
            <w:pPr>
              <w:spacing w:before="0" w:after="0"/>
              <w:rPr>
                <w:color w:val="FF0000"/>
              </w:rPr>
            </w:pPr>
          </w:p>
        </w:tc>
      </w:tr>
    </w:tbl>
    <w:p w:rsidR="00AA4A92" w:rsidRPr="00AA4A92" w:rsidRDefault="00AA4A92" w:rsidP="00AA4A92"/>
    <w:p w:rsidR="005B11B3" w:rsidRDefault="005B11B3" w:rsidP="005B11B3">
      <w:pPr>
        <w:pStyle w:val="Heading2"/>
      </w:pPr>
      <w:bookmarkStart w:id="98" w:name="_Toc206233529"/>
      <w:r>
        <w:t>Report Class: Interstitial Report</w:t>
      </w:r>
      <w:bookmarkEnd w:id="98"/>
    </w:p>
    <w:p w:rsidR="00AA4A92" w:rsidRDefault="00AA4A92" w:rsidP="005B11B3">
      <w:pPr>
        <w:pStyle w:val="Heading3"/>
      </w:pPr>
      <w:bookmarkStart w:id="99" w:name="_Toc206233530"/>
      <w:r>
        <w:t>Requirements</w:t>
      </w:r>
      <w:bookmarkEnd w:id="99"/>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338"/>
        <w:gridCol w:w="4860"/>
      </w:tblGrid>
      <w:tr w:rsidR="00AA4A92" w:rsidRPr="00062D9B" w:rsidTr="00AA4A92">
        <w:tc>
          <w:tcPr>
            <w:tcW w:w="4338" w:type="dxa"/>
            <w:shd w:val="clear" w:color="auto" w:fill="E0E0E0"/>
          </w:tcPr>
          <w:p w:rsidR="00AA4A92" w:rsidRPr="00062D9B" w:rsidRDefault="00AA4A92" w:rsidP="00AA4A92">
            <w:pPr>
              <w:spacing w:before="0" w:after="0"/>
              <w:rPr>
                <w:b/>
                <w:sz w:val="24"/>
              </w:rPr>
            </w:pPr>
            <w:r w:rsidRPr="00062D9B">
              <w:rPr>
                <w:b/>
                <w:sz w:val="24"/>
              </w:rPr>
              <w:t>Requirements</w:t>
            </w:r>
          </w:p>
        </w:tc>
        <w:tc>
          <w:tcPr>
            <w:tcW w:w="4860" w:type="dxa"/>
            <w:shd w:val="clear" w:color="auto" w:fill="E0E0E0"/>
          </w:tcPr>
          <w:p w:rsidR="00AA4A92" w:rsidRPr="00062D9B" w:rsidRDefault="00AA4A92" w:rsidP="00AA4A92">
            <w:pPr>
              <w:spacing w:before="0" w:after="0"/>
              <w:rPr>
                <w:b/>
                <w:sz w:val="24"/>
              </w:rPr>
            </w:pPr>
            <w:r w:rsidRPr="00062D9B">
              <w:rPr>
                <w:b/>
                <w:sz w:val="24"/>
              </w:rPr>
              <w:t>Notes / Implications</w:t>
            </w:r>
          </w:p>
        </w:tc>
      </w:tr>
      <w:tr w:rsidR="00AA4A92" w:rsidRPr="004D74C4" w:rsidTr="00AA4A92">
        <w:tc>
          <w:tcPr>
            <w:tcW w:w="4338" w:type="dxa"/>
          </w:tcPr>
          <w:p w:rsidR="00AA4A92" w:rsidRDefault="00AA4A92" w:rsidP="00AA4A92">
            <w:pPr>
              <w:spacing w:before="0" w:after="0"/>
            </w:pPr>
            <w:r>
              <w:t>Report Class – Interstitial Report</w:t>
            </w:r>
          </w:p>
        </w:tc>
        <w:tc>
          <w:tcPr>
            <w:tcW w:w="4860" w:type="dxa"/>
          </w:tcPr>
          <w:p w:rsidR="00AA4A92" w:rsidRDefault="00AA4A92" w:rsidP="00AA4A92">
            <w:pPr>
              <w:spacing w:before="0" w:after="0"/>
              <w:rPr>
                <w:color w:val="FF0000"/>
              </w:rPr>
            </w:pPr>
            <w:r w:rsidRPr="004D74C4">
              <w:rPr>
                <w:color w:val="FF0000"/>
              </w:rPr>
              <w:t xml:space="preserve">Need to define this </w:t>
            </w:r>
          </w:p>
          <w:p w:rsidR="00AA4A92" w:rsidRDefault="00AA4A92" w:rsidP="00AA4A92">
            <w:pPr>
              <w:spacing w:before="0" w:after="0"/>
              <w:rPr>
                <w:color w:val="FF0000"/>
              </w:rPr>
            </w:pPr>
            <w:r w:rsidRPr="004D74C4">
              <w:rPr>
                <w:color w:val="FF0000"/>
              </w:rPr>
              <w:t>(Andrew</w:t>
            </w:r>
            <w:r>
              <w:rPr>
                <w:color w:val="FF0000"/>
              </w:rPr>
              <w:t>/SAR</w:t>
            </w:r>
            <w:r w:rsidRPr="004D74C4">
              <w:rPr>
                <w:color w:val="FF0000"/>
              </w:rPr>
              <w:t>)</w:t>
            </w:r>
          </w:p>
          <w:p w:rsidR="00AA4A92" w:rsidRPr="00616823" w:rsidRDefault="00AA4A92" w:rsidP="00AA4A92">
            <w:pPr>
              <w:spacing w:before="0" w:after="0"/>
            </w:pPr>
            <w:r w:rsidRPr="00616823">
              <w:t>Simple text report that prints a list of messages based on input parameters, to alert the user to issues/opportunities in prior reports.</w:t>
            </w:r>
          </w:p>
        </w:tc>
      </w:tr>
    </w:tbl>
    <w:p w:rsidR="005B11B3" w:rsidRDefault="005B11B3" w:rsidP="005B11B3">
      <w:pPr>
        <w:pStyle w:val="Heading3"/>
      </w:pPr>
      <w:bookmarkStart w:id="100" w:name="_Toc206233531"/>
      <w:r>
        <w:t>Historical Requirements</w:t>
      </w:r>
      <w:bookmarkEnd w:id="100"/>
    </w:p>
    <w:p w:rsidR="005B11B3" w:rsidRPr="00323D56" w:rsidRDefault="005B11B3" w:rsidP="005B11B3">
      <w:r>
        <w:t>None – this is a new report class.</w:t>
      </w:r>
    </w:p>
    <w:p w:rsidR="005B11B3" w:rsidRDefault="005B11B3" w:rsidP="005B11B3">
      <w:pPr>
        <w:pStyle w:val="Heading2"/>
      </w:pPr>
      <w:bookmarkStart w:id="101" w:name="_Toc206233532"/>
      <w:r>
        <w:t>Report Class: Transfers History Report</w:t>
      </w:r>
      <w:bookmarkEnd w:id="101"/>
    </w:p>
    <w:p w:rsidR="005B11B3" w:rsidRDefault="005B11B3" w:rsidP="005B11B3">
      <w:pPr>
        <w:pStyle w:val="Heading3"/>
      </w:pPr>
      <w:bookmarkStart w:id="102" w:name="_Toc206233533"/>
      <w:r>
        <w:t>Historical Requirements</w:t>
      </w:r>
      <w:bookmarkEnd w:id="102"/>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320"/>
        <w:gridCol w:w="4860"/>
      </w:tblGrid>
      <w:tr w:rsidR="005B11B3" w:rsidRPr="00062D9B" w:rsidTr="005B11B3">
        <w:tc>
          <w:tcPr>
            <w:tcW w:w="4320" w:type="dxa"/>
            <w:tcBorders>
              <w:bottom w:val="single" w:sz="4" w:space="0" w:color="auto"/>
            </w:tcBorders>
            <w:shd w:val="clear" w:color="auto" w:fill="E0E0E0"/>
          </w:tcPr>
          <w:p w:rsidR="005B11B3" w:rsidRPr="00062D9B" w:rsidRDefault="005B11B3" w:rsidP="005B11B3">
            <w:pPr>
              <w:spacing w:before="0" w:after="0"/>
              <w:rPr>
                <w:b/>
                <w:sz w:val="24"/>
              </w:rPr>
            </w:pPr>
            <w:r w:rsidRPr="00062D9B">
              <w:rPr>
                <w:b/>
                <w:sz w:val="24"/>
              </w:rPr>
              <w:t>Requirements</w:t>
            </w:r>
          </w:p>
        </w:tc>
        <w:tc>
          <w:tcPr>
            <w:tcW w:w="4860" w:type="dxa"/>
            <w:tcBorders>
              <w:bottom w:val="single" w:sz="4" w:space="0" w:color="auto"/>
            </w:tcBorders>
            <w:shd w:val="clear" w:color="auto" w:fill="E0E0E0"/>
          </w:tcPr>
          <w:p w:rsidR="005B11B3" w:rsidRPr="00062D9B" w:rsidRDefault="005B11B3" w:rsidP="005B11B3">
            <w:pPr>
              <w:spacing w:before="0" w:after="0"/>
              <w:rPr>
                <w:b/>
                <w:sz w:val="24"/>
              </w:rPr>
            </w:pPr>
            <w:r w:rsidRPr="00062D9B">
              <w:rPr>
                <w:b/>
                <w:sz w:val="24"/>
              </w:rPr>
              <w:t>Notes / Implications</w:t>
            </w:r>
          </w:p>
        </w:tc>
      </w:tr>
      <w:tr w:rsidR="005B11B3" w:rsidRPr="00E85312" w:rsidTr="005B11B3">
        <w:tc>
          <w:tcPr>
            <w:tcW w:w="4320" w:type="dxa"/>
            <w:tcBorders>
              <w:top w:val="single" w:sz="4" w:space="0" w:color="auto"/>
              <w:left w:val="single" w:sz="4" w:space="0" w:color="auto"/>
              <w:bottom w:val="single" w:sz="4" w:space="0" w:color="auto"/>
              <w:right w:val="single" w:sz="4" w:space="0" w:color="auto"/>
            </w:tcBorders>
            <w:shd w:val="clear" w:color="auto" w:fill="FFFFFF"/>
          </w:tcPr>
          <w:p w:rsidR="005B11B3" w:rsidRDefault="005B11B3" w:rsidP="005B11B3">
            <w:pPr>
              <w:spacing w:before="0" w:after="0"/>
            </w:pPr>
            <w:r>
              <w:t>Report Class – Transfer History</w:t>
            </w:r>
          </w:p>
        </w:tc>
        <w:tc>
          <w:tcPr>
            <w:tcW w:w="4860" w:type="dxa"/>
            <w:tcBorders>
              <w:top w:val="single" w:sz="4" w:space="0" w:color="auto"/>
              <w:left w:val="single" w:sz="4" w:space="0" w:color="auto"/>
              <w:bottom w:val="single" w:sz="4" w:space="0" w:color="auto"/>
              <w:right w:val="single" w:sz="4" w:space="0" w:color="auto"/>
            </w:tcBorders>
            <w:shd w:val="clear" w:color="auto" w:fill="FFFFFF"/>
          </w:tcPr>
          <w:p w:rsidR="005B11B3" w:rsidRDefault="005B11B3" w:rsidP="005B11B3">
            <w:pPr>
              <w:spacing w:before="0" w:after="0"/>
              <w:rPr>
                <w:color w:val="FF0000"/>
              </w:rPr>
            </w:pPr>
            <w:r w:rsidRPr="004D74C4">
              <w:rPr>
                <w:color w:val="FF0000"/>
              </w:rPr>
              <w:t xml:space="preserve">Needs to be </w:t>
            </w:r>
            <w:r>
              <w:rPr>
                <w:color w:val="FF0000"/>
              </w:rPr>
              <w:t>designed</w:t>
            </w:r>
            <w:r w:rsidRPr="004D74C4">
              <w:rPr>
                <w:color w:val="FF0000"/>
              </w:rPr>
              <w:t xml:space="preserve"> </w:t>
            </w:r>
          </w:p>
          <w:p w:rsidR="005B11B3" w:rsidRPr="004D74C4" w:rsidRDefault="005B11B3" w:rsidP="005B11B3">
            <w:pPr>
              <w:spacing w:before="0" w:after="0"/>
              <w:rPr>
                <w:color w:val="FF0000"/>
              </w:rPr>
            </w:pPr>
            <w:r>
              <w:rPr>
                <w:color w:val="FF0000"/>
              </w:rPr>
              <w:t>(SAR</w:t>
            </w:r>
            <w:r w:rsidRPr="004D74C4">
              <w:rPr>
                <w:color w:val="FF0000"/>
              </w:rPr>
              <w:t>)</w:t>
            </w:r>
          </w:p>
          <w:p w:rsidR="005B11B3" w:rsidRPr="00616823" w:rsidRDefault="005B11B3" w:rsidP="005B11B3">
            <w:pPr>
              <w:spacing w:before="0" w:after="0"/>
            </w:pPr>
            <w:r w:rsidRPr="00616823">
              <w:t>Report that summarizes the dates of prior waste transfers and # of records and Tracker serial numbers</w:t>
            </w:r>
          </w:p>
        </w:tc>
      </w:tr>
    </w:tbl>
    <w:p w:rsidR="005B11B3" w:rsidRDefault="005B11B3" w:rsidP="005B11B3">
      <w:pPr>
        <w:pStyle w:val="Heading2"/>
      </w:pPr>
      <w:bookmarkStart w:id="103" w:name="_Toc206233534"/>
      <w:r>
        <w:t>Report Class: Database Report</w:t>
      </w:r>
      <w:bookmarkEnd w:id="103"/>
    </w:p>
    <w:p w:rsidR="00207915" w:rsidRPr="00207915" w:rsidRDefault="00207915" w:rsidP="00207915">
      <w:pPr>
        <w:pStyle w:val="Heading3"/>
      </w:pPr>
      <w:bookmarkStart w:id="104" w:name="_Toc206233535"/>
      <w:r>
        <w:t>Requirements</w:t>
      </w:r>
      <w:bookmarkEnd w:id="104"/>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320"/>
        <w:gridCol w:w="4860"/>
      </w:tblGrid>
      <w:tr w:rsidR="00AA4A92" w:rsidRPr="00062D9B" w:rsidTr="00AA4A92">
        <w:tc>
          <w:tcPr>
            <w:tcW w:w="4320" w:type="dxa"/>
            <w:tcBorders>
              <w:bottom w:val="single" w:sz="4" w:space="0" w:color="auto"/>
            </w:tcBorders>
            <w:shd w:val="clear" w:color="auto" w:fill="E0E0E0"/>
          </w:tcPr>
          <w:p w:rsidR="00AA4A92" w:rsidRPr="00062D9B" w:rsidRDefault="00AA4A92" w:rsidP="00AA4A92">
            <w:pPr>
              <w:spacing w:before="0" w:after="0"/>
              <w:rPr>
                <w:b/>
                <w:sz w:val="24"/>
              </w:rPr>
            </w:pPr>
            <w:r w:rsidRPr="00062D9B">
              <w:rPr>
                <w:b/>
                <w:sz w:val="24"/>
              </w:rPr>
              <w:t>Requirements</w:t>
            </w:r>
          </w:p>
        </w:tc>
        <w:tc>
          <w:tcPr>
            <w:tcW w:w="4860" w:type="dxa"/>
            <w:tcBorders>
              <w:bottom w:val="single" w:sz="4" w:space="0" w:color="auto"/>
            </w:tcBorders>
            <w:shd w:val="clear" w:color="auto" w:fill="E0E0E0"/>
          </w:tcPr>
          <w:p w:rsidR="00AA4A92" w:rsidRPr="00062D9B" w:rsidRDefault="00AA4A92" w:rsidP="00AA4A92">
            <w:pPr>
              <w:spacing w:before="0" w:after="0"/>
              <w:rPr>
                <w:b/>
                <w:sz w:val="24"/>
              </w:rPr>
            </w:pPr>
            <w:r w:rsidRPr="00062D9B">
              <w:rPr>
                <w:b/>
                <w:sz w:val="24"/>
              </w:rPr>
              <w:t>Notes / Implications</w:t>
            </w:r>
          </w:p>
        </w:tc>
      </w:tr>
      <w:tr w:rsidR="00AA4A92" w:rsidRPr="00E85312" w:rsidTr="00AA4A92">
        <w:tc>
          <w:tcPr>
            <w:tcW w:w="4320" w:type="dxa"/>
            <w:tcBorders>
              <w:top w:val="single" w:sz="4" w:space="0" w:color="auto"/>
              <w:left w:val="single" w:sz="4" w:space="0" w:color="auto"/>
              <w:bottom w:val="single" w:sz="4" w:space="0" w:color="auto"/>
              <w:right w:val="single" w:sz="4" w:space="0" w:color="auto"/>
            </w:tcBorders>
            <w:shd w:val="clear" w:color="auto" w:fill="FFFFFF"/>
          </w:tcPr>
          <w:p w:rsidR="00AA4A92" w:rsidRDefault="00AA4A92" w:rsidP="00AA4A92">
            <w:pPr>
              <w:spacing w:before="0" w:after="0"/>
            </w:pPr>
            <w:r>
              <w:t>Report Class – Database Report</w:t>
            </w:r>
          </w:p>
        </w:tc>
        <w:tc>
          <w:tcPr>
            <w:tcW w:w="4860" w:type="dxa"/>
            <w:tcBorders>
              <w:top w:val="single" w:sz="4" w:space="0" w:color="auto"/>
              <w:left w:val="single" w:sz="4" w:space="0" w:color="auto"/>
              <w:bottom w:val="single" w:sz="4" w:space="0" w:color="auto"/>
              <w:right w:val="single" w:sz="4" w:space="0" w:color="auto"/>
            </w:tcBorders>
            <w:shd w:val="clear" w:color="auto" w:fill="FFFFFF"/>
          </w:tcPr>
          <w:p w:rsidR="00AA4A92" w:rsidRDefault="00AA4A92" w:rsidP="00AA4A92">
            <w:pPr>
              <w:spacing w:before="0" w:after="0"/>
              <w:rPr>
                <w:color w:val="FF0000"/>
              </w:rPr>
            </w:pPr>
            <w:r w:rsidRPr="004D74C4">
              <w:rPr>
                <w:color w:val="FF0000"/>
              </w:rPr>
              <w:t xml:space="preserve">Needs to be </w:t>
            </w:r>
            <w:r>
              <w:rPr>
                <w:color w:val="FF0000"/>
              </w:rPr>
              <w:t>designed</w:t>
            </w:r>
            <w:r w:rsidRPr="004D74C4">
              <w:rPr>
                <w:color w:val="FF0000"/>
              </w:rPr>
              <w:t xml:space="preserve"> </w:t>
            </w:r>
          </w:p>
          <w:p w:rsidR="00AA4A92" w:rsidRPr="004D74C4" w:rsidRDefault="00AA4A92" w:rsidP="00AA4A92">
            <w:pPr>
              <w:spacing w:before="0" w:after="0"/>
              <w:rPr>
                <w:color w:val="FF0000"/>
              </w:rPr>
            </w:pPr>
            <w:r>
              <w:rPr>
                <w:color w:val="FF0000"/>
              </w:rPr>
              <w:t>(SAR</w:t>
            </w:r>
            <w:r w:rsidRPr="004D74C4">
              <w:rPr>
                <w:color w:val="FF0000"/>
              </w:rPr>
              <w:t>)</w:t>
            </w:r>
          </w:p>
          <w:p w:rsidR="00AA4A92" w:rsidRPr="00616823" w:rsidRDefault="00AA4A92" w:rsidP="00AA4A92">
            <w:pPr>
              <w:spacing w:before="0" w:after="0"/>
            </w:pPr>
            <w:r w:rsidRPr="00616823">
              <w:t>This report provides a number of useful statistics regarding the current database, including:</w:t>
            </w:r>
          </w:p>
          <w:p w:rsidR="00AA4A92" w:rsidRPr="00616823" w:rsidRDefault="00AA4A92" w:rsidP="00AA4A92">
            <w:pPr>
              <w:numPr>
                <w:ilvl w:val="0"/>
                <w:numId w:val="56"/>
              </w:numPr>
              <w:spacing w:before="0" w:after="0"/>
            </w:pPr>
            <w:r w:rsidRPr="00616823">
              <w:t>Database size</w:t>
            </w:r>
          </w:p>
          <w:p w:rsidR="00AA4A92" w:rsidRPr="00616823" w:rsidRDefault="00AA4A92" w:rsidP="00AA4A92">
            <w:pPr>
              <w:numPr>
                <w:ilvl w:val="0"/>
                <w:numId w:val="56"/>
              </w:numPr>
              <w:spacing w:before="0" w:after="0"/>
            </w:pPr>
            <w:r w:rsidRPr="00616823">
              <w:t>Number of sites, and number of Trackers for each site</w:t>
            </w:r>
          </w:p>
          <w:p w:rsidR="00AA4A92" w:rsidRPr="00616823" w:rsidRDefault="00AA4A92" w:rsidP="00AA4A92">
            <w:pPr>
              <w:numPr>
                <w:ilvl w:val="0"/>
                <w:numId w:val="56"/>
              </w:numPr>
              <w:spacing w:before="0" w:after="0"/>
            </w:pPr>
            <w:r w:rsidRPr="00616823">
              <w:t>Number of waste records</w:t>
            </w:r>
          </w:p>
          <w:p w:rsidR="00207915" w:rsidRPr="00616823" w:rsidRDefault="00207915" w:rsidP="00AA4A92">
            <w:pPr>
              <w:numPr>
                <w:ilvl w:val="0"/>
                <w:numId w:val="56"/>
              </w:numPr>
              <w:spacing w:before="0" w:after="0"/>
            </w:pPr>
            <w:r w:rsidRPr="00616823">
              <w:t xml:space="preserve">Number of waste transfers that have taken </w:t>
            </w:r>
            <w:r w:rsidRPr="00616823">
              <w:lastRenderedPageBreak/>
              <w:t>place</w:t>
            </w:r>
          </w:p>
          <w:p w:rsidR="00AA4A92" w:rsidRPr="00616823" w:rsidRDefault="00AA4A92" w:rsidP="00AA4A92">
            <w:pPr>
              <w:numPr>
                <w:ilvl w:val="0"/>
                <w:numId w:val="56"/>
              </w:numPr>
              <w:spacing w:before="0" w:after="0"/>
            </w:pPr>
            <w:r w:rsidRPr="00616823">
              <w:t>Number of Types broken down into all the dimensions)</w:t>
            </w:r>
          </w:p>
          <w:p w:rsidR="00AA4A92" w:rsidRPr="00616823" w:rsidRDefault="00AA4A92" w:rsidP="00AA4A92">
            <w:pPr>
              <w:numPr>
                <w:ilvl w:val="0"/>
                <w:numId w:val="56"/>
              </w:numPr>
              <w:spacing w:before="0" w:after="0"/>
            </w:pPr>
            <w:r w:rsidRPr="00616823">
              <w:t>Number of Menus, Buttons broken down by Tracker and each type of menu/button</w:t>
            </w:r>
          </w:p>
          <w:p w:rsidR="00207915" w:rsidRPr="00AA4A92" w:rsidRDefault="00207915" w:rsidP="00AA4A92">
            <w:pPr>
              <w:numPr>
                <w:ilvl w:val="0"/>
                <w:numId w:val="56"/>
              </w:numPr>
              <w:spacing w:before="0" w:after="0"/>
            </w:pPr>
            <w:r w:rsidRPr="00616823">
              <w:t>[more TBD]</w:t>
            </w:r>
          </w:p>
        </w:tc>
      </w:tr>
    </w:tbl>
    <w:p w:rsidR="005B11B3" w:rsidRPr="005B11B3" w:rsidRDefault="005B11B3" w:rsidP="00AA4A92"/>
    <w:p w:rsidR="005B11B3" w:rsidRDefault="005B11B3" w:rsidP="005B11B3">
      <w:pPr>
        <w:pStyle w:val="Heading3"/>
      </w:pPr>
      <w:bookmarkStart w:id="105" w:name="_Toc206233536"/>
      <w:r>
        <w:t>Historical Requirements</w:t>
      </w:r>
      <w:bookmarkEnd w:id="105"/>
    </w:p>
    <w:p w:rsidR="00323D56" w:rsidRPr="00323D56" w:rsidRDefault="005B11B3" w:rsidP="00323D56">
      <w:r>
        <w:t>None – this is a new report class.</w:t>
      </w:r>
    </w:p>
    <w:p w:rsidR="00627A78" w:rsidRDefault="00627A78" w:rsidP="00627A78">
      <w:pPr>
        <w:pStyle w:val="Heading2"/>
      </w:pPr>
      <w:bookmarkStart w:id="106" w:name="_Toc206233537"/>
      <w:r>
        <w:t>Re</w:t>
      </w:r>
      <w:r w:rsidR="00323D56">
        <w:t>port Class: Configuration Report</w:t>
      </w:r>
      <w:bookmarkEnd w:id="106"/>
    </w:p>
    <w:p w:rsidR="00627A78" w:rsidRDefault="00627A78" w:rsidP="00627A78">
      <w:pPr>
        <w:pStyle w:val="Heading3"/>
      </w:pPr>
      <w:bookmarkStart w:id="107" w:name="_Toc206233538"/>
      <w:r>
        <w:t>Historical Requirements</w:t>
      </w:r>
      <w:bookmarkEnd w:id="107"/>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320"/>
        <w:gridCol w:w="4860"/>
      </w:tblGrid>
      <w:tr w:rsidR="00627A78" w:rsidRPr="00062D9B" w:rsidTr="00627A78">
        <w:tc>
          <w:tcPr>
            <w:tcW w:w="4320" w:type="dxa"/>
            <w:tcBorders>
              <w:bottom w:val="single" w:sz="4" w:space="0" w:color="auto"/>
            </w:tcBorders>
            <w:shd w:val="clear" w:color="auto" w:fill="E0E0E0"/>
          </w:tcPr>
          <w:p w:rsidR="00627A78" w:rsidRPr="00062D9B" w:rsidRDefault="00627A78" w:rsidP="00627A78">
            <w:pPr>
              <w:spacing w:before="0" w:after="0"/>
              <w:rPr>
                <w:b/>
                <w:sz w:val="24"/>
              </w:rPr>
            </w:pPr>
            <w:r w:rsidRPr="00062D9B">
              <w:rPr>
                <w:b/>
                <w:sz w:val="24"/>
              </w:rPr>
              <w:t>Requirements</w:t>
            </w:r>
          </w:p>
        </w:tc>
        <w:tc>
          <w:tcPr>
            <w:tcW w:w="4860" w:type="dxa"/>
            <w:tcBorders>
              <w:bottom w:val="single" w:sz="4" w:space="0" w:color="auto"/>
            </w:tcBorders>
            <w:shd w:val="clear" w:color="auto" w:fill="E0E0E0"/>
          </w:tcPr>
          <w:p w:rsidR="00627A78" w:rsidRPr="00062D9B" w:rsidRDefault="00627A78" w:rsidP="00627A78">
            <w:pPr>
              <w:spacing w:before="0" w:after="0"/>
              <w:rPr>
                <w:b/>
                <w:sz w:val="24"/>
              </w:rPr>
            </w:pPr>
            <w:r w:rsidRPr="00062D9B">
              <w:rPr>
                <w:b/>
                <w:sz w:val="24"/>
              </w:rPr>
              <w:t>Notes / Implications</w:t>
            </w:r>
          </w:p>
        </w:tc>
      </w:tr>
      <w:tr w:rsidR="00627A78" w:rsidRPr="00E85312" w:rsidTr="00627A78">
        <w:tc>
          <w:tcPr>
            <w:tcW w:w="4320" w:type="dxa"/>
            <w:tcBorders>
              <w:top w:val="single" w:sz="4" w:space="0" w:color="auto"/>
              <w:left w:val="single" w:sz="4" w:space="0" w:color="auto"/>
              <w:bottom w:val="single" w:sz="4" w:space="0" w:color="auto"/>
              <w:right w:val="single" w:sz="4" w:space="0" w:color="auto"/>
            </w:tcBorders>
            <w:shd w:val="clear" w:color="auto" w:fill="FFFFFF"/>
          </w:tcPr>
          <w:p w:rsidR="00627A78" w:rsidRDefault="00627A78" w:rsidP="00627A78">
            <w:pPr>
              <w:pStyle w:val="ListParagraph"/>
              <w:spacing w:after="0"/>
              <w:ind w:left="0"/>
            </w:pPr>
            <w:r>
              <w:t>Report Class  - Print Configuration Report</w:t>
            </w:r>
          </w:p>
          <w:p w:rsidR="00627A78" w:rsidRDefault="00627A78" w:rsidP="00627A78">
            <w:pPr>
              <w:spacing w:before="0" w:after="0"/>
            </w:pPr>
            <w:r>
              <w:t>(Based on VWA 3.1 Detail Reports)</w:t>
            </w:r>
          </w:p>
        </w:tc>
        <w:tc>
          <w:tcPr>
            <w:tcW w:w="4860" w:type="dxa"/>
            <w:tcBorders>
              <w:top w:val="single" w:sz="4" w:space="0" w:color="auto"/>
              <w:left w:val="single" w:sz="4" w:space="0" w:color="auto"/>
              <w:bottom w:val="single" w:sz="4" w:space="0" w:color="auto"/>
              <w:right w:val="single" w:sz="4" w:space="0" w:color="auto"/>
            </w:tcBorders>
            <w:shd w:val="clear" w:color="auto" w:fill="FFFFFF"/>
          </w:tcPr>
          <w:p w:rsidR="00D46610" w:rsidRDefault="00627A78" w:rsidP="00627A78">
            <w:pPr>
              <w:spacing w:before="0" w:after="0"/>
              <w:rPr>
                <w:color w:val="FF0000"/>
              </w:rPr>
            </w:pPr>
            <w:r w:rsidRPr="004D74C4">
              <w:rPr>
                <w:color w:val="FF0000"/>
              </w:rPr>
              <w:t xml:space="preserve">Needs to be designed </w:t>
            </w:r>
          </w:p>
          <w:p w:rsidR="00627A78" w:rsidRDefault="00627A78" w:rsidP="00627A78">
            <w:pPr>
              <w:spacing w:before="0" w:after="0"/>
              <w:rPr>
                <w:color w:val="FF0000"/>
              </w:rPr>
            </w:pPr>
            <w:r w:rsidRPr="004D74C4">
              <w:rPr>
                <w:color w:val="FF0000"/>
              </w:rPr>
              <w:t>(</w:t>
            </w:r>
            <w:r w:rsidR="00D46610">
              <w:rPr>
                <w:color w:val="FF0000"/>
              </w:rPr>
              <w:t>SAR/</w:t>
            </w:r>
            <w:r w:rsidRPr="004D74C4">
              <w:rPr>
                <w:color w:val="FF0000"/>
              </w:rPr>
              <w:t>Andrew)</w:t>
            </w:r>
          </w:p>
          <w:p w:rsidR="00627A78" w:rsidRDefault="00627A78" w:rsidP="00627A78">
            <w:pPr>
              <w:spacing w:before="0" w:after="0"/>
            </w:pPr>
            <w:r>
              <w:t>Updated report that reflects the total configuration of Trackers, Types, etc. , and hierarchy.</w:t>
            </w:r>
          </w:p>
        </w:tc>
      </w:tr>
    </w:tbl>
    <w:p w:rsidR="00E85312" w:rsidRDefault="00E85312" w:rsidP="00E85312"/>
    <w:p w:rsidR="00627A78" w:rsidRDefault="00C85DFC" w:rsidP="00E85312">
      <w:r>
        <w:t>Report Orientation: Landscape</w:t>
      </w:r>
    </w:p>
    <w:p w:rsidR="00C85DFC" w:rsidRDefault="00C85DFC" w:rsidP="00E85312">
      <w:r>
        <w:t>Header:  Database filename, Date</w:t>
      </w:r>
    </w:p>
    <w:p w:rsidR="00C85DFC" w:rsidRDefault="00C85DFC" w:rsidP="00E85312">
      <w:r>
        <w:t xml:space="preserve">Footer: </w:t>
      </w:r>
    </w:p>
    <w:p w:rsidR="00C85DFC" w:rsidRDefault="00C85DFC" w:rsidP="00E85312">
      <w:r>
        <w:t>Outline:</w:t>
      </w:r>
    </w:p>
    <w:p w:rsidR="00C85DFC" w:rsidRDefault="00C85DFC" w:rsidP="00E85312"/>
    <w:p w:rsidR="00C85DFC" w:rsidRPr="00E85312" w:rsidRDefault="00C85DFC" w:rsidP="00E85312"/>
    <w:p w:rsidR="00D46610" w:rsidRDefault="00C85DFC" w:rsidP="00521487">
      <w:pPr>
        <w:pStyle w:val="Heading1"/>
      </w:pPr>
      <w:bookmarkStart w:id="108" w:name="_Toc206233539"/>
      <w:r>
        <w:br w:type="page"/>
      </w:r>
      <w:r w:rsidR="00D46610">
        <w:lastRenderedPageBreak/>
        <w:t>VWA</w:t>
      </w:r>
      <w:r w:rsidR="00AA5133">
        <w:t>4 &amp; Future</w:t>
      </w:r>
      <w:r w:rsidR="00D46610">
        <w:t xml:space="preserve"> Report Class Ideas (TBD)</w:t>
      </w:r>
      <w:bookmarkEnd w:id="108"/>
    </w:p>
    <w:p w:rsidR="00D46610" w:rsidRDefault="00D46610" w:rsidP="00D46610">
      <w:r>
        <w:t>This chapter documents ideas for reports that have been introduced into the VWA4 requirements</w:t>
      </w:r>
      <w:r w:rsidR="00AA5133">
        <w:t>, but either have not been adequately defined to proceed into implementation, or are not projected for near-term development</w:t>
      </w:r>
      <w:r>
        <w:t>.  These ideas need to be defined and designed prior to implementation.  When they are defined enough at a requirements level, individual report class ideas will be place in the previous chapter on VWA4 Report Classes, from where design and implementation can commence.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8"/>
        <w:gridCol w:w="4320"/>
        <w:gridCol w:w="4860"/>
      </w:tblGrid>
      <w:tr w:rsidR="00D46610" w:rsidRPr="00062D9B" w:rsidTr="00D46610">
        <w:tc>
          <w:tcPr>
            <w:tcW w:w="468" w:type="dxa"/>
            <w:shd w:val="clear" w:color="auto" w:fill="E0E0E0"/>
          </w:tcPr>
          <w:p w:rsidR="00D46610" w:rsidRPr="00062D9B" w:rsidRDefault="00D46610" w:rsidP="00D46610">
            <w:pPr>
              <w:spacing w:before="0" w:after="0"/>
              <w:rPr>
                <w:b/>
                <w:sz w:val="24"/>
              </w:rPr>
            </w:pPr>
          </w:p>
        </w:tc>
        <w:tc>
          <w:tcPr>
            <w:tcW w:w="4320" w:type="dxa"/>
            <w:shd w:val="clear" w:color="auto" w:fill="E0E0E0"/>
          </w:tcPr>
          <w:p w:rsidR="00D46610" w:rsidRPr="00062D9B" w:rsidRDefault="00D46610" w:rsidP="00D46610">
            <w:pPr>
              <w:spacing w:before="0" w:after="0"/>
              <w:rPr>
                <w:b/>
                <w:sz w:val="24"/>
              </w:rPr>
            </w:pPr>
            <w:r w:rsidRPr="00062D9B">
              <w:rPr>
                <w:b/>
                <w:sz w:val="24"/>
              </w:rPr>
              <w:t>Requirements</w:t>
            </w:r>
          </w:p>
        </w:tc>
        <w:tc>
          <w:tcPr>
            <w:tcW w:w="4860" w:type="dxa"/>
            <w:shd w:val="clear" w:color="auto" w:fill="E0E0E0"/>
          </w:tcPr>
          <w:p w:rsidR="00D46610" w:rsidRPr="00062D9B" w:rsidRDefault="00D46610" w:rsidP="00D46610">
            <w:pPr>
              <w:spacing w:before="0" w:after="0"/>
              <w:rPr>
                <w:b/>
                <w:sz w:val="24"/>
              </w:rPr>
            </w:pPr>
            <w:r w:rsidRPr="00062D9B">
              <w:rPr>
                <w:b/>
                <w:sz w:val="24"/>
              </w:rPr>
              <w:t>Notes / Implications</w:t>
            </w:r>
          </w:p>
        </w:tc>
      </w:tr>
      <w:tr w:rsidR="00C92B74" w:rsidTr="00D46610">
        <w:tc>
          <w:tcPr>
            <w:tcW w:w="468" w:type="dxa"/>
          </w:tcPr>
          <w:p w:rsidR="00C92B74" w:rsidRDefault="00C92B74" w:rsidP="00DE4EB1">
            <w:pPr>
              <w:numPr>
                <w:ilvl w:val="0"/>
                <w:numId w:val="49"/>
              </w:numPr>
              <w:spacing w:before="0" w:after="0"/>
              <w:ind w:left="0" w:firstLine="0"/>
            </w:pPr>
          </w:p>
        </w:tc>
        <w:tc>
          <w:tcPr>
            <w:tcW w:w="4320" w:type="dxa"/>
          </w:tcPr>
          <w:p w:rsidR="00C92B74" w:rsidRDefault="00C92B74" w:rsidP="00D46610">
            <w:pPr>
              <w:spacing w:before="0" w:after="0"/>
            </w:pPr>
            <w:r>
              <w:t>Report Class – Production Reports</w:t>
            </w:r>
          </w:p>
        </w:tc>
        <w:tc>
          <w:tcPr>
            <w:tcW w:w="4860" w:type="dxa"/>
          </w:tcPr>
          <w:p w:rsidR="00C92B74" w:rsidRDefault="00C92B74" w:rsidP="00C92B74">
            <w:pPr>
              <w:spacing w:before="0" w:after="0"/>
              <w:rPr>
                <w:color w:val="FF0000"/>
              </w:rPr>
            </w:pPr>
            <w:r w:rsidRPr="004D74C4">
              <w:rPr>
                <w:color w:val="FF0000"/>
              </w:rPr>
              <w:t xml:space="preserve">Needs to be </w:t>
            </w:r>
            <w:r>
              <w:rPr>
                <w:color w:val="FF0000"/>
              </w:rPr>
              <w:t>defined</w:t>
            </w:r>
            <w:r w:rsidRPr="004D74C4">
              <w:rPr>
                <w:color w:val="FF0000"/>
              </w:rPr>
              <w:t xml:space="preserve"> </w:t>
            </w:r>
          </w:p>
          <w:p w:rsidR="00C92B74" w:rsidRPr="00C92B74" w:rsidRDefault="00C92B74" w:rsidP="00616823">
            <w:pPr>
              <w:spacing w:before="0" w:after="0"/>
              <w:rPr>
                <w:color w:val="FF0000"/>
              </w:rPr>
            </w:pPr>
            <w:r w:rsidRPr="004D74C4">
              <w:rPr>
                <w:color w:val="FF0000"/>
              </w:rPr>
              <w:t>(</w:t>
            </w:r>
            <w:r>
              <w:rPr>
                <w:color w:val="FF0000"/>
              </w:rPr>
              <w:t>Andrew/Dave/Stephen</w:t>
            </w:r>
            <w:r w:rsidRPr="004D74C4">
              <w:rPr>
                <w:color w:val="FF0000"/>
              </w:rPr>
              <w:t>)</w:t>
            </w:r>
          </w:p>
          <w:p w:rsidR="00C92B74" w:rsidRPr="00C92B74" w:rsidRDefault="00C92B74" w:rsidP="00616823">
            <w:pPr>
              <w:spacing w:before="0" w:after="0"/>
            </w:pPr>
            <w:r w:rsidRPr="00C92B74">
              <w:t>Report that uses data from paper tracking, traditional scale entry, or volume data entry in comparison with production levels.  Goal is to illustrate variances between produced and waste amounts and to identify the # of guests per pan of an item consumed (</w:t>
            </w:r>
            <w:r>
              <w:t>see report from Jennifer Bargise</w:t>
            </w:r>
            <w:r w:rsidRPr="00C92B74">
              <w:t>n).</w:t>
            </w:r>
          </w:p>
        </w:tc>
      </w:tr>
      <w:tr w:rsidR="00D46610" w:rsidTr="00D46610">
        <w:tc>
          <w:tcPr>
            <w:tcW w:w="468" w:type="dxa"/>
          </w:tcPr>
          <w:p w:rsidR="00D46610" w:rsidRDefault="00D46610" w:rsidP="00DE4EB1">
            <w:pPr>
              <w:numPr>
                <w:ilvl w:val="0"/>
                <w:numId w:val="49"/>
              </w:numPr>
              <w:spacing w:before="0" w:after="0"/>
              <w:ind w:left="0" w:firstLine="0"/>
            </w:pPr>
          </w:p>
        </w:tc>
        <w:tc>
          <w:tcPr>
            <w:tcW w:w="4320" w:type="dxa"/>
          </w:tcPr>
          <w:p w:rsidR="00D46610" w:rsidRDefault="00D46610" w:rsidP="00D46610">
            <w:pPr>
              <w:spacing w:before="0" w:after="0"/>
            </w:pPr>
            <w:r>
              <w:t>Report Class – Velocity HTML/RTF Report w/ Chart</w:t>
            </w:r>
          </w:p>
        </w:tc>
        <w:tc>
          <w:tcPr>
            <w:tcW w:w="4860" w:type="dxa"/>
          </w:tcPr>
          <w:p w:rsidR="00616823" w:rsidRDefault="00616823" w:rsidP="00616823">
            <w:pPr>
              <w:spacing w:before="0" w:after="0"/>
              <w:rPr>
                <w:color w:val="FF0000"/>
              </w:rPr>
            </w:pPr>
            <w:r w:rsidRPr="004D74C4">
              <w:rPr>
                <w:color w:val="FF0000"/>
              </w:rPr>
              <w:t xml:space="preserve">Needs to be </w:t>
            </w:r>
            <w:r>
              <w:rPr>
                <w:color w:val="FF0000"/>
              </w:rPr>
              <w:t>defined</w:t>
            </w:r>
            <w:r w:rsidRPr="004D74C4">
              <w:rPr>
                <w:color w:val="FF0000"/>
              </w:rPr>
              <w:t xml:space="preserve"> </w:t>
            </w:r>
          </w:p>
          <w:p w:rsidR="00616823" w:rsidRPr="004D74C4" w:rsidRDefault="00616823" w:rsidP="00616823">
            <w:pPr>
              <w:spacing w:before="0" w:after="0"/>
              <w:rPr>
                <w:color w:val="FF0000"/>
              </w:rPr>
            </w:pPr>
            <w:r w:rsidRPr="004D74C4">
              <w:rPr>
                <w:color w:val="FF0000"/>
              </w:rPr>
              <w:t>(Andrew)</w:t>
            </w:r>
          </w:p>
          <w:p w:rsidR="00D46610" w:rsidRPr="00616823" w:rsidRDefault="00D46610" w:rsidP="00D46610">
            <w:pPr>
              <w:spacing w:before="0" w:after="0"/>
            </w:pPr>
            <w:r w:rsidRPr="00616823">
              <w:t>Show annualized figures.</w:t>
            </w:r>
          </w:p>
        </w:tc>
      </w:tr>
      <w:tr w:rsidR="00D46610" w:rsidTr="00D46610">
        <w:tc>
          <w:tcPr>
            <w:tcW w:w="468" w:type="dxa"/>
          </w:tcPr>
          <w:p w:rsidR="00D46610" w:rsidRDefault="00D46610" w:rsidP="00DE4EB1">
            <w:pPr>
              <w:numPr>
                <w:ilvl w:val="0"/>
                <w:numId w:val="49"/>
              </w:numPr>
              <w:spacing w:before="0" w:after="0"/>
              <w:ind w:left="0" w:firstLine="0"/>
            </w:pPr>
          </w:p>
        </w:tc>
        <w:tc>
          <w:tcPr>
            <w:tcW w:w="4320" w:type="dxa"/>
          </w:tcPr>
          <w:p w:rsidR="00D46610" w:rsidRDefault="00D46610" w:rsidP="00D46610">
            <w:pPr>
              <w:spacing w:before="0" w:after="0"/>
            </w:pPr>
            <w:r>
              <w:t>Averages</w:t>
            </w:r>
          </w:p>
        </w:tc>
        <w:tc>
          <w:tcPr>
            <w:tcW w:w="4860" w:type="dxa"/>
          </w:tcPr>
          <w:p w:rsidR="00616823" w:rsidRDefault="00D46610" w:rsidP="00D46610">
            <w:pPr>
              <w:spacing w:before="0" w:after="0"/>
              <w:rPr>
                <w:color w:val="FF0000"/>
              </w:rPr>
            </w:pPr>
            <w:r w:rsidRPr="004D74C4">
              <w:rPr>
                <w:color w:val="FF0000"/>
              </w:rPr>
              <w:t xml:space="preserve">Needs to be </w:t>
            </w:r>
            <w:r>
              <w:rPr>
                <w:color w:val="FF0000"/>
              </w:rPr>
              <w:t>defined</w:t>
            </w:r>
            <w:r w:rsidRPr="004D74C4">
              <w:rPr>
                <w:color w:val="FF0000"/>
              </w:rPr>
              <w:t xml:space="preserve"> </w:t>
            </w:r>
          </w:p>
          <w:p w:rsidR="00D46610" w:rsidRPr="004D74C4" w:rsidRDefault="00D46610" w:rsidP="00D46610">
            <w:pPr>
              <w:spacing w:before="0" w:after="0"/>
              <w:rPr>
                <w:color w:val="FF0000"/>
              </w:rPr>
            </w:pPr>
            <w:r w:rsidRPr="004D74C4">
              <w:rPr>
                <w:color w:val="FF0000"/>
              </w:rPr>
              <w:t>(Andrew)</w:t>
            </w:r>
          </w:p>
          <w:p w:rsidR="00D46610" w:rsidRPr="00616823" w:rsidRDefault="00D46610" w:rsidP="00D46610">
            <w:pPr>
              <w:spacing w:before="0" w:after="0"/>
            </w:pPr>
            <w:r w:rsidRPr="00616823">
              <w:t>Discuss with Dave.  Comparisons versus whole date range in program</w:t>
            </w:r>
          </w:p>
        </w:tc>
      </w:tr>
      <w:tr w:rsidR="00616823" w:rsidTr="00616823">
        <w:tc>
          <w:tcPr>
            <w:tcW w:w="468" w:type="dxa"/>
          </w:tcPr>
          <w:p w:rsidR="00616823" w:rsidRDefault="00616823" w:rsidP="00DE4EB1">
            <w:pPr>
              <w:numPr>
                <w:ilvl w:val="0"/>
                <w:numId w:val="49"/>
              </w:numPr>
              <w:spacing w:before="0" w:after="0"/>
              <w:ind w:left="0" w:firstLine="0"/>
            </w:pPr>
          </w:p>
        </w:tc>
        <w:tc>
          <w:tcPr>
            <w:tcW w:w="4320" w:type="dxa"/>
          </w:tcPr>
          <w:p w:rsidR="00616823" w:rsidRDefault="00616823" w:rsidP="00616823">
            <w:pPr>
              <w:spacing w:before="0" w:after="0"/>
            </w:pPr>
            <w:r>
              <w:t>Waste Reduction v. Baseline</w:t>
            </w:r>
          </w:p>
        </w:tc>
        <w:tc>
          <w:tcPr>
            <w:tcW w:w="4860" w:type="dxa"/>
          </w:tcPr>
          <w:p w:rsidR="00616823" w:rsidRDefault="00616823" w:rsidP="00616823">
            <w:pPr>
              <w:spacing w:before="0" w:after="0"/>
              <w:rPr>
                <w:color w:val="FF0000"/>
              </w:rPr>
            </w:pPr>
            <w:r w:rsidRPr="004D74C4">
              <w:rPr>
                <w:color w:val="FF0000"/>
              </w:rPr>
              <w:t xml:space="preserve">Needs to be </w:t>
            </w:r>
            <w:r>
              <w:rPr>
                <w:color w:val="FF0000"/>
              </w:rPr>
              <w:t>defined</w:t>
            </w:r>
            <w:r w:rsidRPr="004D74C4">
              <w:rPr>
                <w:color w:val="FF0000"/>
              </w:rPr>
              <w:t xml:space="preserve"> </w:t>
            </w:r>
          </w:p>
          <w:p w:rsidR="00616823" w:rsidRPr="004D74C4" w:rsidRDefault="00616823" w:rsidP="00616823">
            <w:pPr>
              <w:spacing w:before="0" w:after="0"/>
              <w:rPr>
                <w:color w:val="FF0000"/>
              </w:rPr>
            </w:pPr>
            <w:r w:rsidRPr="004D74C4">
              <w:rPr>
                <w:color w:val="FF0000"/>
              </w:rPr>
              <w:t>(Andrew)</w:t>
            </w:r>
          </w:p>
        </w:tc>
      </w:tr>
      <w:tr w:rsidR="00D46610" w:rsidTr="00D46610">
        <w:tc>
          <w:tcPr>
            <w:tcW w:w="468" w:type="dxa"/>
          </w:tcPr>
          <w:p w:rsidR="00D46610" w:rsidRDefault="00D46610" w:rsidP="00DE4EB1">
            <w:pPr>
              <w:numPr>
                <w:ilvl w:val="0"/>
                <w:numId w:val="49"/>
              </w:numPr>
              <w:spacing w:before="0" w:after="0"/>
              <w:ind w:left="0" w:firstLine="0"/>
            </w:pPr>
          </w:p>
        </w:tc>
        <w:tc>
          <w:tcPr>
            <w:tcW w:w="4320" w:type="dxa"/>
          </w:tcPr>
          <w:p w:rsidR="00D46610" w:rsidRDefault="00616823" w:rsidP="00D46610">
            <w:pPr>
              <w:spacing w:before="0" w:after="0"/>
            </w:pPr>
            <w:r>
              <w:t>Confirm Data Quality</w:t>
            </w:r>
          </w:p>
        </w:tc>
        <w:tc>
          <w:tcPr>
            <w:tcW w:w="4860" w:type="dxa"/>
          </w:tcPr>
          <w:p w:rsidR="00616823" w:rsidRDefault="00D46610" w:rsidP="00D46610">
            <w:pPr>
              <w:spacing w:before="0" w:after="0"/>
              <w:rPr>
                <w:color w:val="FF0000"/>
              </w:rPr>
            </w:pPr>
            <w:r w:rsidRPr="00616823">
              <w:rPr>
                <w:color w:val="FF0000"/>
              </w:rPr>
              <w:t xml:space="preserve">Needs to be defined </w:t>
            </w:r>
          </w:p>
          <w:p w:rsidR="00D46610" w:rsidRPr="00616823" w:rsidRDefault="00D46610" w:rsidP="00D46610">
            <w:pPr>
              <w:spacing w:before="0" w:after="0"/>
              <w:rPr>
                <w:color w:val="FF0000"/>
              </w:rPr>
            </w:pPr>
            <w:r w:rsidRPr="00616823">
              <w:rPr>
                <w:color w:val="FF0000"/>
              </w:rPr>
              <w:t>(Andrew)</w:t>
            </w:r>
          </w:p>
          <w:p w:rsidR="00616823" w:rsidRPr="00616823" w:rsidRDefault="00616823" w:rsidP="00D46610">
            <w:pPr>
              <w:spacing w:before="0" w:after="0"/>
            </w:pPr>
            <w:r w:rsidRPr="00616823">
              <w:t>One page summary of transaction counts, nights, weekends, missing items, missing people</w:t>
            </w:r>
          </w:p>
        </w:tc>
      </w:tr>
      <w:tr w:rsidR="00D46610" w:rsidTr="00D46610">
        <w:tc>
          <w:tcPr>
            <w:tcW w:w="468" w:type="dxa"/>
          </w:tcPr>
          <w:p w:rsidR="00D46610" w:rsidRDefault="00D46610" w:rsidP="00DE4EB1">
            <w:pPr>
              <w:numPr>
                <w:ilvl w:val="0"/>
                <w:numId w:val="49"/>
              </w:numPr>
              <w:spacing w:before="0" w:after="0"/>
              <w:ind w:left="0" w:firstLine="0"/>
            </w:pPr>
          </w:p>
        </w:tc>
        <w:tc>
          <w:tcPr>
            <w:tcW w:w="4320" w:type="dxa"/>
          </w:tcPr>
          <w:p w:rsidR="00D46610" w:rsidRPr="00616823" w:rsidRDefault="00D46610" w:rsidP="00D46610">
            <w:pPr>
              <w:spacing w:before="0" w:after="0"/>
            </w:pPr>
            <w:r w:rsidRPr="00616823">
              <w:t>Report Class – SWAT Minutes - RBuilder</w:t>
            </w:r>
          </w:p>
        </w:tc>
        <w:tc>
          <w:tcPr>
            <w:tcW w:w="4860" w:type="dxa"/>
          </w:tcPr>
          <w:p w:rsidR="00616823" w:rsidRPr="00616823" w:rsidRDefault="00D46610" w:rsidP="00D46610">
            <w:pPr>
              <w:spacing w:before="0" w:after="0"/>
            </w:pPr>
            <w:r w:rsidRPr="00616823">
              <w:t xml:space="preserve">Needs to be defined </w:t>
            </w:r>
          </w:p>
          <w:p w:rsidR="00D46610" w:rsidRPr="00616823" w:rsidRDefault="00D46610" w:rsidP="00D46610">
            <w:pPr>
              <w:spacing w:before="0" w:after="0"/>
            </w:pPr>
            <w:r w:rsidRPr="00616823">
              <w:t>(Andrew)</w:t>
            </w:r>
          </w:p>
          <w:p w:rsidR="00D46610" w:rsidRPr="00616823" w:rsidRDefault="00D46610" w:rsidP="00D46610">
            <w:pPr>
              <w:spacing w:before="0" w:after="0"/>
            </w:pPr>
            <w:r w:rsidRPr="00616823">
              <w:t>A banded report that lists the responses to specific SWAT questions for a meeting of a specific date.</w:t>
            </w:r>
          </w:p>
        </w:tc>
      </w:tr>
      <w:tr w:rsidR="00D46610" w:rsidTr="00D46610">
        <w:tc>
          <w:tcPr>
            <w:tcW w:w="468" w:type="dxa"/>
          </w:tcPr>
          <w:p w:rsidR="00D46610" w:rsidRDefault="00D46610" w:rsidP="00DE4EB1">
            <w:pPr>
              <w:numPr>
                <w:ilvl w:val="0"/>
                <w:numId w:val="49"/>
              </w:numPr>
              <w:spacing w:before="0" w:after="0"/>
              <w:ind w:left="0" w:firstLine="0"/>
            </w:pPr>
          </w:p>
        </w:tc>
        <w:tc>
          <w:tcPr>
            <w:tcW w:w="4320" w:type="dxa"/>
          </w:tcPr>
          <w:p w:rsidR="00D46610" w:rsidRDefault="00D46610" w:rsidP="00D46610">
            <w:pPr>
              <w:spacing w:before="0" w:after="0"/>
            </w:pPr>
            <w:r>
              <w:t>Report Class – SWAT Script - RBuilder</w:t>
            </w:r>
          </w:p>
        </w:tc>
        <w:tc>
          <w:tcPr>
            <w:tcW w:w="4860" w:type="dxa"/>
          </w:tcPr>
          <w:p w:rsidR="00D46610" w:rsidRDefault="00D46610" w:rsidP="00D46610">
            <w:pPr>
              <w:spacing w:before="0" w:after="0"/>
              <w:rPr>
                <w:color w:val="FF0000"/>
              </w:rPr>
            </w:pPr>
            <w:r w:rsidRPr="004D74C4">
              <w:rPr>
                <w:color w:val="FF0000"/>
              </w:rPr>
              <w:t xml:space="preserve">Needs to be </w:t>
            </w:r>
            <w:r>
              <w:rPr>
                <w:color w:val="FF0000"/>
              </w:rPr>
              <w:t>defined</w:t>
            </w:r>
            <w:r w:rsidRPr="004D74C4">
              <w:rPr>
                <w:color w:val="FF0000"/>
              </w:rPr>
              <w:t xml:space="preserve"> </w:t>
            </w:r>
          </w:p>
          <w:p w:rsidR="00D46610" w:rsidRPr="004D74C4" w:rsidRDefault="00D46610" w:rsidP="00D46610">
            <w:pPr>
              <w:spacing w:before="0" w:after="0"/>
              <w:rPr>
                <w:color w:val="FF0000"/>
              </w:rPr>
            </w:pPr>
            <w:r w:rsidRPr="004D74C4">
              <w:rPr>
                <w:color w:val="FF0000"/>
              </w:rPr>
              <w:t>(Andrew)</w:t>
            </w:r>
          </w:p>
          <w:p w:rsidR="00D46610" w:rsidRPr="00616823" w:rsidRDefault="00D46610" w:rsidP="00D46610">
            <w:pPr>
              <w:spacing w:before="0" w:after="0"/>
            </w:pPr>
            <w:r w:rsidRPr="00616823">
              <w:t>A banded report that lists the agenda/questions to be used in a SWAT meeting scheduled for a specific week.  Stretch to dynamically include some summary data (in text form) on this sheet.</w:t>
            </w:r>
          </w:p>
        </w:tc>
      </w:tr>
      <w:tr w:rsidR="00D46610" w:rsidTr="00D46610">
        <w:tc>
          <w:tcPr>
            <w:tcW w:w="468" w:type="dxa"/>
          </w:tcPr>
          <w:p w:rsidR="00D46610" w:rsidRDefault="00D46610" w:rsidP="00DE4EB1">
            <w:pPr>
              <w:numPr>
                <w:ilvl w:val="0"/>
                <w:numId w:val="49"/>
              </w:numPr>
              <w:spacing w:before="0" w:after="0"/>
              <w:ind w:left="0" w:firstLine="0"/>
            </w:pPr>
          </w:p>
        </w:tc>
        <w:tc>
          <w:tcPr>
            <w:tcW w:w="4320" w:type="dxa"/>
          </w:tcPr>
          <w:p w:rsidR="00D46610" w:rsidRDefault="00D46610" w:rsidP="00D46610">
            <w:pPr>
              <w:spacing w:before="0" w:after="0"/>
            </w:pPr>
            <w:r>
              <w:t>Report Class – Employee Meeting Script - RBuilder</w:t>
            </w:r>
          </w:p>
        </w:tc>
        <w:tc>
          <w:tcPr>
            <w:tcW w:w="4860" w:type="dxa"/>
          </w:tcPr>
          <w:p w:rsidR="00D46610" w:rsidRDefault="00D46610" w:rsidP="00D46610">
            <w:pPr>
              <w:spacing w:before="0" w:after="0"/>
              <w:rPr>
                <w:color w:val="FF0000"/>
              </w:rPr>
            </w:pPr>
            <w:r w:rsidRPr="004D74C4">
              <w:rPr>
                <w:color w:val="FF0000"/>
              </w:rPr>
              <w:t xml:space="preserve">Needs to be </w:t>
            </w:r>
            <w:r>
              <w:rPr>
                <w:color w:val="FF0000"/>
              </w:rPr>
              <w:t>defined</w:t>
            </w:r>
            <w:r w:rsidRPr="004D74C4">
              <w:rPr>
                <w:color w:val="FF0000"/>
              </w:rPr>
              <w:t xml:space="preserve"> </w:t>
            </w:r>
          </w:p>
          <w:p w:rsidR="00D46610" w:rsidRPr="004D74C4" w:rsidRDefault="00D46610" w:rsidP="00D46610">
            <w:pPr>
              <w:spacing w:before="0" w:after="0"/>
              <w:rPr>
                <w:color w:val="FF0000"/>
              </w:rPr>
            </w:pPr>
            <w:r w:rsidRPr="004D74C4">
              <w:rPr>
                <w:color w:val="FF0000"/>
              </w:rPr>
              <w:t>(Andrew)</w:t>
            </w:r>
          </w:p>
          <w:p w:rsidR="00D46610" w:rsidRPr="00616823" w:rsidRDefault="00D46610" w:rsidP="00D46610">
            <w:pPr>
              <w:spacing w:before="0" w:after="0"/>
            </w:pPr>
            <w:r w:rsidRPr="00616823">
              <w:t>A banded report that lists the agenda/questions to be used in an employee meeting scheduled for a specific week.  Stretch to dynamically include some summary data (in text form) on this sheet.</w:t>
            </w:r>
          </w:p>
        </w:tc>
      </w:tr>
      <w:tr w:rsidR="00D46610" w:rsidTr="00D46610">
        <w:tc>
          <w:tcPr>
            <w:tcW w:w="468" w:type="dxa"/>
          </w:tcPr>
          <w:p w:rsidR="00D46610" w:rsidRDefault="00D46610" w:rsidP="00DE4EB1">
            <w:pPr>
              <w:numPr>
                <w:ilvl w:val="0"/>
                <w:numId w:val="49"/>
              </w:numPr>
              <w:spacing w:before="0" w:after="0"/>
              <w:ind w:left="0" w:firstLine="0"/>
            </w:pPr>
          </w:p>
        </w:tc>
        <w:tc>
          <w:tcPr>
            <w:tcW w:w="4320" w:type="dxa"/>
          </w:tcPr>
          <w:p w:rsidR="00D46610" w:rsidRDefault="00D46610" w:rsidP="00D46610">
            <w:pPr>
              <w:spacing w:before="0" w:after="0"/>
            </w:pPr>
            <w:r>
              <w:t>Pie Charts</w:t>
            </w:r>
          </w:p>
        </w:tc>
        <w:tc>
          <w:tcPr>
            <w:tcW w:w="4860" w:type="dxa"/>
          </w:tcPr>
          <w:p w:rsidR="00D46610" w:rsidRDefault="00D46610" w:rsidP="00D46610">
            <w:pPr>
              <w:spacing w:before="0" w:after="0"/>
              <w:rPr>
                <w:color w:val="FF0000"/>
              </w:rPr>
            </w:pPr>
            <w:r w:rsidRPr="004D74C4">
              <w:rPr>
                <w:color w:val="FF0000"/>
              </w:rPr>
              <w:t xml:space="preserve">Needs to be </w:t>
            </w:r>
            <w:r>
              <w:rPr>
                <w:color w:val="FF0000"/>
              </w:rPr>
              <w:t>defined</w:t>
            </w:r>
            <w:r w:rsidRPr="004D74C4">
              <w:rPr>
                <w:color w:val="FF0000"/>
              </w:rPr>
              <w:t xml:space="preserve"> </w:t>
            </w:r>
          </w:p>
          <w:p w:rsidR="00D46610" w:rsidRDefault="00D46610" w:rsidP="00D46610">
            <w:pPr>
              <w:spacing w:before="0" w:after="0"/>
              <w:rPr>
                <w:color w:val="FF0000"/>
              </w:rPr>
            </w:pPr>
            <w:r w:rsidRPr="004D74C4">
              <w:rPr>
                <w:color w:val="FF0000"/>
              </w:rPr>
              <w:t>(Andrew)</w:t>
            </w:r>
          </w:p>
          <w:p w:rsidR="00D46610" w:rsidRPr="004D74C4" w:rsidRDefault="00D46610" w:rsidP="00D46610">
            <w:pPr>
              <w:spacing w:before="0" w:after="0"/>
              <w:rPr>
                <w:color w:val="FF0000"/>
              </w:rPr>
            </w:pPr>
            <w:r w:rsidRPr="00225DC5">
              <w:t xml:space="preserve">This class would take waste data and use it in an algorithm to convert greenhouse gas implications </w:t>
            </w:r>
            <w:r w:rsidRPr="00225DC5">
              <w:lastRenderedPageBreak/>
              <w:t xml:space="preserve">(CO2, Methane, etc.).   This report could show the environmental profile for waste, or the inverse which would be the environmental savings based on waste reduction thus far.  You’ll recall I brought this up originally with the idea of partnering with Good Company in </w:t>
            </w:r>
            <w:smartTag w:uri="urn:schemas-microsoft-com:office:smarttags" w:element="place">
              <w:smartTag w:uri="urn:schemas-microsoft-com:office:smarttags" w:element="City">
                <w:r w:rsidRPr="00225DC5">
                  <w:t>Eugene</w:t>
                </w:r>
              </w:smartTag>
            </w:smartTag>
            <w:r w:rsidRPr="00225DC5">
              <w:t>.  I haven’t heard from them in awhile, but I think we may be able to build these algorithms on  our own with a little Googling.</w:t>
            </w:r>
          </w:p>
        </w:tc>
      </w:tr>
      <w:tr w:rsidR="00D46610" w:rsidTr="00D46610">
        <w:tc>
          <w:tcPr>
            <w:tcW w:w="468" w:type="dxa"/>
          </w:tcPr>
          <w:p w:rsidR="00D46610" w:rsidRDefault="00D46610" w:rsidP="00DE4EB1">
            <w:pPr>
              <w:numPr>
                <w:ilvl w:val="0"/>
                <w:numId w:val="49"/>
              </w:numPr>
              <w:spacing w:before="0" w:after="0"/>
              <w:ind w:left="0" w:firstLine="0"/>
            </w:pPr>
          </w:p>
        </w:tc>
        <w:tc>
          <w:tcPr>
            <w:tcW w:w="4320" w:type="dxa"/>
          </w:tcPr>
          <w:p w:rsidR="00D46610" w:rsidRDefault="00D46610" w:rsidP="00D46610">
            <w:pPr>
              <w:spacing w:before="0" w:after="0"/>
            </w:pPr>
            <w:r>
              <w:t>Sustainability Report Class</w:t>
            </w:r>
          </w:p>
        </w:tc>
        <w:tc>
          <w:tcPr>
            <w:tcW w:w="4860" w:type="dxa"/>
          </w:tcPr>
          <w:p w:rsidR="00D46610" w:rsidRDefault="00D46610" w:rsidP="00D46610">
            <w:pPr>
              <w:spacing w:before="0" w:after="0"/>
              <w:rPr>
                <w:color w:val="FF0000"/>
              </w:rPr>
            </w:pPr>
            <w:r w:rsidRPr="004D74C4">
              <w:rPr>
                <w:color w:val="FF0000"/>
              </w:rPr>
              <w:t xml:space="preserve">Needs to be </w:t>
            </w:r>
            <w:r>
              <w:rPr>
                <w:color w:val="FF0000"/>
              </w:rPr>
              <w:t>defined</w:t>
            </w:r>
            <w:r w:rsidRPr="004D74C4">
              <w:rPr>
                <w:color w:val="FF0000"/>
              </w:rPr>
              <w:t xml:space="preserve"> </w:t>
            </w:r>
          </w:p>
          <w:p w:rsidR="00D46610" w:rsidRDefault="00D46610" w:rsidP="00D46610">
            <w:pPr>
              <w:spacing w:before="0" w:after="0"/>
              <w:rPr>
                <w:color w:val="FF0000"/>
              </w:rPr>
            </w:pPr>
            <w:r w:rsidRPr="004D74C4">
              <w:rPr>
                <w:color w:val="FF0000"/>
              </w:rPr>
              <w:t>(Andrew)</w:t>
            </w:r>
          </w:p>
          <w:p w:rsidR="00D46610" w:rsidRPr="004D74C4" w:rsidRDefault="00D46610" w:rsidP="00D46610">
            <w:pPr>
              <w:spacing w:before="0" w:after="0"/>
              <w:rPr>
                <w:color w:val="FF0000"/>
              </w:rPr>
            </w:pPr>
            <w:r w:rsidRPr="00225DC5">
              <w:t>Allowing the user to present waste data in context by calculating the equivalencies of the waste.  For example, during the last month we weighed the equivalent of 1.5 whales.   We would need a table of items and their weight equivalencies.  The report could them express the equivalency of this waste in other terms.  I would not see this as a complex report.  It would accept a date range, produce a total waste dollars and lbs figure for the date range, and then print out a sheet of equivalencies.  We could prepopulate the table with various equivalent items or allow customers to add items to the table.  Would be printed as a banded report.</w:t>
            </w:r>
          </w:p>
        </w:tc>
      </w:tr>
      <w:tr w:rsidR="00D46610" w:rsidTr="00D46610">
        <w:tc>
          <w:tcPr>
            <w:tcW w:w="468" w:type="dxa"/>
          </w:tcPr>
          <w:p w:rsidR="00D46610" w:rsidRDefault="00D46610" w:rsidP="00DE4EB1">
            <w:pPr>
              <w:numPr>
                <w:ilvl w:val="0"/>
                <w:numId w:val="49"/>
              </w:numPr>
              <w:spacing w:before="0" w:after="0"/>
              <w:ind w:left="0" w:firstLine="0"/>
            </w:pPr>
          </w:p>
        </w:tc>
        <w:tc>
          <w:tcPr>
            <w:tcW w:w="4320" w:type="dxa"/>
          </w:tcPr>
          <w:p w:rsidR="00D46610" w:rsidRDefault="00D46610" w:rsidP="00D46610">
            <w:pPr>
              <w:spacing w:before="0" w:after="0"/>
            </w:pPr>
            <w:r>
              <w:t>Congratulations Report</w:t>
            </w:r>
          </w:p>
        </w:tc>
        <w:tc>
          <w:tcPr>
            <w:tcW w:w="4860" w:type="dxa"/>
          </w:tcPr>
          <w:p w:rsidR="00D46610" w:rsidRDefault="00D46610" w:rsidP="00D46610">
            <w:pPr>
              <w:spacing w:before="0" w:after="0"/>
              <w:rPr>
                <w:color w:val="FF0000"/>
              </w:rPr>
            </w:pPr>
            <w:r w:rsidRPr="004D74C4">
              <w:rPr>
                <w:color w:val="FF0000"/>
              </w:rPr>
              <w:t xml:space="preserve">Needs to be </w:t>
            </w:r>
            <w:r>
              <w:rPr>
                <w:color w:val="FF0000"/>
              </w:rPr>
              <w:t>defined</w:t>
            </w:r>
            <w:r w:rsidRPr="004D74C4">
              <w:rPr>
                <w:color w:val="FF0000"/>
              </w:rPr>
              <w:t xml:space="preserve"> </w:t>
            </w:r>
          </w:p>
          <w:p w:rsidR="00D46610" w:rsidRDefault="00D46610" w:rsidP="00D46610">
            <w:pPr>
              <w:spacing w:before="0" w:after="0"/>
              <w:rPr>
                <w:color w:val="FF0000"/>
              </w:rPr>
            </w:pPr>
            <w:r w:rsidRPr="004D74C4">
              <w:rPr>
                <w:color w:val="FF0000"/>
              </w:rPr>
              <w:t>(Andrew)</w:t>
            </w:r>
          </w:p>
          <w:p w:rsidR="00D46610" w:rsidRPr="004D74C4" w:rsidRDefault="00D46610" w:rsidP="00D46610">
            <w:pPr>
              <w:spacing w:before="0" w:after="0"/>
              <w:rPr>
                <w:color w:val="FF0000"/>
              </w:rPr>
            </w:pPr>
            <w:r>
              <w:t>If a goal is achieved, we would have a simple report in large type stating “ Congratulations, we met our goal to reduce _____” and we did it.  Perhaps it shows the initial soup numbers, and the current numbers, and the amount of change</w:t>
            </w:r>
          </w:p>
        </w:tc>
      </w:tr>
      <w:tr w:rsidR="00D46610" w:rsidTr="00D46610">
        <w:tc>
          <w:tcPr>
            <w:tcW w:w="468" w:type="dxa"/>
          </w:tcPr>
          <w:p w:rsidR="00D46610" w:rsidRDefault="00D46610" w:rsidP="00DE4EB1">
            <w:pPr>
              <w:numPr>
                <w:ilvl w:val="0"/>
                <w:numId w:val="49"/>
              </w:numPr>
              <w:spacing w:before="0" w:after="0"/>
              <w:ind w:left="0" w:firstLine="0"/>
            </w:pPr>
          </w:p>
        </w:tc>
        <w:tc>
          <w:tcPr>
            <w:tcW w:w="4320" w:type="dxa"/>
          </w:tcPr>
          <w:p w:rsidR="00D46610" w:rsidRDefault="00D46610" w:rsidP="00D46610">
            <w:pPr>
              <w:spacing w:before="0" w:after="0"/>
            </w:pPr>
            <w:r>
              <w:t>Employee Report – Personal Best</w:t>
            </w:r>
          </w:p>
        </w:tc>
        <w:tc>
          <w:tcPr>
            <w:tcW w:w="4860" w:type="dxa"/>
          </w:tcPr>
          <w:p w:rsidR="00D46610" w:rsidRDefault="00D46610" w:rsidP="00D46610">
            <w:pPr>
              <w:spacing w:before="0" w:after="0"/>
              <w:rPr>
                <w:color w:val="FF0000"/>
              </w:rPr>
            </w:pPr>
            <w:r w:rsidRPr="004D74C4">
              <w:rPr>
                <w:color w:val="FF0000"/>
              </w:rPr>
              <w:t xml:space="preserve">Needs to be </w:t>
            </w:r>
            <w:r>
              <w:rPr>
                <w:color w:val="FF0000"/>
              </w:rPr>
              <w:t>defined</w:t>
            </w:r>
            <w:r w:rsidRPr="004D74C4">
              <w:rPr>
                <w:color w:val="FF0000"/>
              </w:rPr>
              <w:t xml:space="preserve"> </w:t>
            </w:r>
          </w:p>
          <w:p w:rsidR="00D46610" w:rsidRDefault="00D46610" w:rsidP="00D46610">
            <w:pPr>
              <w:spacing w:before="0" w:after="0"/>
              <w:rPr>
                <w:color w:val="FF0000"/>
              </w:rPr>
            </w:pPr>
            <w:r w:rsidRPr="004D74C4">
              <w:rPr>
                <w:color w:val="FF0000"/>
              </w:rPr>
              <w:t>(Andrew)</w:t>
            </w:r>
          </w:p>
          <w:p w:rsidR="00D46610" w:rsidRPr="004D74C4" w:rsidRDefault="00D46610" w:rsidP="00D46610">
            <w:pPr>
              <w:spacing w:before="0" w:after="0"/>
              <w:rPr>
                <w:color w:val="FF0000"/>
              </w:rPr>
            </w:pPr>
            <w:r>
              <w:t>If an employee hits a personal best for waste transactions, provided it exceeds a certain threshold, they get an autogenerated certificate.</w:t>
            </w:r>
          </w:p>
        </w:tc>
      </w:tr>
      <w:tr w:rsidR="00D46610" w:rsidTr="00D46610">
        <w:tc>
          <w:tcPr>
            <w:tcW w:w="468" w:type="dxa"/>
          </w:tcPr>
          <w:p w:rsidR="00D46610" w:rsidRDefault="00D46610" w:rsidP="00DE4EB1">
            <w:pPr>
              <w:numPr>
                <w:ilvl w:val="0"/>
                <w:numId w:val="49"/>
              </w:numPr>
              <w:spacing w:before="0" w:after="0"/>
              <w:ind w:left="0" w:firstLine="0"/>
            </w:pPr>
          </w:p>
        </w:tc>
        <w:tc>
          <w:tcPr>
            <w:tcW w:w="4320" w:type="dxa"/>
          </w:tcPr>
          <w:p w:rsidR="00D46610" w:rsidRDefault="00D46610" w:rsidP="00D46610">
            <w:pPr>
              <w:spacing w:before="0" w:after="0"/>
            </w:pPr>
            <w:r>
              <w:t>Employee Participation by Week</w:t>
            </w:r>
          </w:p>
        </w:tc>
        <w:tc>
          <w:tcPr>
            <w:tcW w:w="4860" w:type="dxa"/>
          </w:tcPr>
          <w:p w:rsidR="00D46610" w:rsidRDefault="00D46610" w:rsidP="00D46610">
            <w:pPr>
              <w:spacing w:before="0" w:after="0"/>
              <w:rPr>
                <w:color w:val="FF0000"/>
              </w:rPr>
            </w:pPr>
            <w:r w:rsidRPr="004D74C4">
              <w:rPr>
                <w:color w:val="FF0000"/>
              </w:rPr>
              <w:t xml:space="preserve">Needs to be </w:t>
            </w:r>
            <w:r>
              <w:rPr>
                <w:color w:val="FF0000"/>
              </w:rPr>
              <w:t>defined</w:t>
            </w:r>
            <w:r w:rsidRPr="004D74C4">
              <w:rPr>
                <w:color w:val="FF0000"/>
              </w:rPr>
              <w:t xml:space="preserve"> </w:t>
            </w:r>
          </w:p>
          <w:p w:rsidR="00D46610" w:rsidRDefault="00D46610" w:rsidP="00D46610">
            <w:pPr>
              <w:spacing w:before="0" w:after="0"/>
              <w:rPr>
                <w:color w:val="FF0000"/>
              </w:rPr>
            </w:pPr>
            <w:r w:rsidRPr="004D74C4">
              <w:rPr>
                <w:color w:val="FF0000"/>
              </w:rPr>
              <w:t>(Andrew)</w:t>
            </w:r>
          </w:p>
          <w:p w:rsidR="00D46610" w:rsidRPr="004D74C4" w:rsidRDefault="00D46610" w:rsidP="00D46610">
            <w:pPr>
              <w:spacing w:before="0" w:after="0"/>
              <w:rPr>
                <w:color w:val="FF0000"/>
              </w:rPr>
            </w:pPr>
            <w:r>
              <w:t>Grid showing employee names down left side, and last 12 weeks across the top.  Each box on the grid includes the transaction counts, with highlights for low figures (below a defined threshold – TBD)</w:t>
            </w:r>
          </w:p>
        </w:tc>
      </w:tr>
      <w:tr w:rsidR="00D46610" w:rsidTr="00D46610">
        <w:tc>
          <w:tcPr>
            <w:tcW w:w="468" w:type="dxa"/>
          </w:tcPr>
          <w:p w:rsidR="00D46610" w:rsidRDefault="00D46610" w:rsidP="00DE4EB1">
            <w:pPr>
              <w:numPr>
                <w:ilvl w:val="0"/>
                <w:numId w:val="49"/>
              </w:numPr>
              <w:spacing w:before="0" w:after="0"/>
              <w:ind w:left="0" w:firstLine="0"/>
            </w:pPr>
          </w:p>
        </w:tc>
        <w:tc>
          <w:tcPr>
            <w:tcW w:w="4320" w:type="dxa"/>
          </w:tcPr>
          <w:p w:rsidR="00D46610" w:rsidRDefault="00D46610" w:rsidP="00D46610">
            <w:pPr>
              <w:spacing w:before="0" w:after="0"/>
            </w:pPr>
            <w:r>
              <w:t>“Fun” Report Class</w:t>
            </w:r>
          </w:p>
        </w:tc>
        <w:tc>
          <w:tcPr>
            <w:tcW w:w="4860" w:type="dxa"/>
          </w:tcPr>
          <w:p w:rsidR="00D46610" w:rsidRDefault="00D46610" w:rsidP="00D46610">
            <w:pPr>
              <w:spacing w:before="0" w:after="0"/>
              <w:rPr>
                <w:color w:val="FF0000"/>
              </w:rPr>
            </w:pPr>
            <w:r w:rsidRPr="004D74C4">
              <w:rPr>
                <w:color w:val="FF0000"/>
              </w:rPr>
              <w:t xml:space="preserve">Needs to be </w:t>
            </w:r>
            <w:r>
              <w:rPr>
                <w:color w:val="FF0000"/>
              </w:rPr>
              <w:t>defined</w:t>
            </w:r>
            <w:r w:rsidRPr="004D74C4">
              <w:rPr>
                <w:color w:val="FF0000"/>
              </w:rPr>
              <w:t xml:space="preserve"> </w:t>
            </w:r>
          </w:p>
          <w:p w:rsidR="00D46610" w:rsidRDefault="00D46610" w:rsidP="00D46610">
            <w:pPr>
              <w:spacing w:before="0" w:after="0"/>
              <w:rPr>
                <w:color w:val="FF0000"/>
              </w:rPr>
            </w:pPr>
            <w:r w:rsidRPr="004D74C4">
              <w:rPr>
                <w:color w:val="FF0000"/>
              </w:rPr>
              <w:t>(Andrew)</w:t>
            </w:r>
          </w:p>
          <w:p w:rsidR="00D46610" w:rsidRPr="004D74C4" w:rsidRDefault="00D46610" w:rsidP="00D46610">
            <w:pPr>
              <w:spacing w:before="0" w:after="0"/>
              <w:rPr>
                <w:color w:val="FF0000"/>
              </w:rPr>
            </w:pPr>
            <w:r w:rsidRPr="00225DC5">
              <w:t xml:space="preserve">Allowing the user to present waste data in context by calculating the equivalencies of the waste.  For example, during the last month we weighed the equivalent of 1.5 whales.   We would need a table of items and their weight equivalencies.  The report could them express the equivalency of this waste in other terms.  I would not see this as a complex </w:t>
            </w:r>
            <w:r w:rsidRPr="00225DC5">
              <w:lastRenderedPageBreak/>
              <w:t>report.  It would accept a date range, produce a total waste dollars and lbs figure for the date range, and then print out a sheet of equivalencies.  We could prepopulate the table with various equivalent items or allow customers to add items to the table.  Would be printed as a banded report.</w:t>
            </w:r>
          </w:p>
        </w:tc>
      </w:tr>
      <w:tr w:rsidR="00D46610" w:rsidTr="00D46610">
        <w:tc>
          <w:tcPr>
            <w:tcW w:w="468" w:type="dxa"/>
          </w:tcPr>
          <w:p w:rsidR="00D46610" w:rsidRDefault="00D46610" w:rsidP="00DE4EB1">
            <w:pPr>
              <w:numPr>
                <w:ilvl w:val="0"/>
                <w:numId w:val="49"/>
              </w:numPr>
              <w:spacing w:before="0" w:after="0"/>
              <w:ind w:left="0" w:firstLine="0"/>
            </w:pPr>
          </w:p>
        </w:tc>
        <w:tc>
          <w:tcPr>
            <w:tcW w:w="4320" w:type="dxa"/>
          </w:tcPr>
          <w:p w:rsidR="00D46610" w:rsidRDefault="00D46610" w:rsidP="00D46610">
            <w:pPr>
              <w:spacing w:before="0" w:after="0"/>
            </w:pPr>
            <w:r>
              <w:t>Tracker Comparison Report</w:t>
            </w:r>
          </w:p>
        </w:tc>
        <w:tc>
          <w:tcPr>
            <w:tcW w:w="4860" w:type="dxa"/>
          </w:tcPr>
          <w:p w:rsidR="00D46610" w:rsidRDefault="00D46610" w:rsidP="00D46610">
            <w:pPr>
              <w:spacing w:before="0" w:after="0"/>
              <w:rPr>
                <w:color w:val="FF0000"/>
              </w:rPr>
            </w:pPr>
            <w:r w:rsidRPr="004D74C4">
              <w:rPr>
                <w:color w:val="FF0000"/>
              </w:rPr>
              <w:t xml:space="preserve">Needs to be designed </w:t>
            </w:r>
          </w:p>
          <w:p w:rsidR="00D46610" w:rsidRPr="004D74C4" w:rsidRDefault="00D46610" w:rsidP="00D46610">
            <w:pPr>
              <w:spacing w:before="0" w:after="0"/>
              <w:rPr>
                <w:color w:val="FF0000"/>
              </w:rPr>
            </w:pPr>
            <w:r w:rsidRPr="004D74C4">
              <w:rPr>
                <w:color w:val="FF0000"/>
              </w:rPr>
              <w:t>(SAR/Andrew)</w:t>
            </w:r>
          </w:p>
          <w:p w:rsidR="00D46610" w:rsidRPr="00616823" w:rsidRDefault="00D46610" w:rsidP="00D46610">
            <w:pPr>
              <w:spacing w:before="0" w:after="0"/>
            </w:pPr>
            <w:r w:rsidRPr="00616823">
              <w:t>Compares Total Waste among several Trackers within the same database</w:t>
            </w:r>
          </w:p>
        </w:tc>
      </w:tr>
      <w:tr w:rsidR="00D46610" w:rsidTr="00D46610">
        <w:tc>
          <w:tcPr>
            <w:tcW w:w="468" w:type="dxa"/>
          </w:tcPr>
          <w:p w:rsidR="00D46610" w:rsidRDefault="00D46610" w:rsidP="00DE4EB1">
            <w:pPr>
              <w:numPr>
                <w:ilvl w:val="0"/>
                <w:numId w:val="49"/>
              </w:numPr>
              <w:spacing w:before="0" w:after="0"/>
              <w:ind w:left="0" w:firstLine="0"/>
            </w:pPr>
          </w:p>
        </w:tc>
        <w:tc>
          <w:tcPr>
            <w:tcW w:w="4320" w:type="dxa"/>
          </w:tcPr>
          <w:p w:rsidR="00D46610" w:rsidRDefault="00D46610" w:rsidP="00D46610">
            <w:pPr>
              <w:spacing w:before="0" w:after="0"/>
            </w:pPr>
            <w:r>
              <w:t>Site Comparison Report</w:t>
            </w:r>
          </w:p>
        </w:tc>
        <w:tc>
          <w:tcPr>
            <w:tcW w:w="4860" w:type="dxa"/>
          </w:tcPr>
          <w:p w:rsidR="00D46610" w:rsidRDefault="00D46610" w:rsidP="00D46610">
            <w:pPr>
              <w:spacing w:before="0" w:after="0"/>
              <w:rPr>
                <w:color w:val="FF0000"/>
              </w:rPr>
            </w:pPr>
            <w:r w:rsidRPr="004D74C4">
              <w:rPr>
                <w:color w:val="FF0000"/>
              </w:rPr>
              <w:t xml:space="preserve">Needs to be designed </w:t>
            </w:r>
          </w:p>
          <w:p w:rsidR="00D46610" w:rsidRPr="004D74C4" w:rsidRDefault="00D46610" w:rsidP="00D46610">
            <w:pPr>
              <w:spacing w:before="0" w:after="0"/>
              <w:rPr>
                <w:color w:val="FF0000"/>
              </w:rPr>
            </w:pPr>
            <w:r w:rsidRPr="004D74C4">
              <w:rPr>
                <w:color w:val="FF0000"/>
              </w:rPr>
              <w:t>(SAR/Andrew)</w:t>
            </w:r>
          </w:p>
          <w:p w:rsidR="00D46610" w:rsidRPr="00616823" w:rsidRDefault="00D46610" w:rsidP="00D46610">
            <w:pPr>
              <w:spacing w:before="0" w:after="0"/>
            </w:pPr>
            <w:r w:rsidRPr="00616823">
              <w:t>EMV Only.  Compares total waste by site.</w:t>
            </w:r>
          </w:p>
        </w:tc>
      </w:tr>
    </w:tbl>
    <w:p w:rsidR="00D46610" w:rsidRDefault="00D46610" w:rsidP="00D46610"/>
    <w:p w:rsidR="00E6308C" w:rsidRDefault="00E6308C" w:rsidP="00E6308C">
      <w:pPr>
        <w:pStyle w:val="Heading2"/>
      </w:pPr>
      <w:bookmarkStart w:id="109" w:name="_Toc206233540"/>
      <w:r>
        <w:t>Report Series – Enhancement Ideas</w:t>
      </w:r>
      <w:bookmarkEnd w:id="109"/>
    </w:p>
    <w:p w:rsidR="00E6308C" w:rsidRPr="00E6308C" w:rsidRDefault="00E6308C" w:rsidP="00E6308C">
      <w:r>
        <w:t>Report Series have been simplified for VWA4.NET, specifically in the fact that report series are initially limited to ActiveReports</w:t>
      </w:r>
    </w:p>
    <w:p w:rsidR="00E6308C" w:rsidRDefault="00E6308C" w:rsidP="00E6308C">
      <w:pPr>
        <w:pStyle w:val="Heading3"/>
      </w:pPr>
      <w:bookmarkStart w:id="110" w:name="_Toc206233541"/>
      <w:r>
        <w:t>Historical Requirements</w:t>
      </w:r>
      <w:bookmarkEnd w:id="110"/>
    </w:p>
    <w:tbl>
      <w:tblPr>
        <w:tblW w:w="8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828"/>
        <w:gridCol w:w="4518"/>
      </w:tblGrid>
      <w:tr w:rsidR="00E6308C" w:rsidRPr="00322E66" w:rsidTr="00E6308C">
        <w:tc>
          <w:tcPr>
            <w:tcW w:w="3828" w:type="dxa"/>
          </w:tcPr>
          <w:p w:rsidR="00E6308C" w:rsidRPr="00E6308C" w:rsidRDefault="00E6308C" w:rsidP="00E6308C">
            <w:pPr>
              <w:spacing w:before="0" w:after="0"/>
              <w:rPr>
                <w:b/>
              </w:rPr>
            </w:pPr>
            <w:r w:rsidRPr="00E6308C">
              <w:rPr>
                <w:b/>
              </w:rPr>
              <w:t>Manage Analysis Scripts</w:t>
            </w:r>
          </w:p>
        </w:tc>
        <w:tc>
          <w:tcPr>
            <w:tcW w:w="4518" w:type="dxa"/>
          </w:tcPr>
          <w:p w:rsidR="00E6308C" w:rsidRPr="00322E66" w:rsidRDefault="00E6308C" w:rsidP="00E6308C">
            <w:pPr>
              <w:spacing w:before="0" w:after="0"/>
            </w:pPr>
            <w:r>
              <w:t>This feature allows the user to build and set the properties of Analysis Scripts.  This involves selecting Memorized Script Objects, and placing them in a tree structure that determines script order, and how they are displayed when activated.</w:t>
            </w:r>
          </w:p>
        </w:tc>
      </w:tr>
      <w:tr w:rsidR="00E6308C" w:rsidRPr="00322E66" w:rsidTr="00E6308C">
        <w:tc>
          <w:tcPr>
            <w:tcW w:w="3828" w:type="dxa"/>
          </w:tcPr>
          <w:p w:rsidR="00E6308C" w:rsidRPr="00E6308C" w:rsidRDefault="00E6308C" w:rsidP="00E6308C">
            <w:pPr>
              <w:spacing w:before="0" w:after="0"/>
              <w:rPr>
                <w:b/>
              </w:rPr>
            </w:pPr>
            <w:r w:rsidRPr="00E6308C">
              <w:rPr>
                <w:b/>
              </w:rPr>
              <w:t>Manage Analysis Script Objects</w:t>
            </w:r>
          </w:p>
          <w:p w:rsidR="00E6308C" w:rsidRPr="00E6308C" w:rsidRDefault="00E6308C" w:rsidP="00E6308C">
            <w:pPr>
              <w:spacing w:before="0" w:after="0"/>
              <w:rPr>
                <w:b/>
              </w:rPr>
            </w:pPr>
          </w:p>
          <w:p w:rsidR="00E6308C" w:rsidRPr="00E6308C" w:rsidRDefault="00E6308C" w:rsidP="00E6308C">
            <w:pPr>
              <w:spacing w:before="0" w:after="0"/>
              <w:rPr>
                <w:b/>
              </w:rPr>
            </w:pPr>
            <w:r w:rsidRPr="00E6308C">
              <w:rPr>
                <w:b/>
              </w:rPr>
              <w:t>(a.k.a. “Memorized Script Objects”)</w:t>
            </w:r>
          </w:p>
        </w:tc>
        <w:tc>
          <w:tcPr>
            <w:tcW w:w="4518" w:type="dxa"/>
          </w:tcPr>
          <w:p w:rsidR="00E6308C" w:rsidRDefault="00E6308C" w:rsidP="00E6308C">
            <w:pPr>
              <w:spacing w:before="0" w:after="0"/>
            </w:pPr>
            <w:r>
              <w:t xml:space="preserve">This feature allows the user to build and set the properties of Analysis Script Objects, which in “memorized” form are used to form Analysis Scripts.  Each object is based on an available object type, which has certain properties that can be set.  After setting the properties, the user names and saves the object for later use. </w:t>
            </w:r>
          </w:p>
          <w:p w:rsidR="00E6308C" w:rsidRDefault="00E6308C" w:rsidP="00E6308C">
            <w:pPr>
              <w:spacing w:before="0" w:after="0"/>
            </w:pPr>
          </w:p>
          <w:p w:rsidR="00E6308C" w:rsidRDefault="00E6308C" w:rsidP="00E6308C">
            <w:pPr>
              <w:spacing w:before="0" w:after="0"/>
            </w:pPr>
            <w:r>
              <w:t>Anticipated object types include:</w:t>
            </w:r>
          </w:p>
          <w:p w:rsidR="00E6308C" w:rsidRDefault="00E6308C" w:rsidP="00E6308C">
            <w:pPr>
              <w:numPr>
                <w:ilvl w:val="0"/>
                <w:numId w:val="58"/>
              </w:numPr>
              <w:spacing w:before="0" w:after="0"/>
            </w:pPr>
            <w:r>
              <w:t>Reports</w:t>
            </w:r>
          </w:p>
          <w:p w:rsidR="00E6308C" w:rsidRDefault="00E6308C" w:rsidP="00E6308C">
            <w:pPr>
              <w:numPr>
                <w:ilvl w:val="0"/>
                <w:numId w:val="58"/>
              </w:numPr>
              <w:spacing w:before="0" w:after="0"/>
            </w:pPr>
            <w:r>
              <w:t>Scorecards</w:t>
            </w:r>
          </w:p>
          <w:p w:rsidR="00E6308C" w:rsidRDefault="00E6308C" w:rsidP="00E6308C">
            <w:pPr>
              <w:numPr>
                <w:ilvl w:val="0"/>
                <w:numId w:val="58"/>
              </w:numPr>
              <w:spacing w:before="0" w:after="0"/>
            </w:pPr>
            <w:r>
              <w:t>Dashboards</w:t>
            </w:r>
          </w:p>
          <w:p w:rsidR="00E6308C" w:rsidRDefault="00E6308C" w:rsidP="00E6308C">
            <w:pPr>
              <w:numPr>
                <w:ilvl w:val="0"/>
                <w:numId w:val="58"/>
              </w:numPr>
              <w:spacing w:before="0" w:after="0"/>
            </w:pPr>
            <w:r>
              <w:t>Analytic Views</w:t>
            </w:r>
          </w:p>
          <w:p w:rsidR="00E6308C" w:rsidRDefault="00E6308C" w:rsidP="00E6308C">
            <w:pPr>
              <w:numPr>
                <w:ilvl w:val="0"/>
                <w:numId w:val="58"/>
              </w:numPr>
              <w:spacing w:before="0" w:after="0"/>
            </w:pPr>
            <w:r>
              <w:t>Plans</w:t>
            </w:r>
          </w:p>
          <w:p w:rsidR="00E6308C" w:rsidRDefault="00E6308C" w:rsidP="00E6308C">
            <w:pPr>
              <w:numPr>
                <w:ilvl w:val="0"/>
                <w:numId w:val="58"/>
              </w:numPr>
              <w:spacing w:before="0" w:after="0"/>
            </w:pPr>
            <w:r>
              <w:t>Specialized forms/controls</w:t>
            </w:r>
          </w:p>
          <w:p w:rsidR="00E6308C" w:rsidRDefault="00E6308C" w:rsidP="00E6308C">
            <w:pPr>
              <w:numPr>
                <w:ilvl w:val="0"/>
                <w:numId w:val="58"/>
              </w:numPr>
              <w:spacing w:before="0" w:after="0"/>
            </w:pPr>
            <w:r>
              <w:t>Other objects TBD (expandable over time)</w:t>
            </w:r>
          </w:p>
          <w:p w:rsidR="00E6308C" w:rsidRDefault="00E6308C" w:rsidP="00E6308C">
            <w:pPr>
              <w:spacing w:before="0" w:after="0"/>
            </w:pPr>
          </w:p>
          <w:p w:rsidR="00E6308C" w:rsidRPr="00322E66" w:rsidRDefault="00E6308C" w:rsidP="00E6308C">
            <w:pPr>
              <w:spacing w:before="0" w:after="0"/>
            </w:pPr>
            <w:r>
              <w:t xml:space="preserve">Note that ReportBuilder banded reports cannot be displayed in the same window as other reports, since these reports are only viewable online in a Print Preview manner.  All other object types will be “played back” in a single window (or what will appear to be a single </w:t>
            </w:r>
            <w:r>
              <w:lastRenderedPageBreak/>
              <w:t>window).  The desired effect is that each object looks like it is being played back in a single wizard-style window.</w:t>
            </w:r>
          </w:p>
        </w:tc>
      </w:tr>
    </w:tbl>
    <w:p w:rsidR="00E6308C" w:rsidRPr="00E6308C" w:rsidRDefault="00E6308C" w:rsidP="00E6308C"/>
    <w:p w:rsidR="001C19CE" w:rsidRDefault="00E6308C" w:rsidP="00521487">
      <w:pPr>
        <w:pStyle w:val="Heading1"/>
      </w:pPr>
      <w:r>
        <w:br w:type="page"/>
      </w:r>
      <w:bookmarkStart w:id="111" w:name="_Toc206233542"/>
      <w:r w:rsidR="001C19CE">
        <w:lastRenderedPageBreak/>
        <w:t>VWA4 Dashboards</w:t>
      </w:r>
      <w:bookmarkEnd w:id="111"/>
    </w:p>
    <w:p w:rsidR="001C19CE" w:rsidRDefault="001C19CE" w:rsidP="001C19CE">
      <w:r>
        <w:t>VWA4 dashboards are different from ActiveReports in several ways:</w:t>
      </w:r>
    </w:p>
    <w:p w:rsidR="001C19CE" w:rsidRDefault="001C19CE" w:rsidP="001C19CE">
      <w:pPr>
        <w:numPr>
          <w:ilvl w:val="0"/>
          <w:numId w:val="52"/>
        </w:numPr>
      </w:pPr>
      <w:r>
        <w:t>Dashboards are optimized for viewing onscreen.</w:t>
      </w:r>
    </w:p>
    <w:p w:rsidR="001C19CE" w:rsidRPr="001C19CE" w:rsidRDefault="001C19CE" w:rsidP="001C19CE">
      <w:pPr>
        <w:numPr>
          <w:ilvl w:val="0"/>
          <w:numId w:val="52"/>
        </w:numPr>
      </w:pPr>
      <w:r>
        <w:t>Dashboards are dynamically controlled – not memorized under unique names with different sets of parameters.  Only the most current parameter settings are saved.</w:t>
      </w:r>
    </w:p>
    <w:p w:rsidR="001C19CE" w:rsidRDefault="001C19CE" w:rsidP="001C19CE">
      <w:pPr>
        <w:numPr>
          <w:ilvl w:val="0"/>
          <w:numId w:val="52"/>
        </w:numPr>
      </w:pPr>
      <w:r>
        <w:t>Dashboards can be printed in a limited way (TBD – probably printing a form with controls on it)</w:t>
      </w:r>
    </w:p>
    <w:p w:rsidR="001C19CE" w:rsidRDefault="001C19CE" w:rsidP="001C19CE">
      <w:pPr>
        <w:numPr>
          <w:ilvl w:val="0"/>
          <w:numId w:val="52"/>
        </w:numPr>
      </w:pPr>
      <w:r>
        <w:t>Dashboards cannot be part of a Report Series.</w:t>
      </w:r>
    </w:p>
    <w:p w:rsidR="001C19CE" w:rsidRDefault="001C19CE" w:rsidP="001C19CE">
      <w:pPr>
        <w:pStyle w:val="Heading2"/>
      </w:pPr>
      <w:bookmarkStart w:id="112" w:name="_Toc206233543"/>
      <w:r>
        <w:t>Dashboards Feature Requirements Overview</w:t>
      </w:r>
      <w:bookmarkEnd w:id="112"/>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888"/>
        <w:gridCol w:w="5670"/>
      </w:tblGrid>
      <w:tr w:rsidR="001C19CE" w:rsidRPr="00062D9B" w:rsidTr="001C19CE">
        <w:tc>
          <w:tcPr>
            <w:tcW w:w="3888" w:type="dxa"/>
            <w:tcBorders>
              <w:bottom w:val="single" w:sz="4" w:space="0" w:color="auto"/>
            </w:tcBorders>
            <w:shd w:val="clear" w:color="auto" w:fill="E0E0E0"/>
          </w:tcPr>
          <w:p w:rsidR="001C19CE" w:rsidRPr="00062D9B" w:rsidRDefault="001C19CE" w:rsidP="001C19CE">
            <w:pPr>
              <w:spacing w:before="0" w:after="0"/>
              <w:rPr>
                <w:b/>
                <w:sz w:val="24"/>
              </w:rPr>
            </w:pPr>
            <w:r w:rsidRPr="00062D9B">
              <w:rPr>
                <w:b/>
                <w:sz w:val="24"/>
              </w:rPr>
              <w:t>Requirements</w:t>
            </w:r>
          </w:p>
        </w:tc>
        <w:tc>
          <w:tcPr>
            <w:tcW w:w="5670" w:type="dxa"/>
            <w:tcBorders>
              <w:bottom w:val="single" w:sz="4" w:space="0" w:color="auto"/>
            </w:tcBorders>
            <w:shd w:val="clear" w:color="auto" w:fill="E0E0E0"/>
          </w:tcPr>
          <w:p w:rsidR="001C19CE" w:rsidRPr="00062D9B" w:rsidRDefault="001C19CE" w:rsidP="001C19CE">
            <w:pPr>
              <w:spacing w:before="0" w:after="0"/>
              <w:rPr>
                <w:b/>
                <w:sz w:val="24"/>
              </w:rPr>
            </w:pPr>
            <w:r w:rsidRPr="00062D9B">
              <w:rPr>
                <w:b/>
                <w:sz w:val="24"/>
              </w:rPr>
              <w:t>Notes / Implications</w:t>
            </w:r>
          </w:p>
        </w:tc>
      </w:tr>
      <w:tr w:rsidR="001C19CE" w:rsidTr="001C19CE">
        <w:tc>
          <w:tcPr>
            <w:tcW w:w="3888" w:type="dxa"/>
            <w:shd w:val="clear" w:color="auto" w:fill="F3F3F3"/>
          </w:tcPr>
          <w:p w:rsidR="001C19CE" w:rsidRDefault="001C19CE" w:rsidP="001C19CE">
            <w:pPr>
              <w:numPr>
                <w:ilvl w:val="0"/>
                <w:numId w:val="51"/>
              </w:numPr>
              <w:spacing w:before="0" w:after="0"/>
            </w:pPr>
          </w:p>
        </w:tc>
        <w:tc>
          <w:tcPr>
            <w:tcW w:w="5670" w:type="dxa"/>
            <w:shd w:val="clear" w:color="auto" w:fill="F3F3F3"/>
          </w:tcPr>
          <w:p w:rsidR="001C19CE" w:rsidRPr="000D3558" w:rsidRDefault="001C19CE" w:rsidP="001C19CE"/>
        </w:tc>
      </w:tr>
      <w:tr w:rsidR="001C19CE" w:rsidTr="001C19CE">
        <w:tc>
          <w:tcPr>
            <w:tcW w:w="3888" w:type="dxa"/>
            <w:tcBorders>
              <w:bottom w:val="single" w:sz="4" w:space="0" w:color="auto"/>
            </w:tcBorders>
          </w:tcPr>
          <w:p w:rsidR="001C19CE" w:rsidRDefault="001C19CE" w:rsidP="001C19CE">
            <w:pPr>
              <w:numPr>
                <w:ilvl w:val="1"/>
                <w:numId w:val="51"/>
              </w:numPr>
              <w:tabs>
                <w:tab w:val="left" w:pos="450"/>
              </w:tabs>
              <w:spacing w:before="0" w:after="0"/>
            </w:pPr>
          </w:p>
        </w:tc>
        <w:tc>
          <w:tcPr>
            <w:tcW w:w="5670" w:type="dxa"/>
            <w:tcBorders>
              <w:bottom w:val="single" w:sz="4" w:space="0" w:color="auto"/>
            </w:tcBorders>
          </w:tcPr>
          <w:p w:rsidR="001C19CE" w:rsidRPr="000D3558" w:rsidRDefault="001C19CE" w:rsidP="001C19CE">
            <w:pPr>
              <w:numPr>
                <w:ilvl w:val="0"/>
                <w:numId w:val="7"/>
              </w:numPr>
              <w:spacing w:before="0" w:after="0"/>
            </w:pPr>
          </w:p>
        </w:tc>
      </w:tr>
    </w:tbl>
    <w:p w:rsidR="003049A1" w:rsidRDefault="003049A1" w:rsidP="001C19CE">
      <w:pPr>
        <w:pStyle w:val="Heading2"/>
      </w:pPr>
      <w:bookmarkStart w:id="113" w:name="_Toc206233544"/>
      <w:r>
        <w:t>Main Screen Dashboard</w:t>
      </w:r>
    </w:p>
    <w:p w:rsidR="000B050B" w:rsidRPr="000B050B" w:rsidRDefault="000B050B" w:rsidP="000B050B">
      <w:pPr>
        <w:spacing w:before="0" w:after="0"/>
        <w:rPr>
          <w:rFonts w:ascii="Calibri" w:hAnsi="Calibri"/>
          <w:szCs w:val="22"/>
        </w:rPr>
      </w:pPr>
      <w:r w:rsidRPr="000B050B">
        <w:rPr>
          <w:rFonts w:ascii="Calibri" w:hAnsi="Calibri"/>
          <w:szCs w:val="22"/>
        </w:rPr>
        <w:t>General Principles</w:t>
      </w:r>
    </w:p>
    <w:p w:rsidR="000B050B" w:rsidRPr="000B050B" w:rsidRDefault="000B050B" w:rsidP="000B050B">
      <w:pPr>
        <w:numPr>
          <w:ilvl w:val="0"/>
          <w:numId w:val="111"/>
        </w:numPr>
        <w:spacing w:before="0" w:after="0"/>
        <w:rPr>
          <w:rFonts w:ascii="Calibri" w:hAnsi="Calibri"/>
          <w:szCs w:val="22"/>
        </w:rPr>
      </w:pPr>
      <w:r w:rsidRPr="000B050B">
        <w:rPr>
          <w:rFonts w:ascii="Calibri" w:hAnsi="Calibri"/>
          <w:szCs w:val="22"/>
        </w:rPr>
        <w:t>Data takes place at a point in time defined at least in part related to a given week</w:t>
      </w:r>
    </w:p>
    <w:p w:rsidR="000B050B" w:rsidRPr="000B050B" w:rsidRDefault="000B050B" w:rsidP="000B050B">
      <w:pPr>
        <w:numPr>
          <w:ilvl w:val="0"/>
          <w:numId w:val="111"/>
        </w:numPr>
        <w:spacing w:before="0" w:after="0"/>
        <w:rPr>
          <w:rFonts w:ascii="Calibri" w:hAnsi="Calibri"/>
          <w:szCs w:val="22"/>
        </w:rPr>
      </w:pPr>
      <w:r w:rsidRPr="000B050B">
        <w:rPr>
          <w:rFonts w:ascii="Calibri" w:hAnsi="Calibri"/>
          <w:szCs w:val="22"/>
        </w:rPr>
        <w:t>Designed to engage chef and cause them to want to know more</w:t>
      </w:r>
    </w:p>
    <w:p w:rsidR="000B050B" w:rsidRPr="000B050B" w:rsidRDefault="000B050B" w:rsidP="000B050B">
      <w:pPr>
        <w:numPr>
          <w:ilvl w:val="0"/>
          <w:numId w:val="111"/>
        </w:numPr>
        <w:spacing w:before="0" w:after="0"/>
        <w:rPr>
          <w:rFonts w:ascii="Calibri" w:hAnsi="Calibri"/>
          <w:szCs w:val="22"/>
        </w:rPr>
      </w:pPr>
      <w:r w:rsidRPr="000B050B">
        <w:rPr>
          <w:rFonts w:ascii="Calibri" w:hAnsi="Calibri"/>
          <w:szCs w:val="22"/>
        </w:rPr>
        <w:t>Designed to immediately showcase success and reinforce their confidence based on past achievements</w:t>
      </w:r>
    </w:p>
    <w:p w:rsidR="000B050B" w:rsidRPr="000B050B" w:rsidRDefault="000B050B" w:rsidP="000B050B">
      <w:pPr>
        <w:numPr>
          <w:ilvl w:val="0"/>
          <w:numId w:val="111"/>
        </w:numPr>
        <w:spacing w:before="0" w:after="0"/>
        <w:rPr>
          <w:rFonts w:ascii="Calibri" w:hAnsi="Calibri"/>
          <w:szCs w:val="22"/>
        </w:rPr>
      </w:pPr>
      <w:r w:rsidRPr="000B050B">
        <w:rPr>
          <w:rFonts w:ascii="Calibri" w:hAnsi="Calibri"/>
          <w:szCs w:val="22"/>
        </w:rPr>
        <w:t>Designed to be as simple as possible</w:t>
      </w:r>
    </w:p>
    <w:p w:rsidR="000B050B" w:rsidRPr="000B050B" w:rsidRDefault="000B050B" w:rsidP="000B050B">
      <w:pPr>
        <w:numPr>
          <w:ilvl w:val="0"/>
          <w:numId w:val="111"/>
        </w:numPr>
        <w:spacing w:before="0" w:after="0"/>
        <w:rPr>
          <w:rFonts w:ascii="Calibri" w:hAnsi="Calibri"/>
          <w:szCs w:val="22"/>
        </w:rPr>
      </w:pPr>
      <w:r w:rsidRPr="000B050B">
        <w:rPr>
          <w:rFonts w:ascii="Calibri" w:hAnsi="Calibri"/>
          <w:szCs w:val="22"/>
        </w:rPr>
        <w:t>Can include alerts to problem areas (i.e. missing food cost data, low transaction levels)</w:t>
      </w:r>
    </w:p>
    <w:p w:rsidR="000B050B" w:rsidRPr="000B050B" w:rsidRDefault="000B050B" w:rsidP="000B050B">
      <w:pPr>
        <w:spacing w:before="0" w:after="0"/>
        <w:rPr>
          <w:rFonts w:ascii="Calibri" w:hAnsi="Calibri"/>
          <w:szCs w:val="22"/>
        </w:rPr>
      </w:pPr>
    </w:p>
    <w:p w:rsidR="000B050B" w:rsidRPr="000B050B" w:rsidRDefault="000B050B" w:rsidP="000B050B">
      <w:pPr>
        <w:spacing w:before="0" w:after="0"/>
        <w:rPr>
          <w:rFonts w:ascii="Calibri" w:hAnsi="Calibri"/>
          <w:szCs w:val="22"/>
        </w:rPr>
      </w:pPr>
      <w:r w:rsidRPr="000B050B">
        <w:rPr>
          <w:rFonts w:ascii="Calibri" w:hAnsi="Calibri"/>
          <w:szCs w:val="22"/>
        </w:rPr>
        <w:t>Scope at this point</w:t>
      </w:r>
    </w:p>
    <w:p w:rsidR="000B050B" w:rsidRPr="000B050B" w:rsidRDefault="000B050B" w:rsidP="000B050B">
      <w:pPr>
        <w:numPr>
          <w:ilvl w:val="0"/>
          <w:numId w:val="112"/>
        </w:numPr>
        <w:spacing w:before="0" w:after="0"/>
        <w:rPr>
          <w:rFonts w:ascii="Calibri" w:hAnsi="Calibri"/>
          <w:szCs w:val="22"/>
        </w:rPr>
      </w:pPr>
      <w:r w:rsidRPr="000B050B">
        <w:rPr>
          <w:rFonts w:ascii="Calibri" w:hAnsi="Calibri"/>
          <w:szCs w:val="22"/>
        </w:rPr>
        <w:t>Uses baselines</w:t>
      </w:r>
    </w:p>
    <w:p w:rsidR="000B050B" w:rsidRPr="000B050B" w:rsidRDefault="000B050B" w:rsidP="000B050B">
      <w:pPr>
        <w:numPr>
          <w:ilvl w:val="0"/>
          <w:numId w:val="112"/>
        </w:numPr>
        <w:spacing w:before="0" w:after="0"/>
        <w:rPr>
          <w:rFonts w:ascii="Calibri" w:hAnsi="Calibri"/>
          <w:szCs w:val="22"/>
        </w:rPr>
      </w:pPr>
      <w:r w:rsidRPr="000B050B">
        <w:rPr>
          <w:rFonts w:ascii="Calibri" w:hAnsi="Calibri"/>
          <w:szCs w:val="22"/>
        </w:rPr>
        <w:t>Does not use goals at this time</w:t>
      </w:r>
    </w:p>
    <w:p w:rsidR="000B050B" w:rsidRPr="000B050B" w:rsidRDefault="000B050B" w:rsidP="000B050B">
      <w:pPr>
        <w:spacing w:before="0" w:after="0"/>
        <w:rPr>
          <w:rFonts w:ascii="Calibri" w:hAnsi="Calibri"/>
          <w:szCs w:val="22"/>
        </w:rPr>
      </w:pPr>
    </w:p>
    <w:p w:rsidR="000B050B" w:rsidRPr="000B050B" w:rsidRDefault="000B050B" w:rsidP="000B050B">
      <w:pPr>
        <w:spacing w:before="0" w:after="0"/>
        <w:rPr>
          <w:rFonts w:ascii="Calibri" w:hAnsi="Calibri"/>
          <w:szCs w:val="22"/>
        </w:rPr>
      </w:pPr>
      <w:r w:rsidRPr="000B050B">
        <w:rPr>
          <w:rFonts w:ascii="Calibri" w:hAnsi="Calibri"/>
          <w:szCs w:val="22"/>
        </w:rPr>
        <w:t>Variations to comp (subject to SAR discretion)</w:t>
      </w:r>
    </w:p>
    <w:p w:rsidR="000B050B" w:rsidRPr="000B050B" w:rsidRDefault="000B050B" w:rsidP="000B050B">
      <w:pPr>
        <w:numPr>
          <w:ilvl w:val="0"/>
          <w:numId w:val="113"/>
        </w:numPr>
        <w:spacing w:before="0" w:after="0"/>
        <w:rPr>
          <w:rFonts w:ascii="Calibri" w:hAnsi="Calibri"/>
          <w:szCs w:val="22"/>
        </w:rPr>
      </w:pPr>
      <w:r w:rsidRPr="000B050B">
        <w:rPr>
          <w:rFonts w:ascii="Calibri" w:hAnsi="Calibri"/>
          <w:szCs w:val="22"/>
        </w:rPr>
        <w:t>Less visual emphasis on trends or complete removal of trend report</w:t>
      </w:r>
    </w:p>
    <w:p w:rsidR="000B050B" w:rsidRPr="000B050B" w:rsidRDefault="000B050B" w:rsidP="000B050B">
      <w:pPr>
        <w:numPr>
          <w:ilvl w:val="0"/>
          <w:numId w:val="113"/>
        </w:numPr>
        <w:spacing w:before="0" w:after="0"/>
        <w:rPr>
          <w:rFonts w:ascii="Calibri" w:hAnsi="Calibri"/>
          <w:szCs w:val="22"/>
        </w:rPr>
      </w:pPr>
      <w:r w:rsidRPr="000B050B">
        <w:rPr>
          <w:rFonts w:ascii="Calibri" w:hAnsi="Calibri"/>
          <w:szCs w:val="22"/>
        </w:rPr>
        <w:t>Removal of goals</w:t>
      </w:r>
    </w:p>
    <w:p w:rsidR="000B050B" w:rsidRPr="000B050B" w:rsidRDefault="000B050B" w:rsidP="000B050B">
      <w:pPr>
        <w:numPr>
          <w:ilvl w:val="0"/>
          <w:numId w:val="113"/>
        </w:numPr>
        <w:spacing w:before="0" w:after="0"/>
        <w:rPr>
          <w:rFonts w:ascii="Calibri" w:hAnsi="Calibri"/>
          <w:szCs w:val="22"/>
        </w:rPr>
      </w:pPr>
      <w:r w:rsidRPr="000B050B">
        <w:rPr>
          <w:rFonts w:ascii="Calibri" w:hAnsi="Calibri"/>
          <w:szCs w:val="22"/>
        </w:rPr>
        <w:t xml:space="preserve">Highlighting </w:t>
      </w:r>
      <w:r w:rsidRPr="000B050B">
        <w:rPr>
          <w:rFonts w:ascii="Calibri" w:hAnsi="Calibri"/>
          <w:b/>
          <w:bCs/>
          <w:szCs w:val="22"/>
          <w:u w:val="single"/>
        </w:rPr>
        <w:t>less</w:t>
      </w:r>
      <w:r w:rsidRPr="000B050B">
        <w:rPr>
          <w:rFonts w:ascii="Calibri" w:hAnsi="Calibri"/>
          <w:szCs w:val="22"/>
        </w:rPr>
        <w:t xml:space="preserve"> data </w:t>
      </w:r>
      <w:r w:rsidRPr="000B050B">
        <w:rPr>
          <w:rFonts w:ascii="Calibri" w:hAnsi="Calibri"/>
          <w:b/>
          <w:bCs/>
          <w:szCs w:val="22"/>
          <w:u w:val="single"/>
        </w:rPr>
        <w:t>more</w:t>
      </w:r>
      <w:r w:rsidRPr="000B050B">
        <w:rPr>
          <w:rFonts w:ascii="Calibri" w:hAnsi="Calibri"/>
          <w:szCs w:val="22"/>
        </w:rPr>
        <w:t xml:space="preserve"> effectively</w:t>
      </w:r>
    </w:p>
    <w:p w:rsidR="000B050B" w:rsidRPr="000B050B" w:rsidRDefault="000B050B" w:rsidP="000B050B">
      <w:pPr>
        <w:numPr>
          <w:ilvl w:val="0"/>
          <w:numId w:val="113"/>
        </w:numPr>
        <w:spacing w:before="0" w:after="0"/>
        <w:rPr>
          <w:rFonts w:ascii="Calibri" w:hAnsi="Calibri"/>
          <w:szCs w:val="22"/>
        </w:rPr>
      </w:pPr>
      <w:r w:rsidRPr="000B050B">
        <w:rPr>
          <w:rFonts w:ascii="Calibri" w:hAnsi="Calibri"/>
          <w:szCs w:val="22"/>
        </w:rPr>
        <w:t>Showcase changes in both food cost (optional based on customer data entry) and waste levels</w:t>
      </w:r>
    </w:p>
    <w:p w:rsidR="000B050B" w:rsidRPr="000B050B" w:rsidRDefault="000B050B" w:rsidP="000B050B">
      <w:pPr>
        <w:numPr>
          <w:ilvl w:val="0"/>
          <w:numId w:val="113"/>
        </w:numPr>
        <w:spacing w:before="0" w:after="0"/>
        <w:rPr>
          <w:rFonts w:ascii="Calibri" w:hAnsi="Calibri"/>
          <w:szCs w:val="22"/>
        </w:rPr>
      </w:pPr>
      <w:r w:rsidRPr="000B050B">
        <w:rPr>
          <w:rFonts w:ascii="Calibri" w:hAnsi="Calibri"/>
          <w:szCs w:val="22"/>
        </w:rPr>
        <w:t>Try to keep some content related to participation levels</w:t>
      </w:r>
    </w:p>
    <w:p w:rsidR="000B050B" w:rsidRPr="000B050B" w:rsidRDefault="000B050B" w:rsidP="000B050B">
      <w:pPr>
        <w:spacing w:before="0" w:after="0"/>
        <w:rPr>
          <w:rFonts w:ascii="Calibri" w:hAnsi="Calibri"/>
          <w:szCs w:val="22"/>
        </w:rPr>
      </w:pPr>
    </w:p>
    <w:p w:rsidR="000B050B" w:rsidRPr="000B050B" w:rsidRDefault="000B050B" w:rsidP="000B050B">
      <w:pPr>
        <w:spacing w:before="0" w:after="0"/>
        <w:rPr>
          <w:rFonts w:ascii="Calibri" w:hAnsi="Calibri"/>
          <w:szCs w:val="22"/>
        </w:rPr>
      </w:pPr>
      <w:r w:rsidRPr="000B050B">
        <w:rPr>
          <w:rFonts w:ascii="Calibri" w:hAnsi="Calibri"/>
          <w:szCs w:val="22"/>
        </w:rPr>
        <w:t>References</w:t>
      </w:r>
    </w:p>
    <w:p w:rsidR="000B050B" w:rsidRPr="000B050B" w:rsidRDefault="000B050B" w:rsidP="000B050B">
      <w:pPr>
        <w:numPr>
          <w:ilvl w:val="0"/>
          <w:numId w:val="114"/>
        </w:numPr>
        <w:spacing w:before="0" w:after="0"/>
        <w:rPr>
          <w:rFonts w:ascii="Calibri" w:hAnsi="Calibri"/>
          <w:szCs w:val="22"/>
        </w:rPr>
      </w:pPr>
      <w:r w:rsidRPr="000B050B">
        <w:rPr>
          <w:rFonts w:ascii="Calibri" w:hAnsi="Calibri"/>
          <w:szCs w:val="22"/>
        </w:rPr>
        <w:t>Content from January discussions (e-mailed)</w:t>
      </w:r>
    </w:p>
    <w:p w:rsidR="000B050B" w:rsidRDefault="000B050B" w:rsidP="000B050B"/>
    <w:p w:rsidR="005160CF" w:rsidRDefault="005160CF" w:rsidP="000B050B">
      <w:r>
        <w:t>Additional Design:</w:t>
      </w:r>
    </w:p>
    <w:p w:rsidR="005160CF" w:rsidRDefault="005160CF" w:rsidP="005160CF">
      <w:pPr>
        <w:numPr>
          <w:ilvl w:val="0"/>
          <w:numId w:val="7"/>
        </w:numPr>
      </w:pPr>
      <w:r>
        <w:t>Add two main graphs to the dashboard</w:t>
      </w:r>
    </w:p>
    <w:p w:rsidR="005160CF" w:rsidRDefault="005160CF" w:rsidP="005160CF">
      <w:pPr>
        <w:numPr>
          <w:ilvl w:val="1"/>
          <w:numId w:val="7"/>
        </w:numPr>
      </w:pPr>
      <w:r>
        <w:t>Waste Reduction</w:t>
      </w:r>
    </w:p>
    <w:p w:rsidR="005160CF" w:rsidRDefault="005160CF" w:rsidP="005160CF">
      <w:pPr>
        <w:numPr>
          <w:ilvl w:val="2"/>
          <w:numId w:val="7"/>
        </w:numPr>
      </w:pPr>
      <w:r>
        <w:t xml:space="preserve">Baseline waste versus current period (current period would be a calculated figure for the last N weeks of waste data reaching back from the current date), label shows % reduction prominently.  </w:t>
      </w:r>
    </w:p>
    <w:p w:rsidR="005160CF" w:rsidRDefault="005160CF" w:rsidP="005160CF">
      <w:pPr>
        <w:numPr>
          <w:ilvl w:val="3"/>
          <w:numId w:val="7"/>
        </w:numPr>
      </w:pPr>
      <w:r>
        <w:lastRenderedPageBreak/>
        <w:t xml:space="preserve">Potential stretch goal with drilldown:  A line chart showing food waste weekly (by either dollar or lb based on </w:t>
      </w:r>
      <w:r w:rsidR="000902DF">
        <w:t xml:space="preserve">global </w:t>
      </w:r>
      <w:r>
        <w:t>user preference)  total by month for the last 12 months.</w:t>
      </w:r>
    </w:p>
    <w:p w:rsidR="005160CF" w:rsidRDefault="005160CF" w:rsidP="005160CF">
      <w:pPr>
        <w:numPr>
          <w:ilvl w:val="2"/>
          <w:numId w:val="7"/>
        </w:numPr>
      </w:pPr>
      <w:r>
        <w:t>Baseline financial starting point versus current period (current period would be a calculated figure for the last N months of financial data reaching back from the current date), label shows % reduction prominently</w:t>
      </w:r>
    </w:p>
    <w:p w:rsidR="005160CF" w:rsidRDefault="005160CF" w:rsidP="005160CF">
      <w:pPr>
        <w:numPr>
          <w:ilvl w:val="3"/>
          <w:numId w:val="7"/>
        </w:numPr>
      </w:pPr>
      <w:r>
        <w:t>Potential stretch goal with drilldown:  A line chart showing food cost (either points or FCPM, based on the user’s global preference) total by month for the last 12 months.</w:t>
      </w:r>
    </w:p>
    <w:p w:rsidR="00793581" w:rsidRDefault="00793581" w:rsidP="00793581">
      <w:pPr>
        <w:numPr>
          <w:ilvl w:val="0"/>
          <w:numId w:val="7"/>
        </w:numPr>
      </w:pPr>
      <w:r>
        <w:t xml:space="preserve">Add a text-based section below the graphs with the following information on </w:t>
      </w:r>
      <w:r w:rsidR="00530520">
        <w:t xml:space="preserve">Weekly </w:t>
      </w:r>
      <w:r>
        <w:t>Participation:</w:t>
      </w:r>
    </w:p>
    <w:p w:rsidR="00793581" w:rsidRDefault="00793581" w:rsidP="00793581">
      <w:pPr>
        <w:numPr>
          <w:ilvl w:val="1"/>
          <w:numId w:val="7"/>
        </w:numPr>
      </w:pPr>
      <w:r>
        <w:t>Label it as “</w:t>
      </w:r>
      <w:r w:rsidR="00530520">
        <w:t>Weekly P</w:t>
      </w:r>
      <w:r>
        <w:t>articipation”</w:t>
      </w:r>
    </w:p>
    <w:p w:rsidR="00793581" w:rsidRDefault="00793581" w:rsidP="00793581">
      <w:pPr>
        <w:numPr>
          <w:ilvl w:val="1"/>
          <w:numId w:val="7"/>
        </w:numPr>
      </w:pPr>
      <w:r>
        <w:t>Transaction Baseline (calculated the same as the waste cost baseline)</w:t>
      </w:r>
    </w:p>
    <w:p w:rsidR="00793581" w:rsidRDefault="00793581" w:rsidP="00793581">
      <w:pPr>
        <w:numPr>
          <w:ilvl w:val="1"/>
          <w:numId w:val="7"/>
        </w:numPr>
      </w:pPr>
      <w:r>
        <w:t>Current Week Transactions</w:t>
      </w:r>
    </w:p>
    <w:p w:rsidR="00793581" w:rsidRDefault="00793581" w:rsidP="00793581">
      <w:pPr>
        <w:numPr>
          <w:ilvl w:val="1"/>
          <w:numId w:val="7"/>
        </w:numPr>
      </w:pPr>
      <w:r>
        <w:t>Variance to Baseline in Percentage (amount this week’s data is under or over the baseline)</w:t>
      </w:r>
    </w:p>
    <w:p w:rsidR="00530520" w:rsidRDefault="00530520" w:rsidP="00530520">
      <w:pPr>
        <w:numPr>
          <w:ilvl w:val="0"/>
          <w:numId w:val="7"/>
        </w:numPr>
      </w:pPr>
      <w:r>
        <w:t>Add a text-based section below the graphs with the following information on Weekly Waste Profile:</w:t>
      </w:r>
    </w:p>
    <w:p w:rsidR="00530520" w:rsidRDefault="00530520" w:rsidP="00530520">
      <w:pPr>
        <w:numPr>
          <w:ilvl w:val="1"/>
          <w:numId w:val="7"/>
        </w:numPr>
      </w:pPr>
      <w:r>
        <w:t>Label as “Weekly Waste Profile”</w:t>
      </w:r>
    </w:p>
    <w:p w:rsidR="00530520" w:rsidRDefault="00530520" w:rsidP="00530520">
      <w:pPr>
        <w:numPr>
          <w:ilvl w:val="1"/>
          <w:numId w:val="7"/>
        </w:numPr>
      </w:pPr>
      <w:r>
        <w:t>Total Waste Dollars</w:t>
      </w:r>
    </w:p>
    <w:p w:rsidR="00530520" w:rsidRDefault="00530520" w:rsidP="00530520">
      <w:pPr>
        <w:numPr>
          <w:ilvl w:val="1"/>
          <w:numId w:val="7"/>
        </w:numPr>
      </w:pPr>
      <w:r>
        <w:t>Total Waste Pounds</w:t>
      </w:r>
    </w:p>
    <w:p w:rsidR="00530520" w:rsidRDefault="00530520" w:rsidP="00530520">
      <w:pPr>
        <w:numPr>
          <w:ilvl w:val="1"/>
          <w:numId w:val="7"/>
        </w:numPr>
      </w:pPr>
      <w:r>
        <w:t>Annual Waste at this Rate (52 week extension of this value)</w:t>
      </w:r>
    </w:p>
    <w:p w:rsidR="00CB584A" w:rsidRDefault="00CB584A" w:rsidP="000B050B">
      <w:pPr>
        <w:pStyle w:val="Heading3"/>
      </w:pPr>
      <w:r>
        <w:t>Data Model</w:t>
      </w:r>
      <w:r w:rsidR="0027348C">
        <w:t xml:space="preserve"> Notes</w:t>
      </w:r>
    </w:p>
    <w:p w:rsidR="00CB584A" w:rsidRDefault="000F47DF" w:rsidP="00CB584A">
      <w:pPr>
        <w:numPr>
          <w:ilvl w:val="0"/>
          <w:numId w:val="7"/>
        </w:numPr>
      </w:pPr>
      <w:r>
        <w:t>Stored F</w:t>
      </w:r>
      <w:r w:rsidR="0027348C">
        <w:t xml:space="preserve">inancial </w:t>
      </w:r>
      <w:r w:rsidR="00CB584A">
        <w:t>Elements</w:t>
      </w:r>
      <w:r>
        <w:t xml:space="preserve"> (one set of data per </w:t>
      </w:r>
      <w:r w:rsidR="006C32EB" w:rsidRPr="006C32EB">
        <w:rPr>
          <w:u w:val="single"/>
        </w:rPr>
        <w:t>month</w:t>
      </w:r>
      <w:r>
        <w:t>)</w:t>
      </w:r>
      <w:r w:rsidR="00CB584A">
        <w:t>:</w:t>
      </w:r>
    </w:p>
    <w:p w:rsidR="000F47DF" w:rsidRDefault="000F47DF" w:rsidP="000F47DF">
      <w:pPr>
        <w:numPr>
          <w:ilvl w:val="1"/>
          <w:numId w:val="7"/>
        </w:numPr>
        <w:spacing w:before="0" w:after="0"/>
        <w:rPr>
          <w:rFonts w:ascii="Arial" w:hAnsi="Arial" w:cs="Arial"/>
          <w:sz w:val="20"/>
        </w:rPr>
      </w:pPr>
      <w:r>
        <w:rPr>
          <w:rFonts w:ascii="Arial" w:hAnsi="Arial" w:cs="Arial"/>
          <w:sz w:val="20"/>
        </w:rPr>
        <w:t>Actual f</w:t>
      </w:r>
      <w:r>
        <w:rPr>
          <w:rFonts w:ascii="Arial" w:hAnsi="Arial" w:cs="Arial"/>
          <w:sz w:val="20"/>
        </w:rPr>
        <w:t>ood cost</w:t>
      </w:r>
      <w:r>
        <w:rPr>
          <w:rFonts w:ascii="Arial" w:hAnsi="Arial" w:cs="Arial"/>
          <w:sz w:val="20"/>
        </w:rPr>
        <w:t xml:space="preserve"> (</w:t>
      </w:r>
      <w:r>
        <w:rPr>
          <w:rFonts w:ascii="Arial" w:hAnsi="Arial" w:cs="Arial"/>
          <w:sz w:val="20"/>
        </w:rPr>
        <w:t xml:space="preserve">total </w:t>
      </w:r>
      <w:r>
        <w:rPr>
          <w:rFonts w:ascii="Arial" w:hAnsi="Arial" w:cs="Arial"/>
          <w:sz w:val="20"/>
        </w:rPr>
        <w:t>purchases)</w:t>
      </w:r>
    </w:p>
    <w:p w:rsidR="000F47DF" w:rsidRDefault="000F47DF" w:rsidP="000F47DF">
      <w:pPr>
        <w:numPr>
          <w:ilvl w:val="1"/>
          <w:numId w:val="7"/>
        </w:numPr>
        <w:spacing w:before="0" w:after="0"/>
        <w:rPr>
          <w:rFonts w:ascii="Arial" w:hAnsi="Arial" w:cs="Arial"/>
          <w:sz w:val="20"/>
        </w:rPr>
      </w:pPr>
      <w:r>
        <w:rPr>
          <w:rFonts w:ascii="Arial" w:hAnsi="Arial" w:cs="Arial"/>
          <w:sz w:val="20"/>
        </w:rPr>
        <w:t>B</w:t>
      </w:r>
      <w:r>
        <w:rPr>
          <w:rFonts w:ascii="Arial" w:hAnsi="Arial" w:cs="Arial"/>
          <w:sz w:val="20"/>
        </w:rPr>
        <w:t>udget</w:t>
      </w:r>
      <w:r>
        <w:rPr>
          <w:rFonts w:ascii="Arial" w:hAnsi="Arial" w:cs="Arial"/>
          <w:sz w:val="20"/>
        </w:rPr>
        <w:t>ed food cost</w:t>
      </w:r>
    </w:p>
    <w:p w:rsidR="000F47DF" w:rsidRDefault="000F47DF" w:rsidP="000F47DF">
      <w:pPr>
        <w:numPr>
          <w:ilvl w:val="1"/>
          <w:numId w:val="7"/>
        </w:numPr>
        <w:spacing w:before="0" w:after="0"/>
        <w:rPr>
          <w:rFonts w:ascii="Arial" w:hAnsi="Arial" w:cs="Arial"/>
          <w:sz w:val="20"/>
        </w:rPr>
      </w:pPr>
      <w:r>
        <w:rPr>
          <w:rFonts w:ascii="Arial" w:hAnsi="Arial" w:cs="Arial"/>
          <w:sz w:val="20"/>
        </w:rPr>
        <w:t xml:space="preserve">Actual </w:t>
      </w:r>
      <w:r>
        <w:rPr>
          <w:rFonts w:ascii="Arial" w:hAnsi="Arial" w:cs="Arial"/>
          <w:sz w:val="20"/>
        </w:rPr>
        <w:t>Food revenue</w:t>
      </w:r>
      <w:r>
        <w:rPr>
          <w:rFonts w:ascii="Arial" w:hAnsi="Arial" w:cs="Arial"/>
          <w:sz w:val="20"/>
        </w:rPr>
        <w:t xml:space="preserve"> (total sales)</w:t>
      </w:r>
    </w:p>
    <w:p w:rsidR="000F47DF" w:rsidRDefault="000F47DF" w:rsidP="000F47DF">
      <w:pPr>
        <w:numPr>
          <w:ilvl w:val="1"/>
          <w:numId w:val="7"/>
        </w:numPr>
        <w:spacing w:before="0" w:after="0"/>
        <w:rPr>
          <w:rFonts w:ascii="Arial" w:hAnsi="Arial" w:cs="Arial"/>
          <w:sz w:val="20"/>
        </w:rPr>
      </w:pPr>
      <w:r>
        <w:rPr>
          <w:rFonts w:ascii="Arial" w:hAnsi="Arial" w:cs="Arial"/>
          <w:sz w:val="20"/>
        </w:rPr>
        <w:t>Budgeted food revenue</w:t>
      </w:r>
    </w:p>
    <w:p w:rsidR="000F47DF" w:rsidRDefault="00912B1E" w:rsidP="000F47DF">
      <w:pPr>
        <w:numPr>
          <w:ilvl w:val="1"/>
          <w:numId w:val="7"/>
        </w:numPr>
        <w:spacing w:before="0" w:after="0"/>
        <w:rPr>
          <w:rFonts w:ascii="Arial" w:hAnsi="Arial" w:cs="Arial"/>
          <w:sz w:val="20"/>
        </w:rPr>
      </w:pPr>
      <w:r>
        <w:rPr>
          <w:rFonts w:ascii="Arial" w:hAnsi="Arial" w:cs="Arial"/>
          <w:sz w:val="20"/>
        </w:rPr>
        <w:t xml:space="preserve">Budgeted </w:t>
      </w:r>
      <w:r w:rsidR="000F47DF">
        <w:rPr>
          <w:rFonts w:ascii="Arial" w:hAnsi="Arial" w:cs="Arial"/>
          <w:sz w:val="20"/>
        </w:rPr>
        <w:t>Meal count</w:t>
      </w:r>
    </w:p>
    <w:p w:rsidR="00912B1E" w:rsidRDefault="00912B1E" w:rsidP="000F47DF">
      <w:pPr>
        <w:numPr>
          <w:ilvl w:val="1"/>
          <w:numId w:val="7"/>
        </w:numPr>
        <w:spacing w:before="0" w:after="0"/>
        <w:rPr>
          <w:rFonts w:ascii="Arial" w:hAnsi="Arial" w:cs="Arial"/>
          <w:sz w:val="20"/>
        </w:rPr>
      </w:pPr>
      <w:r>
        <w:rPr>
          <w:rFonts w:ascii="Arial" w:hAnsi="Arial" w:cs="Arial"/>
          <w:sz w:val="20"/>
        </w:rPr>
        <w:t>Actual Meal Count</w:t>
      </w:r>
    </w:p>
    <w:p w:rsidR="005160CF" w:rsidRDefault="005160CF" w:rsidP="000F47DF">
      <w:pPr>
        <w:numPr>
          <w:ilvl w:val="1"/>
          <w:numId w:val="7"/>
        </w:numPr>
        <w:spacing w:before="0" w:after="0"/>
        <w:rPr>
          <w:rFonts w:ascii="Arial" w:hAnsi="Arial" w:cs="Arial"/>
          <w:sz w:val="20"/>
        </w:rPr>
      </w:pPr>
      <w:r>
        <w:rPr>
          <w:rFonts w:ascii="Arial" w:hAnsi="Arial" w:cs="Arial"/>
          <w:sz w:val="20"/>
        </w:rPr>
        <w:t>Preference setting needs to be saved for each customer: show report either based on “Food Cost Points” OR “Food Cost Per Meal”</w:t>
      </w:r>
    </w:p>
    <w:p w:rsidR="000F47DF" w:rsidRDefault="000F47DF" w:rsidP="000F47DF">
      <w:pPr>
        <w:numPr>
          <w:ilvl w:val="0"/>
          <w:numId w:val="7"/>
        </w:numPr>
      </w:pPr>
      <w:r>
        <w:t>Baseline data consists of:</w:t>
      </w:r>
    </w:p>
    <w:p w:rsidR="000F47DF" w:rsidRDefault="000F47DF" w:rsidP="000F47DF">
      <w:pPr>
        <w:numPr>
          <w:ilvl w:val="1"/>
          <w:numId w:val="7"/>
        </w:numPr>
        <w:spacing w:before="0" w:after="0"/>
      </w:pPr>
      <w:r>
        <w:t>financial elements</w:t>
      </w:r>
      <w:r w:rsidR="006C32EB">
        <w:t xml:space="preserve"> – </w:t>
      </w:r>
      <w:r w:rsidR="006C32EB" w:rsidRPr="006C32EB">
        <w:rPr>
          <w:b/>
          <w:color w:val="FF0000"/>
        </w:rPr>
        <w:t>on a monthly basis</w:t>
      </w:r>
    </w:p>
    <w:p w:rsidR="000F47DF" w:rsidRDefault="000F47DF" w:rsidP="000F47DF">
      <w:pPr>
        <w:numPr>
          <w:ilvl w:val="1"/>
          <w:numId w:val="7"/>
        </w:numPr>
        <w:spacing w:before="0" w:after="0"/>
      </w:pPr>
      <w:r>
        <w:t>transaction data summaries (e.g. waste cost)</w:t>
      </w:r>
      <w:r w:rsidR="006C32EB">
        <w:t xml:space="preserve"> – </w:t>
      </w:r>
      <w:r w:rsidR="006C32EB" w:rsidRPr="006C32EB">
        <w:rPr>
          <w:b/>
          <w:color w:val="FF0000"/>
        </w:rPr>
        <w:t>on a weekly basis</w:t>
      </w:r>
    </w:p>
    <w:p w:rsidR="00843C53" w:rsidRDefault="00843C53" w:rsidP="00CB584A">
      <w:pPr>
        <w:numPr>
          <w:ilvl w:val="0"/>
          <w:numId w:val="7"/>
        </w:numPr>
      </w:pPr>
      <w:r>
        <w:t xml:space="preserve">Baseline </w:t>
      </w:r>
      <w:r w:rsidR="000F47DF">
        <w:t>modes (select one at any given time</w:t>
      </w:r>
      <w:r>
        <w:t>)</w:t>
      </w:r>
    </w:p>
    <w:p w:rsidR="000F47DF" w:rsidRDefault="000F47DF" w:rsidP="000F47DF">
      <w:pPr>
        <w:numPr>
          <w:ilvl w:val="1"/>
          <w:numId w:val="7"/>
        </w:numPr>
        <w:spacing w:before="0" w:after="0"/>
      </w:pPr>
      <w:r>
        <w:t>Mode: Average of n weeks</w:t>
      </w:r>
    </w:p>
    <w:p w:rsidR="000F47DF" w:rsidRDefault="000F47DF" w:rsidP="000F47DF">
      <w:pPr>
        <w:numPr>
          <w:ilvl w:val="2"/>
          <w:numId w:val="7"/>
        </w:numPr>
        <w:spacing w:before="0" w:after="0"/>
      </w:pPr>
      <w:r>
        <w:t>Starting date and number of weeks</w:t>
      </w:r>
    </w:p>
    <w:p w:rsidR="000F47DF" w:rsidRPr="00CB584A" w:rsidRDefault="000F47DF" w:rsidP="000F47DF">
      <w:pPr>
        <w:numPr>
          <w:ilvl w:val="2"/>
          <w:numId w:val="7"/>
        </w:numPr>
        <w:spacing w:before="0" w:after="0"/>
      </w:pPr>
      <w:r>
        <w:t>n = 1 to specify a single week (identify a maximum via a trend chart if needed)</w:t>
      </w:r>
    </w:p>
    <w:p w:rsidR="00CB584A" w:rsidRDefault="000F47DF" w:rsidP="000F47DF">
      <w:pPr>
        <w:numPr>
          <w:ilvl w:val="1"/>
          <w:numId w:val="7"/>
        </w:numPr>
        <w:spacing w:before="0" w:after="0"/>
      </w:pPr>
      <w:r>
        <w:t xml:space="preserve">Mode: </w:t>
      </w:r>
      <w:r w:rsidR="00CB584A">
        <w:t>Stipulated baseline</w:t>
      </w:r>
    </w:p>
    <w:p w:rsidR="00843C53" w:rsidRDefault="00843C53" w:rsidP="000F47DF">
      <w:pPr>
        <w:numPr>
          <w:ilvl w:val="2"/>
          <w:numId w:val="7"/>
        </w:numPr>
        <w:spacing w:before="0" w:after="0"/>
      </w:pPr>
      <w:r>
        <w:t>Values are supplied explicitly as configuration variables</w:t>
      </w:r>
    </w:p>
    <w:p w:rsidR="001E17C3" w:rsidRDefault="001E17C3" w:rsidP="000F47DF">
      <w:pPr>
        <w:numPr>
          <w:ilvl w:val="2"/>
          <w:numId w:val="7"/>
        </w:numPr>
        <w:spacing w:before="0" w:after="0"/>
      </w:pPr>
      <w:r>
        <w:t>Note: financial baselines are only available as stipulations</w:t>
      </w:r>
    </w:p>
    <w:p w:rsidR="000B050B" w:rsidRPr="000B050B" w:rsidRDefault="000B050B" w:rsidP="000B050B">
      <w:pPr>
        <w:pStyle w:val="Heading3"/>
      </w:pPr>
      <w:r>
        <w:lastRenderedPageBreak/>
        <w:t>Example Financial / WasteReduction Reports</w:t>
      </w:r>
    </w:p>
    <w:p w:rsidR="000B050B" w:rsidRDefault="000B050B" w:rsidP="003049A1"/>
    <w:p w:rsidR="000B050B" w:rsidRDefault="004F18EA" w:rsidP="003049A1">
      <w:r>
        <w:rPr>
          <w:noProof/>
        </w:rPr>
        <w:drawing>
          <wp:inline distT="0" distB="0" distL="0" distR="0">
            <wp:extent cx="5057775" cy="3105150"/>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srcRect/>
                    <a:stretch>
                      <a:fillRect/>
                    </a:stretch>
                  </pic:blipFill>
                  <pic:spPr bwMode="auto">
                    <a:xfrm>
                      <a:off x="0" y="0"/>
                      <a:ext cx="5057775" cy="3105150"/>
                    </a:xfrm>
                    <a:prstGeom prst="rect">
                      <a:avLst/>
                    </a:prstGeom>
                    <a:noFill/>
                    <a:ln w="9525">
                      <a:noFill/>
                      <a:miter lim="800000"/>
                      <a:headEnd/>
                      <a:tailEnd/>
                    </a:ln>
                  </pic:spPr>
                </pic:pic>
              </a:graphicData>
            </a:graphic>
          </wp:inline>
        </w:drawing>
      </w:r>
    </w:p>
    <w:p w:rsidR="000B050B" w:rsidRDefault="000B050B" w:rsidP="003049A1"/>
    <w:p w:rsidR="000B050B" w:rsidRDefault="004F18EA" w:rsidP="003049A1">
      <w:r>
        <w:rPr>
          <w:noProof/>
        </w:rPr>
        <w:drawing>
          <wp:inline distT="0" distB="0" distL="0" distR="0">
            <wp:extent cx="5943600" cy="417195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5943600" cy="4171950"/>
                    </a:xfrm>
                    <a:prstGeom prst="rect">
                      <a:avLst/>
                    </a:prstGeom>
                    <a:noFill/>
                    <a:ln w="9525">
                      <a:noFill/>
                      <a:miter lim="800000"/>
                      <a:headEnd/>
                      <a:tailEnd/>
                    </a:ln>
                  </pic:spPr>
                </pic:pic>
              </a:graphicData>
            </a:graphic>
          </wp:inline>
        </w:drawing>
      </w:r>
    </w:p>
    <w:p w:rsidR="003049A1" w:rsidRDefault="004F18EA" w:rsidP="003049A1">
      <w:r>
        <w:rPr>
          <w:noProof/>
        </w:rPr>
        <w:lastRenderedPageBreak/>
        <w:drawing>
          <wp:inline distT="0" distB="0" distL="0" distR="0">
            <wp:extent cx="5076825" cy="6467475"/>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5076825" cy="6467475"/>
                    </a:xfrm>
                    <a:prstGeom prst="rect">
                      <a:avLst/>
                    </a:prstGeom>
                    <a:noFill/>
                    <a:ln w="9525">
                      <a:noFill/>
                      <a:miter lim="800000"/>
                      <a:headEnd/>
                      <a:tailEnd/>
                    </a:ln>
                  </pic:spPr>
                </pic:pic>
              </a:graphicData>
            </a:graphic>
          </wp:inline>
        </w:drawing>
      </w:r>
    </w:p>
    <w:p w:rsidR="000B050B" w:rsidRDefault="000B050B" w:rsidP="003049A1"/>
    <w:p w:rsidR="000B050B" w:rsidRDefault="004F18EA" w:rsidP="003049A1">
      <w:r>
        <w:rPr>
          <w:noProof/>
        </w:rPr>
        <w:lastRenderedPageBreak/>
        <w:drawing>
          <wp:inline distT="0" distB="0" distL="0" distR="0">
            <wp:extent cx="5657850" cy="393382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srcRect/>
                    <a:stretch>
                      <a:fillRect/>
                    </a:stretch>
                  </pic:blipFill>
                  <pic:spPr bwMode="auto">
                    <a:xfrm>
                      <a:off x="0" y="0"/>
                      <a:ext cx="5657850" cy="3933825"/>
                    </a:xfrm>
                    <a:prstGeom prst="rect">
                      <a:avLst/>
                    </a:prstGeom>
                    <a:noFill/>
                    <a:ln w="9525">
                      <a:noFill/>
                      <a:miter lim="800000"/>
                      <a:headEnd/>
                      <a:tailEnd/>
                    </a:ln>
                  </pic:spPr>
                </pic:pic>
              </a:graphicData>
            </a:graphic>
          </wp:inline>
        </w:drawing>
      </w:r>
    </w:p>
    <w:p w:rsidR="000B050B" w:rsidRDefault="000B050B" w:rsidP="003049A1"/>
    <w:p w:rsidR="000B050B" w:rsidRPr="003049A1" w:rsidRDefault="004F18EA" w:rsidP="003049A1">
      <w:r>
        <w:rPr>
          <w:noProof/>
        </w:rPr>
        <w:drawing>
          <wp:inline distT="0" distB="0" distL="0" distR="0">
            <wp:extent cx="5934075" cy="187642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5934075" cy="1876425"/>
                    </a:xfrm>
                    <a:prstGeom prst="rect">
                      <a:avLst/>
                    </a:prstGeom>
                    <a:noFill/>
                    <a:ln w="9525">
                      <a:noFill/>
                      <a:miter lim="800000"/>
                      <a:headEnd/>
                      <a:tailEnd/>
                    </a:ln>
                  </pic:spPr>
                </pic:pic>
              </a:graphicData>
            </a:graphic>
          </wp:inline>
        </w:drawing>
      </w:r>
    </w:p>
    <w:p w:rsidR="001C19CE" w:rsidRDefault="001C19CE" w:rsidP="001C19CE">
      <w:pPr>
        <w:pStyle w:val="Heading2"/>
      </w:pPr>
      <w:r>
        <w:t>Main Screen Dashboard</w:t>
      </w:r>
      <w:bookmarkEnd w:id="113"/>
      <w:r w:rsidR="003049A1">
        <w:t xml:space="preserve"> (Original concept)</w:t>
      </w:r>
    </w:p>
    <w:p w:rsidR="001C19CE" w:rsidRDefault="001C19CE" w:rsidP="001C19CE">
      <w:r>
        <w:t>The main screen dashboard gives high-level summary information about the current site.  Example depiction:</w:t>
      </w:r>
    </w:p>
    <w:p w:rsidR="000B050B" w:rsidRDefault="004F18EA" w:rsidP="001C19CE">
      <w:r>
        <w:rPr>
          <w:noProof/>
        </w:rPr>
        <w:lastRenderedPageBreak/>
        <w:drawing>
          <wp:inline distT="0" distB="0" distL="0" distR="0">
            <wp:extent cx="5934075" cy="3390900"/>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srcRect/>
                    <a:stretch>
                      <a:fillRect/>
                    </a:stretch>
                  </pic:blipFill>
                  <pic:spPr bwMode="auto">
                    <a:xfrm>
                      <a:off x="0" y="0"/>
                      <a:ext cx="5934075" cy="3390900"/>
                    </a:xfrm>
                    <a:prstGeom prst="rect">
                      <a:avLst/>
                    </a:prstGeom>
                    <a:noFill/>
                    <a:ln w="9525">
                      <a:noFill/>
                      <a:miter lim="800000"/>
                      <a:headEnd/>
                      <a:tailEnd/>
                    </a:ln>
                  </pic:spPr>
                </pic:pic>
              </a:graphicData>
            </a:graphic>
          </wp:inline>
        </w:drawing>
      </w:r>
    </w:p>
    <w:p w:rsidR="001C19CE" w:rsidRPr="001C19CE" w:rsidRDefault="004F18EA" w:rsidP="001C19CE">
      <w:r>
        <w:rPr>
          <w:noProof/>
        </w:rPr>
        <w:drawing>
          <wp:inline distT="0" distB="0" distL="0" distR="0">
            <wp:extent cx="5943600" cy="414337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srcRect/>
                    <a:stretch>
                      <a:fillRect/>
                    </a:stretch>
                  </pic:blipFill>
                  <pic:spPr bwMode="auto">
                    <a:xfrm>
                      <a:off x="0" y="0"/>
                      <a:ext cx="5943600" cy="4143375"/>
                    </a:xfrm>
                    <a:prstGeom prst="rect">
                      <a:avLst/>
                    </a:prstGeom>
                    <a:noFill/>
                    <a:ln w="9525">
                      <a:noFill/>
                      <a:miter lim="800000"/>
                      <a:headEnd/>
                      <a:tailEnd/>
                    </a:ln>
                  </pic:spPr>
                </pic:pic>
              </a:graphicData>
            </a:graphic>
          </wp:inline>
        </w:drawing>
      </w:r>
    </w:p>
    <w:p w:rsidR="001C19CE" w:rsidRDefault="00E6308C" w:rsidP="00E6308C">
      <w:pPr>
        <w:pStyle w:val="Heading3"/>
      </w:pPr>
      <w:bookmarkStart w:id="114" w:name="_Toc206233545"/>
      <w:r>
        <w:t>Main Screen Dashboard - Detailed Requirements</w:t>
      </w:r>
      <w:bookmarkEnd w:id="114"/>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888"/>
        <w:gridCol w:w="5670"/>
      </w:tblGrid>
      <w:tr w:rsidR="00E6308C" w:rsidRPr="00062D9B" w:rsidTr="00E6308C">
        <w:tc>
          <w:tcPr>
            <w:tcW w:w="3888" w:type="dxa"/>
            <w:tcBorders>
              <w:bottom w:val="single" w:sz="4" w:space="0" w:color="auto"/>
            </w:tcBorders>
            <w:shd w:val="clear" w:color="auto" w:fill="E0E0E0"/>
          </w:tcPr>
          <w:p w:rsidR="00E6308C" w:rsidRPr="00062D9B" w:rsidRDefault="00E6308C" w:rsidP="00E6308C">
            <w:pPr>
              <w:spacing w:before="0" w:after="0"/>
              <w:rPr>
                <w:b/>
                <w:sz w:val="24"/>
              </w:rPr>
            </w:pPr>
            <w:r w:rsidRPr="00062D9B">
              <w:rPr>
                <w:b/>
                <w:sz w:val="24"/>
              </w:rPr>
              <w:t>Requirements</w:t>
            </w:r>
          </w:p>
        </w:tc>
        <w:tc>
          <w:tcPr>
            <w:tcW w:w="5670" w:type="dxa"/>
            <w:tcBorders>
              <w:bottom w:val="single" w:sz="4" w:space="0" w:color="auto"/>
            </w:tcBorders>
            <w:shd w:val="clear" w:color="auto" w:fill="E0E0E0"/>
          </w:tcPr>
          <w:p w:rsidR="00E6308C" w:rsidRPr="00062D9B" w:rsidRDefault="00E6308C" w:rsidP="00E6308C">
            <w:pPr>
              <w:spacing w:before="0" w:after="0"/>
              <w:rPr>
                <w:b/>
                <w:sz w:val="24"/>
              </w:rPr>
            </w:pPr>
            <w:r w:rsidRPr="00062D9B">
              <w:rPr>
                <w:b/>
                <w:sz w:val="24"/>
              </w:rPr>
              <w:t>Notes / Implications</w:t>
            </w:r>
          </w:p>
        </w:tc>
      </w:tr>
      <w:tr w:rsidR="00E6308C" w:rsidTr="00E6308C">
        <w:tc>
          <w:tcPr>
            <w:tcW w:w="3888" w:type="dxa"/>
            <w:shd w:val="clear" w:color="auto" w:fill="F3F3F3"/>
          </w:tcPr>
          <w:p w:rsidR="00E6308C" w:rsidRDefault="00E6308C" w:rsidP="00E6308C">
            <w:pPr>
              <w:numPr>
                <w:ilvl w:val="0"/>
                <w:numId w:val="57"/>
              </w:numPr>
              <w:spacing w:before="0" w:after="0"/>
            </w:pPr>
          </w:p>
        </w:tc>
        <w:tc>
          <w:tcPr>
            <w:tcW w:w="5670" w:type="dxa"/>
            <w:shd w:val="clear" w:color="auto" w:fill="F3F3F3"/>
          </w:tcPr>
          <w:p w:rsidR="00E6308C" w:rsidRPr="000D3558" w:rsidRDefault="00E6308C" w:rsidP="00E6308C"/>
        </w:tc>
      </w:tr>
      <w:tr w:rsidR="00E6308C" w:rsidTr="00E6308C">
        <w:tc>
          <w:tcPr>
            <w:tcW w:w="3888" w:type="dxa"/>
            <w:tcBorders>
              <w:bottom w:val="single" w:sz="4" w:space="0" w:color="auto"/>
            </w:tcBorders>
          </w:tcPr>
          <w:p w:rsidR="00E6308C" w:rsidRDefault="00E6308C" w:rsidP="00E6308C">
            <w:pPr>
              <w:numPr>
                <w:ilvl w:val="1"/>
                <w:numId w:val="57"/>
              </w:numPr>
              <w:tabs>
                <w:tab w:val="left" w:pos="450"/>
              </w:tabs>
              <w:spacing w:before="0" w:after="0"/>
            </w:pPr>
          </w:p>
        </w:tc>
        <w:tc>
          <w:tcPr>
            <w:tcW w:w="5670" w:type="dxa"/>
            <w:tcBorders>
              <w:bottom w:val="single" w:sz="4" w:space="0" w:color="auto"/>
            </w:tcBorders>
          </w:tcPr>
          <w:p w:rsidR="00E6308C" w:rsidRPr="000D3558" w:rsidRDefault="00E6308C" w:rsidP="00E6308C">
            <w:pPr>
              <w:numPr>
                <w:ilvl w:val="0"/>
                <w:numId w:val="7"/>
              </w:numPr>
              <w:spacing w:before="0" w:after="0"/>
            </w:pPr>
          </w:p>
        </w:tc>
      </w:tr>
    </w:tbl>
    <w:p w:rsidR="001C19CE" w:rsidRPr="001C19CE" w:rsidRDefault="001C19CE" w:rsidP="001C19CE"/>
    <w:p w:rsidR="00CE380B" w:rsidRDefault="00CE380B" w:rsidP="00521487">
      <w:pPr>
        <w:pStyle w:val="Heading1"/>
      </w:pPr>
      <w:bookmarkStart w:id="115" w:name="_Toc206233546"/>
      <w:r>
        <w:t>ValuWaste Configurator</w:t>
      </w:r>
      <w:bookmarkEnd w:id="115"/>
    </w:p>
    <w:p w:rsidR="00932CD6" w:rsidRDefault="00932CD6" w:rsidP="00932CD6">
      <w:pPr>
        <w:pStyle w:val="Heading2"/>
      </w:pPr>
      <w:bookmarkStart w:id="116" w:name="_Toc206233547"/>
      <w:r>
        <w:t>Overview</w:t>
      </w:r>
      <w:bookmarkEnd w:id="116"/>
    </w:p>
    <w:p w:rsidR="00932CD6" w:rsidRDefault="00932CD6" w:rsidP="00932CD6">
      <w:r>
        <w:t>The ValuWaste Configurator consists primarily of:</w:t>
      </w:r>
    </w:p>
    <w:p w:rsidR="000605B1" w:rsidRDefault="000605B1" w:rsidP="000605B1">
      <w:pPr>
        <w:numPr>
          <w:ilvl w:val="0"/>
          <w:numId w:val="29"/>
        </w:numPr>
      </w:pPr>
      <w:r>
        <w:t>Site Manager</w:t>
      </w:r>
    </w:p>
    <w:p w:rsidR="00932CD6" w:rsidRDefault="00932CD6" w:rsidP="00932CD6">
      <w:pPr>
        <w:numPr>
          <w:ilvl w:val="0"/>
          <w:numId w:val="29"/>
        </w:numPr>
      </w:pPr>
      <w:r>
        <w:t>Type Manager</w:t>
      </w:r>
    </w:p>
    <w:p w:rsidR="00932CD6" w:rsidRDefault="00932CD6" w:rsidP="00932CD6">
      <w:pPr>
        <w:numPr>
          <w:ilvl w:val="0"/>
          <w:numId w:val="29"/>
        </w:numPr>
      </w:pPr>
      <w:r>
        <w:t>Tracker Manager</w:t>
      </w:r>
    </w:p>
    <w:p w:rsidR="000605B1" w:rsidRDefault="000605B1" w:rsidP="00932CD6">
      <w:pPr>
        <w:numPr>
          <w:ilvl w:val="0"/>
          <w:numId w:val="29"/>
        </w:numPr>
      </w:pPr>
      <w:r>
        <w:t>Paper UI Manager</w:t>
      </w:r>
    </w:p>
    <w:p w:rsidR="00932CD6" w:rsidRDefault="00932CD6" w:rsidP="00932CD6">
      <w:pPr>
        <w:numPr>
          <w:ilvl w:val="0"/>
          <w:numId w:val="29"/>
        </w:numPr>
      </w:pPr>
      <w:r>
        <w:t>Optional Properties</w:t>
      </w:r>
    </w:p>
    <w:p w:rsidR="00932CD6" w:rsidRPr="00932CD6" w:rsidRDefault="00932CD6" w:rsidP="00932CD6">
      <w:pPr>
        <w:numPr>
          <w:ilvl w:val="0"/>
          <w:numId w:val="29"/>
        </w:numPr>
      </w:pPr>
      <w:r>
        <w:t>Transfer Utility Functions</w:t>
      </w:r>
    </w:p>
    <w:p w:rsidR="00CE380B" w:rsidRDefault="00CE380B" w:rsidP="00CE380B">
      <w:pPr>
        <w:pStyle w:val="Heading2"/>
      </w:pPr>
      <w:bookmarkStart w:id="117" w:name="_Toc206233548"/>
      <w:r>
        <w:t>Type Manager</w:t>
      </w:r>
      <w:bookmarkEnd w:id="117"/>
    </w:p>
    <w:p w:rsidR="00BE1D4C" w:rsidRPr="00BE1D4C" w:rsidRDefault="004F18EA" w:rsidP="00BE1D4C">
      <w:r>
        <w:rPr>
          <w:noProof/>
        </w:rPr>
        <w:drawing>
          <wp:inline distT="0" distB="0" distL="0" distR="0">
            <wp:extent cx="5943600" cy="37623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a:stretch>
                      <a:fillRect/>
                    </a:stretch>
                  </pic:blipFill>
                  <pic:spPr bwMode="auto">
                    <a:xfrm>
                      <a:off x="0" y="0"/>
                      <a:ext cx="5943600" cy="3762375"/>
                    </a:xfrm>
                    <a:prstGeom prst="rect">
                      <a:avLst/>
                    </a:prstGeom>
                    <a:noFill/>
                    <a:ln w="9525">
                      <a:noFill/>
                      <a:miter lim="800000"/>
                      <a:headEnd/>
                      <a:tailEnd/>
                    </a:ln>
                  </pic:spPr>
                </pic:pic>
              </a:graphicData>
            </a:graphic>
          </wp:inline>
        </w:drawing>
      </w:r>
    </w:p>
    <w:p w:rsidR="00CE380B" w:rsidRDefault="00CE380B" w:rsidP="00CE380B">
      <w:pPr>
        <w:pStyle w:val="Heading3"/>
      </w:pPr>
      <w:bookmarkStart w:id="118" w:name="_Toc206233549"/>
      <w:r>
        <w:t>Overview</w:t>
      </w:r>
      <w:bookmarkEnd w:id="118"/>
    </w:p>
    <w:p w:rsidR="00CE380B" w:rsidRDefault="00CE380B" w:rsidP="00CE380B">
      <w:pPr>
        <w:numPr>
          <w:ilvl w:val="0"/>
          <w:numId w:val="32"/>
        </w:numPr>
      </w:pPr>
      <w:r>
        <w:t>Refer to the completed product!</w:t>
      </w:r>
    </w:p>
    <w:p w:rsidR="00932CD6" w:rsidRPr="00CE380B" w:rsidRDefault="00932CD6" w:rsidP="00932CD6">
      <w:pPr>
        <w:numPr>
          <w:ilvl w:val="0"/>
          <w:numId w:val="32"/>
        </w:numPr>
      </w:pPr>
      <w:r>
        <w:t>Written in Delphi 2006; invoked through VWA4.NET</w:t>
      </w:r>
    </w:p>
    <w:p w:rsidR="00CE380B" w:rsidRDefault="00CE380B" w:rsidP="00CE380B">
      <w:pPr>
        <w:pStyle w:val="Heading3"/>
      </w:pPr>
      <w:bookmarkStart w:id="119" w:name="_Toc206233550"/>
      <w:r>
        <w:lastRenderedPageBreak/>
        <w:t>Upgrading from VWA 3.1</w:t>
      </w:r>
      <w:bookmarkEnd w:id="119"/>
    </w:p>
    <w:p w:rsidR="00932CD6" w:rsidRDefault="00932CD6" w:rsidP="00932CD6">
      <w:pPr>
        <w:numPr>
          <w:ilvl w:val="0"/>
          <w:numId w:val="33"/>
        </w:numPr>
      </w:pPr>
      <w:r>
        <w:t>Import v3.1 Types</w:t>
      </w:r>
    </w:p>
    <w:p w:rsidR="00932CD6" w:rsidRDefault="00932CD6" w:rsidP="00932CD6">
      <w:pPr>
        <w:numPr>
          <w:ilvl w:val="0"/>
          <w:numId w:val="33"/>
        </w:numPr>
      </w:pPr>
      <w:r>
        <w:t>Import v3.1 Weights</w:t>
      </w:r>
    </w:p>
    <w:p w:rsidR="00CE380B" w:rsidRDefault="00CE380B" w:rsidP="00CE380B">
      <w:pPr>
        <w:pStyle w:val="Heading2"/>
      </w:pPr>
      <w:bookmarkStart w:id="120" w:name="_Toc206233551"/>
      <w:r>
        <w:t>Tracker Manager</w:t>
      </w:r>
      <w:bookmarkEnd w:id="120"/>
    </w:p>
    <w:p w:rsidR="001667D3" w:rsidRDefault="004F18EA" w:rsidP="001667D3">
      <w:r>
        <w:rPr>
          <w:noProof/>
        </w:rPr>
        <w:drawing>
          <wp:inline distT="0" distB="0" distL="0" distR="0">
            <wp:extent cx="5943600" cy="3857625"/>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srcRect/>
                    <a:stretch>
                      <a:fillRect/>
                    </a:stretch>
                  </pic:blipFill>
                  <pic:spPr bwMode="auto">
                    <a:xfrm>
                      <a:off x="0" y="0"/>
                      <a:ext cx="5943600" cy="3857625"/>
                    </a:xfrm>
                    <a:prstGeom prst="rect">
                      <a:avLst/>
                    </a:prstGeom>
                    <a:noFill/>
                    <a:ln w="9525">
                      <a:noFill/>
                      <a:miter lim="800000"/>
                      <a:headEnd/>
                      <a:tailEnd/>
                    </a:ln>
                  </pic:spPr>
                </pic:pic>
              </a:graphicData>
            </a:graphic>
          </wp:inline>
        </w:drawing>
      </w:r>
    </w:p>
    <w:p w:rsidR="00BE1D4C" w:rsidRDefault="00BE1D4C" w:rsidP="001667D3"/>
    <w:p w:rsidR="00BE1D4C" w:rsidRDefault="004F18EA" w:rsidP="001667D3">
      <w:r>
        <w:rPr>
          <w:noProof/>
        </w:rPr>
        <w:lastRenderedPageBreak/>
        <w:drawing>
          <wp:inline distT="0" distB="0" distL="0" distR="0">
            <wp:extent cx="5943600" cy="385762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5943600" cy="3857625"/>
                    </a:xfrm>
                    <a:prstGeom prst="rect">
                      <a:avLst/>
                    </a:prstGeom>
                    <a:noFill/>
                    <a:ln w="9525">
                      <a:noFill/>
                      <a:miter lim="800000"/>
                      <a:headEnd/>
                      <a:tailEnd/>
                    </a:ln>
                  </pic:spPr>
                </pic:pic>
              </a:graphicData>
            </a:graphic>
          </wp:inline>
        </w:drawing>
      </w:r>
    </w:p>
    <w:p w:rsidR="00BE1D4C" w:rsidRDefault="00BE1D4C" w:rsidP="001667D3"/>
    <w:p w:rsidR="00BE1D4C" w:rsidRPr="001667D3" w:rsidRDefault="004F18EA" w:rsidP="001667D3">
      <w:r>
        <w:rPr>
          <w:noProof/>
        </w:rPr>
        <w:drawing>
          <wp:inline distT="0" distB="0" distL="0" distR="0">
            <wp:extent cx="5943600" cy="38576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5943600" cy="3857625"/>
                    </a:xfrm>
                    <a:prstGeom prst="rect">
                      <a:avLst/>
                    </a:prstGeom>
                    <a:noFill/>
                    <a:ln w="9525">
                      <a:noFill/>
                      <a:miter lim="800000"/>
                      <a:headEnd/>
                      <a:tailEnd/>
                    </a:ln>
                  </pic:spPr>
                </pic:pic>
              </a:graphicData>
            </a:graphic>
          </wp:inline>
        </w:drawing>
      </w:r>
    </w:p>
    <w:p w:rsidR="0058137C" w:rsidRDefault="0058137C" w:rsidP="00CE380B">
      <w:pPr>
        <w:pStyle w:val="Heading2"/>
      </w:pPr>
      <w:bookmarkStart w:id="121" w:name="_Toc206233552"/>
      <w:r>
        <w:lastRenderedPageBreak/>
        <w:t>Site Manager</w:t>
      </w:r>
      <w:bookmarkEnd w:id="121"/>
    </w:p>
    <w:p w:rsidR="001667D3" w:rsidRPr="001667D3" w:rsidRDefault="004F18EA" w:rsidP="001667D3">
      <w:r>
        <w:rPr>
          <w:noProof/>
        </w:rPr>
        <w:drawing>
          <wp:inline distT="0" distB="0" distL="0" distR="0">
            <wp:extent cx="5934075" cy="33623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5934075" cy="3362325"/>
                    </a:xfrm>
                    <a:prstGeom prst="rect">
                      <a:avLst/>
                    </a:prstGeom>
                    <a:noFill/>
                    <a:ln w="9525">
                      <a:noFill/>
                      <a:miter lim="800000"/>
                      <a:headEnd/>
                      <a:tailEnd/>
                    </a:ln>
                  </pic:spPr>
                </pic:pic>
              </a:graphicData>
            </a:graphic>
          </wp:inline>
        </w:drawing>
      </w:r>
    </w:p>
    <w:p w:rsidR="0058137C" w:rsidRDefault="001667D3" w:rsidP="001667D3">
      <w:pPr>
        <w:pStyle w:val="Heading2"/>
      </w:pPr>
      <w:bookmarkStart w:id="122" w:name="_Toc206233553"/>
      <w:r>
        <w:t xml:space="preserve">Paper UI </w:t>
      </w:r>
      <w:r w:rsidR="0058137C">
        <w:t>M</w:t>
      </w:r>
      <w:r>
        <w:t>anager (memorized transactions)</w:t>
      </w:r>
      <w:bookmarkEnd w:id="122"/>
    </w:p>
    <w:p w:rsidR="00BB7893" w:rsidRPr="0075103C" w:rsidRDefault="00BB7893" w:rsidP="00BB7893">
      <w:pPr>
        <w:numPr>
          <w:ilvl w:val="0"/>
          <w:numId w:val="34"/>
        </w:numPr>
      </w:pPr>
      <w:r w:rsidRPr="0075103C">
        <w:t>Primary interface for user manual data entry is on VWT.</w:t>
      </w:r>
      <w:r w:rsidR="00297553">
        <w:t xml:space="preserve">  User selects “Paper UI” from home screen, proceeds into a UI that allows selection of a MT from a hierarchy menus and buttons. Selecting a button selects a MT, which brings up the data entry screen.  </w:t>
      </w:r>
    </w:p>
    <w:p w:rsidR="001667D3" w:rsidRPr="0075103C" w:rsidRDefault="00297553" w:rsidP="001667D3">
      <w:pPr>
        <w:numPr>
          <w:ilvl w:val="0"/>
          <w:numId w:val="34"/>
        </w:numPr>
      </w:pPr>
      <w:r>
        <w:t>VWA4 Tracker Manager contains the Paper UI Memorized Transaction (MT) Builder, which enables</w:t>
      </w:r>
      <w:r w:rsidR="001667D3" w:rsidRPr="0075103C">
        <w:t>:</w:t>
      </w:r>
    </w:p>
    <w:p w:rsidR="00297553" w:rsidRDefault="00297553" w:rsidP="001667D3">
      <w:pPr>
        <w:numPr>
          <w:ilvl w:val="1"/>
          <w:numId w:val="34"/>
        </w:numPr>
      </w:pPr>
      <w:r>
        <w:t>Creation/deletion/editing of MT’s.</w:t>
      </w:r>
    </w:p>
    <w:p w:rsidR="001667D3" w:rsidRDefault="00297553" w:rsidP="001667D3">
      <w:pPr>
        <w:numPr>
          <w:ilvl w:val="1"/>
          <w:numId w:val="34"/>
        </w:numPr>
      </w:pPr>
      <w:r>
        <w:t>Hierarchical menu/button building like standard dimensions allow, with a</w:t>
      </w:r>
      <w:r w:rsidR="001667D3" w:rsidRPr="0075103C">
        <w:t>bility to name a transaction</w:t>
      </w:r>
      <w:r>
        <w:t xml:space="preserve"> (button name).</w:t>
      </w:r>
    </w:p>
    <w:p w:rsidR="00297553" w:rsidRPr="0075103C" w:rsidRDefault="00297553" w:rsidP="001667D3">
      <w:pPr>
        <w:numPr>
          <w:ilvl w:val="1"/>
          <w:numId w:val="34"/>
        </w:numPr>
      </w:pPr>
      <w:r>
        <w:t>Two modes of MT data entry are provided;</w:t>
      </w:r>
    </w:p>
    <w:p w:rsidR="000605B1" w:rsidRDefault="000605B1" w:rsidP="00297553">
      <w:pPr>
        <w:numPr>
          <w:ilvl w:val="2"/>
          <w:numId w:val="34"/>
        </w:numPr>
      </w:pPr>
      <w:r w:rsidRPr="000605B1">
        <w:rPr>
          <w:b/>
          <w:u w:val="single"/>
        </w:rPr>
        <w:t>Item Mode:</w:t>
      </w:r>
      <w:r>
        <w:t xml:space="preserve"> Unit of measure is specified via a text name plus an </w:t>
      </w:r>
      <w:r w:rsidRPr="0075103C">
        <w:t>associated conversion factor</w:t>
      </w:r>
      <w:r>
        <w:t xml:space="preserve"> that will convert the user-entered number of units into lbs.</w:t>
      </w:r>
    </w:p>
    <w:p w:rsidR="000605B1" w:rsidRDefault="000605B1" w:rsidP="00297553">
      <w:pPr>
        <w:numPr>
          <w:ilvl w:val="2"/>
          <w:numId w:val="34"/>
        </w:numPr>
      </w:pPr>
      <w:r>
        <w:rPr>
          <w:b/>
          <w:u w:val="single"/>
        </w:rPr>
        <w:t>Weight</w:t>
      </w:r>
      <w:r w:rsidRPr="000605B1">
        <w:rPr>
          <w:b/>
          <w:u w:val="single"/>
        </w:rPr>
        <w:t xml:space="preserve"> Mode:</w:t>
      </w:r>
      <w:r>
        <w:t xml:space="preserve"> Unit of measure is selected from a list of possible weight units of measure (lb, kg, grams, oz).  User-specified number is converted into lb automatically.</w:t>
      </w:r>
    </w:p>
    <w:p w:rsidR="001667D3" w:rsidRDefault="000605B1" w:rsidP="001667D3">
      <w:pPr>
        <w:numPr>
          <w:ilvl w:val="1"/>
          <w:numId w:val="34"/>
        </w:numPr>
      </w:pPr>
      <w:r>
        <w:t>A</w:t>
      </w:r>
      <w:r w:rsidR="001667D3" w:rsidRPr="0075103C">
        <w:t xml:space="preserve"> complete group of food, loss, container, station, </w:t>
      </w:r>
      <w:r>
        <w:t>disposition, daypart dimensions are hardwired for each memorized transaction.</w:t>
      </w:r>
    </w:p>
    <w:p w:rsidR="00297553" w:rsidRPr="0075103C" w:rsidRDefault="00297553" w:rsidP="00297553">
      <w:pPr>
        <w:numPr>
          <w:ilvl w:val="0"/>
          <w:numId w:val="34"/>
        </w:numPr>
      </w:pPr>
      <w:r>
        <w:t>UI general design for Paper UI Manager:</w:t>
      </w:r>
    </w:p>
    <w:p w:rsidR="000605B1" w:rsidRDefault="004F18EA" w:rsidP="001667D3">
      <w:pPr>
        <w:rPr>
          <w:b/>
          <w:sz w:val="24"/>
        </w:rPr>
      </w:pPr>
      <w:r>
        <w:rPr>
          <w:b/>
          <w:noProof/>
          <w:sz w:val="24"/>
        </w:rPr>
        <w:lastRenderedPageBreak/>
        <w:drawing>
          <wp:inline distT="0" distB="0" distL="0" distR="0">
            <wp:extent cx="5943600" cy="39433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a:stretch>
                      <a:fillRect/>
                    </a:stretch>
                  </pic:blipFill>
                  <pic:spPr bwMode="auto">
                    <a:xfrm>
                      <a:off x="0" y="0"/>
                      <a:ext cx="5943600" cy="3943350"/>
                    </a:xfrm>
                    <a:prstGeom prst="rect">
                      <a:avLst/>
                    </a:prstGeom>
                    <a:noFill/>
                    <a:ln w="9525">
                      <a:noFill/>
                      <a:miter lim="800000"/>
                      <a:headEnd/>
                      <a:tailEnd/>
                    </a:ln>
                  </pic:spPr>
                </pic:pic>
              </a:graphicData>
            </a:graphic>
          </wp:inline>
        </w:drawing>
      </w:r>
    </w:p>
    <w:p w:rsidR="000605B1" w:rsidRDefault="000605B1" w:rsidP="001667D3">
      <w:pPr>
        <w:rPr>
          <w:b/>
          <w:sz w:val="24"/>
        </w:rPr>
      </w:pPr>
    </w:p>
    <w:p w:rsidR="000605B1" w:rsidRDefault="004F18EA" w:rsidP="001667D3">
      <w:pPr>
        <w:rPr>
          <w:b/>
          <w:sz w:val="24"/>
        </w:rPr>
      </w:pPr>
      <w:r>
        <w:rPr>
          <w:b/>
          <w:noProof/>
          <w:sz w:val="24"/>
        </w:rPr>
        <w:drawing>
          <wp:inline distT="0" distB="0" distL="0" distR="0">
            <wp:extent cx="5943600" cy="38862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5943600" cy="3886200"/>
                    </a:xfrm>
                    <a:prstGeom prst="rect">
                      <a:avLst/>
                    </a:prstGeom>
                    <a:noFill/>
                    <a:ln w="9525">
                      <a:noFill/>
                      <a:miter lim="800000"/>
                      <a:headEnd/>
                      <a:tailEnd/>
                    </a:ln>
                  </pic:spPr>
                </pic:pic>
              </a:graphicData>
            </a:graphic>
          </wp:inline>
        </w:drawing>
      </w:r>
    </w:p>
    <w:p w:rsidR="001667D3" w:rsidRDefault="00CF1A0C" w:rsidP="001667D3">
      <w:pPr>
        <w:rPr>
          <w:b/>
          <w:sz w:val="24"/>
        </w:rPr>
      </w:pPr>
      <w:r>
        <w:rPr>
          <w:b/>
          <w:sz w:val="24"/>
        </w:rPr>
        <w:lastRenderedPageBreak/>
        <w:t>UI Notes:</w:t>
      </w:r>
    </w:p>
    <w:p w:rsidR="00CF1A0C" w:rsidRDefault="00CF1A0C" w:rsidP="00CF1A0C">
      <w:pPr>
        <w:numPr>
          <w:ilvl w:val="0"/>
          <w:numId w:val="34"/>
        </w:numPr>
      </w:pPr>
      <w:r>
        <w:t>Grid/tree of memorized transactions for each Type Catalog</w:t>
      </w:r>
    </w:p>
    <w:p w:rsidR="00CF1A0C" w:rsidRDefault="00BB7893" w:rsidP="00CF1A0C">
      <w:pPr>
        <w:numPr>
          <w:ilvl w:val="0"/>
          <w:numId w:val="34"/>
        </w:numPr>
      </w:pPr>
      <w:r>
        <w:t>UI to select and display every data dimension as part of crafting a memorized transaction.</w:t>
      </w:r>
    </w:p>
    <w:p w:rsidR="00037BD8" w:rsidRDefault="00037BD8" w:rsidP="00BB7893">
      <w:pPr>
        <w:numPr>
          <w:ilvl w:val="1"/>
          <w:numId w:val="34"/>
        </w:numPr>
      </w:pPr>
      <w:r>
        <w:t>Tree control displays the available types (select which type via button)</w:t>
      </w:r>
    </w:p>
    <w:p w:rsidR="00297553" w:rsidRDefault="00297553" w:rsidP="00BB7893">
      <w:pPr>
        <w:numPr>
          <w:ilvl w:val="1"/>
          <w:numId w:val="34"/>
        </w:numPr>
      </w:pPr>
      <w:r>
        <w:t>Buttons allow user to select which type hierarchy is shown</w:t>
      </w:r>
    </w:p>
    <w:p w:rsidR="00297553" w:rsidRDefault="00297553" w:rsidP="00BB7893">
      <w:pPr>
        <w:numPr>
          <w:ilvl w:val="1"/>
          <w:numId w:val="34"/>
        </w:numPr>
      </w:pPr>
      <w:r>
        <w:t>Double click on types to choose them.</w:t>
      </w:r>
    </w:p>
    <w:p w:rsidR="00BB7893" w:rsidRDefault="00297553" w:rsidP="00BB7893">
      <w:pPr>
        <w:numPr>
          <w:ilvl w:val="1"/>
          <w:numId w:val="34"/>
        </w:numPr>
      </w:pPr>
      <w:r>
        <w:t>L</w:t>
      </w:r>
      <w:r w:rsidR="00BB7893">
        <w:t>abel controls</w:t>
      </w:r>
      <w:r w:rsidR="00037BD8">
        <w:t xml:space="preserve"> hold the selections</w:t>
      </w:r>
    </w:p>
    <w:p w:rsidR="00297553" w:rsidRPr="00CF1A0C" w:rsidRDefault="00297553" w:rsidP="00BB7893">
      <w:pPr>
        <w:numPr>
          <w:ilvl w:val="1"/>
          <w:numId w:val="34"/>
        </w:numPr>
      </w:pPr>
      <w:r>
        <w:t>When all info is provided, “Save” button is enabled, which will save the current MT (cancel deletes it)</w:t>
      </w:r>
    </w:p>
    <w:p w:rsidR="00C366A8" w:rsidRDefault="00C366A8" w:rsidP="00521487">
      <w:pPr>
        <w:pStyle w:val="Heading1"/>
      </w:pPr>
      <w:bookmarkStart w:id="123" w:name="_Toc206233554"/>
      <w:r>
        <w:t>VWA4 Upgrade Mechanism</w:t>
      </w:r>
      <w:bookmarkEnd w:id="123"/>
    </w:p>
    <w:p w:rsidR="00C366A8" w:rsidRPr="00C366A8" w:rsidRDefault="00C366A8" w:rsidP="00C366A8">
      <w:r>
        <w:t>This chapter will describe how upgrades will be performed on VWA going forward beyond version 4.</w:t>
      </w:r>
    </w:p>
    <w:p w:rsidR="00C366A8" w:rsidRDefault="00C366A8" w:rsidP="00521487">
      <w:pPr>
        <w:pStyle w:val="Heading1"/>
      </w:pPr>
      <w:bookmarkStart w:id="124" w:name="_Toc206233555"/>
      <w:r>
        <w:t>VWT4 Upgrade Mechanism</w:t>
      </w:r>
      <w:bookmarkEnd w:id="124"/>
    </w:p>
    <w:p w:rsidR="00C366A8" w:rsidRPr="00C366A8" w:rsidRDefault="00C366A8" w:rsidP="00C366A8">
      <w:r>
        <w:t>This chapter will describe how upgrades will be performed on VWT going forward beyond version 4.</w:t>
      </w:r>
    </w:p>
    <w:p w:rsidR="00323D56" w:rsidRDefault="00323D56" w:rsidP="00521487">
      <w:pPr>
        <w:pStyle w:val="Heading1"/>
      </w:pPr>
      <w:bookmarkStart w:id="125" w:name="_Toc206233556"/>
      <w:r>
        <w:t>VWA4 Menus (UI)</w:t>
      </w:r>
      <w:bookmarkEnd w:id="125"/>
    </w:p>
    <w:p w:rsidR="00323D56" w:rsidRDefault="00323D56" w:rsidP="00323D56">
      <w:r>
        <w:t>This chapter will describe the structure of the VWA4 menus.</w:t>
      </w:r>
    </w:p>
    <w:p w:rsidR="00323D56" w:rsidRDefault="00323D56" w:rsidP="00323D56">
      <w:pPr>
        <w:pStyle w:val="Heading2"/>
      </w:pPr>
      <w:bookmarkStart w:id="126" w:name="_Toc206233557"/>
      <w:r>
        <w:t>File Menu</w:t>
      </w:r>
      <w:bookmarkEnd w:id="126"/>
    </w:p>
    <w:p w:rsidR="00323D56" w:rsidRDefault="00323D56" w:rsidP="00323D56">
      <w:pPr>
        <w:pStyle w:val="Heading2"/>
      </w:pPr>
      <w:bookmarkStart w:id="127" w:name="_Toc206233558"/>
      <w:r>
        <w:t>Tasks Menu</w:t>
      </w:r>
      <w:bookmarkEnd w:id="127"/>
    </w:p>
    <w:p w:rsidR="00323D56" w:rsidRDefault="00323D56" w:rsidP="00323D56">
      <w:pPr>
        <w:pStyle w:val="Heading2"/>
      </w:pPr>
      <w:bookmarkStart w:id="128" w:name="_Toc206233559"/>
      <w:r>
        <w:t>Reports Menu</w:t>
      </w:r>
      <w:bookmarkEnd w:id="128"/>
    </w:p>
    <w:p w:rsidR="00323D56" w:rsidRDefault="00323D56" w:rsidP="00323D56">
      <w:pPr>
        <w:pStyle w:val="Heading3"/>
      </w:pPr>
      <w:bookmarkStart w:id="129" w:name="_Toc206233560"/>
      <w:r>
        <w:t>Transfer History Report Item</w:t>
      </w:r>
      <w:bookmarkEnd w:id="129"/>
    </w:p>
    <w:p w:rsidR="00323D56" w:rsidRPr="00323D56" w:rsidRDefault="00323D56" w:rsidP="00323D56">
      <w:pPr>
        <w:numPr>
          <w:ilvl w:val="0"/>
          <w:numId w:val="55"/>
        </w:numPr>
      </w:pPr>
      <w:r>
        <w:t>Shows Transfer History Report in a popup window.</w:t>
      </w:r>
    </w:p>
    <w:p w:rsidR="00323D56" w:rsidRDefault="00323D56" w:rsidP="00323D56">
      <w:pPr>
        <w:pStyle w:val="Heading2"/>
      </w:pPr>
      <w:bookmarkStart w:id="130" w:name="_Toc206233561"/>
      <w:r>
        <w:t>Settings Menu</w:t>
      </w:r>
      <w:bookmarkEnd w:id="130"/>
    </w:p>
    <w:p w:rsidR="00323D56" w:rsidRPr="00323D56" w:rsidRDefault="00323D56" w:rsidP="00323D56">
      <w:pPr>
        <w:pStyle w:val="Heading2"/>
      </w:pPr>
      <w:bookmarkStart w:id="131" w:name="_Toc206233562"/>
      <w:r>
        <w:t>Tools Menu</w:t>
      </w:r>
      <w:bookmarkEnd w:id="131"/>
    </w:p>
    <w:p w:rsidR="00323D56" w:rsidRPr="00323D56" w:rsidRDefault="00323D56" w:rsidP="00323D56">
      <w:pPr>
        <w:pStyle w:val="Heading2"/>
      </w:pPr>
      <w:bookmarkStart w:id="132" w:name="_Toc206233563"/>
      <w:r>
        <w:t>Help Menu</w:t>
      </w:r>
      <w:bookmarkEnd w:id="132"/>
    </w:p>
    <w:p w:rsidR="00BF7D86" w:rsidRDefault="00AD4084" w:rsidP="00521487">
      <w:pPr>
        <w:pStyle w:val="Heading1"/>
      </w:pPr>
      <w:bookmarkStart w:id="133" w:name="_Toc206233564"/>
      <w:r>
        <w:br w:type="page"/>
      </w:r>
      <w:r w:rsidR="00BF7D86">
        <w:lastRenderedPageBreak/>
        <w:t>Database Recording of Weekly Task Data</w:t>
      </w:r>
      <w:bookmarkEnd w:id="133"/>
    </w:p>
    <w:p w:rsidR="00BF7D86" w:rsidRDefault="00BF7D86" w:rsidP="00BF7D86">
      <w:r>
        <w:t>In accordance with the week-based UI model for VWA4.NET, much data is saved for each week in the database.</w:t>
      </w:r>
    </w:p>
    <w:p w:rsidR="00FA13EA" w:rsidRDefault="00BF7D86" w:rsidP="00BF7D86">
      <w:r>
        <w:t xml:space="preserve">Generally, </w:t>
      </w:r>
      <w:r w:rsidR="00FA13EA">
        <w:t>the</w:t>
      </w:r>
      <w:r>
        <w:t xml:space="preserve"> data required to re-create all </w:t>
      </w:r>
      <w:r w:rsidR="00FA13EA">
        <w:t xml:space="preserve">UI </w:t>
      </w:r>
      <w:r>
        <w:t>screens</w:t>
      </w:r>
      <w:r w:rsidR="00FA13EA">
        <w:t xml:space="preserve"> and reports</w:t>
      </w:r>
      <w:r>
        <w:t xml:space="preserve"> associated with the selected </w:t>
      </w:r>
      <w:r w:rsidR="00FA13EA">
        <w:t xml:space="preserve"> must be saved.  In addition to the waste data itself, this includes:</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68"/>
        <w:gridCol w:w="5490"/>
      </w:tblGrid>
      <w:tr w:rsidR="00FA13EA" w:rsidRPr="00062D9B" w:rsidTr="00FA13EA">
        <w:tc>
          <w:tcPr>
            <w:tcW w:w="4068" w:type="dxa"/>
            <w:shd w:val="clear" w:color="auto" w:fill="E0E0E0"/>
          </w:tcPr>
          <w:p w:rsidR="00FA13EA" w:rsidRPr="00062D9B" w:rsidRDefault="00FA13EA" w:rsidP="00924EA5">
            <w:pPr>
              <w:spacing w:before="0" w:after="0"/>
              <w:rPr>
                <w:b/>
                <w:sz w:val="24"/>
              </w:rPr>
            </w:pPr>
            <w:r>
              <w:rPr>
                <w:b/>
                <w:sz w:val="24"/>
              </w:rPr>
              <w:t>Saved data</w:t>
            </w:r>
          </w:p>
        </w:tc>
        <w:tc>
          <w:tcPr>
            <w:tcW w:w="5490" w:type="dxa"/>
            <w:shd w:val="clear" w:color="auto" w:fill="E0E0E0"/>
          </w:tcPr>
          <w:p w:rsidR="00FA13EA" w:rsidRPr="00062D9B" w:rsidRDefault="00FA13EA" w:rsidP="00924EA5">
            <w:pPr>
              <w:spacing w:before="0" w:after="0"/>
              <w:rPr>
                <w:b/>
                <w:sz w:val="24"/>
              </w:rPr>
            </w:pPr>
            <w:r w:rsidRPr="00062D9B">
              <w:rPr>
                <w:b/>
                <w:sz w:val="24"/>
              </w:rPr>
              <w:t>Notes / Implications</w:t>
            </w:r>
          </w:p>
        </w:tc>
      </w:tr>
      <w:tr w:rsidR="00FA13EA" w:rsidTr="00924EA5">
        <w:tc>
          <w:tcPr>
            <w:tcW w:w="4068" w:type="dxa"/>
          </w:tcPr>
          <w:p w:rsidR="00FA13EA" w:rsidRDefault="00FA13EA" w:rsidP="00924EA5">
            <w:pPr>
              <w:numPr>
                <w:ilvl w:val="0"/>
                <w:numId w:val="19"/>
              </w:numPr>
              <w:spacing w:before="0" w:after="0"/>
            </w:pPr>
            <w:r>
              <w:t>Checked/unchecked state of each task.</w:t>
            </w:r>
          </w:p>
        </w:tc>
        <w:tc>
          <w:tcPr>
            <w:tcW w:w="5490" w:type="dxa"/>
          </w:tcPr>
          <w:p w:rsidR="00FA13EA" w:rsidRPr="000D3558" w:rsidRDefault="00FA13EA" w:rsidP="00924EA5">
            <w:pPr>
              <w:numPr>
                <w:ilvl w:val="0"/>
                <w:numId w:val="7"/>
              </w:numPr>
              <w:spacing w:before="0" w:after="0"/>
            </w:pPr>
          </w:p>
        </w:tc>
      </w:tr>
      <w:tr w:rsidR="00FA13EA" w:rsidTr="00924EA5">
        <w:tc>
          <w:tcPr>
            <w:tcW w:w="4068" w:type="dxa"/>
          </w:tcPr>
          <w:p w:rsidR="00FA13EA" w:rsidRDefault="00FA13EA" w:rsidP="00924EA5">
            <w:pPr>
              <w:numPr>
                <w:ilvl w:val="0"/>
                <w:numId w:val="19"/>
              </w:numPr>
              <w:spacing w:before="0" w:after="0"/>
            </w:pPr>
            <w:r>
              <w:t>Goals</w:t>
            </w:r>
          </w:p>
        </w:tc>
        <w:tc>
          <w:tcPr>
            <w:tcW w:w="5490" w:type="dxa"/>
          </w:tcPr>
          <w:p w:rsidR="00FA13EA" w:rsidRPr="000D3558" w:rsidRDefault="00FA13EA" w:rsidP="00924EA5">
            <w:pPr>
              <w:numPr>
                <w:ilvl w:val="0"/>
                <w:numId w:val="7"/>
              </w:numPr>
              <w:spacing w:before="0" w:after="0"/>
            </w:pPr>
          </w:p>
        </w:tc>
      </w:tr>
    </w:tbl>
    <w:p w:rsidR="00AD4084" w:rsidRPr="00AD4084" w:rsidRDefault="00AD4084" w:rsidP="00AD4084">
      <w:bookmarkStart w:id="134" w:name="_Toc206233565"/>
      <w:bookmarkStart w:id="135" w:name="_Toc206233566"/>
      <w:bookmarkEnd w:id="134"/>
    </w:p>
    <w:p w:rsidR="001173FC" w:rsidRDefault="00AD4084" w:rsidP="006331C2">
      <w:pPr>
        <w:pStyle w:val="Heading1"/>
      </w:pPr>
      <w:r>
        <w:br w:type="page"/>
      </w:r>
      <w:r w:rsidR="001173FC">
        <w:lastRenderedPageBreak/>
        <w:t>VWT4 UI Design</w:t>
      </w:r>
      <w:bookmarkEnd w:id="135"/>
    </w:p>
    <w:p w:rsidR="001173FC" w:rsidRDefault="001173FC" w:rsidP="001173FC">
      <w:pPr>
        <w:pStyle w:val="Heading2"/>
      </w:pPr>
      <w:bookmarkStart w:id="136" w:name="_Toc199661116"/>
      <w:bookmarkStart w:id="137" w:name="_Toc206233567"/>
      <w:r>
        <w:t xml:space="preserve">Standard Waste </w:t>
      </w:r>
      <w:smartTag w:uri="urn:schemas-microsoft-com:office:smarttags" w:element="place">
        <w:r>
          <w:t>Loop</w:t>
        </w:r>
      </w:smartTag>
      <w:r>
        <w:t xml:space="preserve"> - Revised</w:t>
      </w:r>
      <w:bookmarkEnd w:id="136"/>
      <w:bookmarkEnd w:id="137"/>
    </w:p>
    <w:p w:rsidR="001173FC" w:rsidRDefault="001173FC" w:rsidP="001173FC">
      <w:pPr>
        <w:pStyle w:val="Heading3"/>
      </w:pPr>
      <w:bookmarkStart w:id="138" w:name="_Toc199661117"/>
      <w:bookmarkStart w:id="139" w:name="_Toc206233568"/>
      <w:r>
        <w:t xml:space="preserve">Overview – Main </w:t>
      </w:r>
      <w:smartTag w:uri="urn:schemas-microsoft-com:office:smarttags" w:element="place">
        <w:r>
          <w:t>Loop</w:t>
        </w:r>
      </w:smartTag>
      <w:bookmarkEnd w:id="138"/>
      <w:bookmarkEnd w:id="139"/>
    </w:p>
    <w:p w:rsidR="001173FC" w:rsidRDefault="001173FC" w:rsidP="001173FC">
      <w:pPr>
        <w:ind w:left="720"/>
      </w:pPr>
      <w:r>
        <w:t>1.0</w:t>
      </w:r>
      <w:r>
        <w:tab/>
        <w:t>Home screen</w:t>
      </w:r>
    </w:p>
    <w:p w:rsidR="001173FC" w:rsidRDefault="001173FC" w:rsidP="001173FC">
      <w:pPr>
        <w:ind w:left="720"/>
      </w:pPr>
      <w:r>
        <w:t>1.1</w:t>
      </w:r>
      <w:r>
        <w:tab/>
        <w:t>User Clicks Start or Comienzo button</w:t>
      </w:r>
    </w:p>
    <w:p w:rsidR="001173FC" w:rsidRDefault="001173FC" w:rsidP="001173FC">
      <w:pPr>
        <w:ind w:left="720"/>
      </w:pPr>
      <w:r>
        <w:t>2.0</w:t>
      </w:r>
      <w:r>
        <w:tab/>
        <w:t>User screen (if users are present)</w:t>
      </w:r>
    </w:p>
    <w:p w:rsidR="001173FC" w:rsidRDefault="001173FC" w:rsidP="001173FC">
      <w:pPr>
        <w:ind w:left="720"/>
      </w:pPr>
      <w:r>
        <w:t>3.0</w:t>
      </w:r>
      <w:r>
        <w:tab/>
        <w:t>Pre-Main Questions (if present, in order)</w:t>
      </w:r>
    </w:p>
    <w:p w:rsidR="001173FC" w:rsidRDefault="001173FC" w:rsidP="001173FC">
      <w:pPr>
        <w:ind w:left="720"/>
      </w:pPr>
      <w:r>
        <w:t>3.1</w:t>
      </w:r>
      <w:r>
        <w:tab/>
        <w:t>Optional Event Order entry (interactive button)</w:t>
      </w:r>
    </w:p>
    <w:p w:rsidR="001173FC" w:rsidRDefault="001173FC" w:rsidP="001173FC">
      <w:pPr>
        <w:ind w:left="720"/>
      </w:pPr>
      <w:r>
        <w:t>4.0</w:t>
      </w:r>
      <w:r>
        <w:tab/>
        <w:t>Main Menu</w:t>
      </w:r>
    </w:p>
    <w:p w:rsidR="001173FC" w:rsidRDefault="001173FC" w:rsidP="001173FC">
      <w:pPr>
        <w:ind w:left="720"/>
      </w:pPr>
      <w:r>
        <w:t>4.1</w:t>
      </w:r>
      <w:r>
        <w:tab/>
        <w:t>Optional Event Order entry (interactive button)</w:t>
      </w:r>
    </w:p>
    <w:p w:rsidR="001173FC" w:rsidRDefault="001173FC" w:rsidP="001173FC">
      <w:pPr>
        <w:ind w:left="720"/>
      </w:pPr>
      <w:r>
        <w:t>5.0</w:t>
      </w:r>
      <w:r>
        <w:tab/>
        <w:t>Post-Main Questions (if present, in order)</w:t>
      </w:r>
    </w:p>
    <w:p w:rsidR="001173FC" w:rsidRDefault="001173FC" w:rsidP="001173FC">
      <w:pPr>
        <w:ind w:left="720"/>
      </w:pPr>
      <w:r>
        <w:t>5.1</w:t>
      </w:r>
      <w:r>
        <w:tab/>
        <w:t>Optional Event Order entry (interactive button)</w:t>
      </w:r>
    </w:p>
    <w:p w:rsidR="001173FC" w:rsidRDefault="001173FC" w:rsidP="001173FC">
      <w:pPr>
        <w:ind w:left="720"/>
      </w:pPr>
      <w:r>
        <w:t>4.2 or 5.2</w:t>
      </w:r>
      <w:r>
        <w:tab/>
        <w:t xml:space="preserve">Save or Cancel and return to 1.0 Home Screen </w:t>
      </w:r>
    </w:p>
    <w:p w:rsidR="001173FC" w:rsidRDefault="001173FC" w:rsidP="001173FC">
      <w:pPr>
        <w:ind w:left="720"/>
      </w:pPr>
      <w:r>
        <w:t>Notes:</w:t>
      </w:r>
    </w:p>
    <w:p w:rsidR="001173FC" w:rsidRDefault="001173FC" w:rsidP="001173FC">
      <w:pPr>
        <w:numPr>
          <w:ilvl w:val="0"/>
          <w:numId w:val="62"/>
        </w:numPr>
      </w:pPr>
      <w:r>
        <w:t>Cancel can occur at any point.</w:t>
      </w:r>
    </w:p>
    <w:p w:rsidR="001173FC" w:rsidRPr="0040544F" w:rsidRDefault="001173FC" w:rsidP="001173FC">
      <w:pPr>
        <w:ind w:left="720"/>
      </w:pPr>
    </w:p>
    <w:p w:rsidR="001173FC" w:rsidRDefault="001173FC" w:rsidP="001173FC">
      <w:pPr>
        <w:pStyle w:val="Heading3"/>
      </w:pPr>
      <w:bookmarkStart w:id="140" w:name="_Toc199661118"/>
      <w:bookmarkStart w:id="141" w:name="_Toc206233569"/>
      <w:r>
        <w:t>Start screen - Revised</w:t>
      </w:r>
      <w:bookmarkEnd w:id="140"/>
      <w:bookmarkEnd w:id="141"/>
    </w:p>
    <w:p w:rsidR="001173FC" w:rsidRPr="00697B26" w:rsidRDefault="004F18EA" w:rsidP="001173FC">
      <w:r>
        <w:rPr>
          <w:noProof/>
        </w:rPr>
        <w:drawing>
          <wp:inline distT="0" distB="0" distL="0" distR="0">
            <wp:extent cx="2762250" cy="2085975"/>
            <wp:effectExtent l="19050" t="0" r="0" b="0"/>
            <wp:docPr id="32" name="Picture 32" descr="VWT4_Start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WT4_StartScreen"/>
                    <pic:cNvPicPr>
                      <a:picLocks noChangeAspect="1" noChangeArrowheads="1"/>
                    </pic:cNvPicPr>
                  </pic:nvPicPr>
                  <pic:blipFill>
                    <a:blip r:embed="rId43" cstate="print"/>
                    <a:srcRect/>
                    <a:stretch>
                      <a:fillRect/>
                    </a:stretch>
                  </pic:blipFill>
                  <pic:spPr bwMode="auto">
                    <a:xfrm>
                      <a:off x="0" y="0"/>
                      <a:ext cx="2762250" cy="2085975"/>
                    </a:xfrm>
                    <a:prstGeom prst="rect">
                      <a:avLst/>
                    </a:prstGeom>
                    <a:noFill/>
                    <a:ln w="9525">
                      <a:noFill/>
                      <a:miter lim="800000"/>
                      <a:headEnd/>
                      <a:tailEnd/>
                    </a:ln>
                  </pic:spPr>
                </pic:pic>
              </a:graphicData>
            </a:graphic>
          </wp:inline>
        </w:drawing>
      </w:r>
    </w:p>
    <w:p w:rsidR="001173FC" w:rsidRDefault="001173FC" w:rsidP="001173FC">
      <w:pPr>
        <w:numPr>
          <w:ilvl w:val="0"/>
          <w:numId w:val="60"/>
        </w:numPr>
      </w:pPr>
      <w:r>
        <w:t>Change “Help” button to “Paper Tracking” button (Manual Data Entry)</w:t>
      </w:r>
    </w:p>
    <w:p w:rsidR="001173FC" w:rsidRDefault="001173FC" w:rsidP="001173FC">
      <w:pPr>
        <w:numPr>
          <w:ilvl w:val="0"/>
          <w:numId w:val="60"/>
        </w:numPr>
      </w:pPr>
      <w:r>
        <w:t>Paper Tracking works the same as “Start/Comienzo” buttons in that the User login is retained in between transactions.  The “Weigh More” screen variation is not shown after a Paper Tracking cycle, however, since it would incorrectly imply that a weighing had been done.</w:t>
      </w:r>
    </w:p>
    <w:p w:rsidR="001173FC" w:rsidRDefault="001173FC" w:rsidP="001173FC">
      <w:pPr>
        <w:pStyle w:val="Heading3"/>
      </w:pPr>
      <w:bookmarkStart w:id="142" w:name="_Toc199661119"/>
      <w:bookmarkStart w:id="143" w:name="_Toc206233570"/>
      <w:r w:rsidRPr="00411CCD">
        <w:rPr>
          <w:u w:val="single"/>
        </w:rPr>
        <w:t>Select your name</w:t>
      </w:r>
      <w:r>
        <w:t xml:space="preserve"> screen</w:t>
      </w:r>
      <w:bookmarkEnd w:id="142"/>
      <w:bookmarkEnd w:id="143"/>
    </w:p>
    <w:p w:rsidR="001173FC" w:rsidRDefault="001173FC" w:rsidP="001173FC">
      <w:pPr>
        <w:numPr>
          <w:ilvl w:val="0"/>
          <w:numId w:val="60"/>
        </w:numPr>
      </w:pPr>
      <w:r>
        <w:t>No change</w:t>
      </w:r>
    </w:p>
    <w:p w:rsidR="001173FC" w:rsidRDefault="001173FC" w:rsidP="001173FC">
      <w:pPr>
        <w:pStyle w:val="Heading3"/>
      </w:pPr>
      <w:bookmarkStart w:id="144" w:name="_Toc199661120"/>
      <w:bookmarkStart w:id="145" w:name="_Toc206233571"/>
      <w:r>
        <w:lastRenderedPageBreak/>
        <w:t>Main Menu - Revised</w:t>
      </w:r>
      <w:bookmarkEnd w:id="144"/>
      <w:bookmarkEnd w:id="145"/>
    </w:p>
    <w:p w:rsidR="001173FC" w:rsidRDefault="001173FC" w:rsidP="001173FC">
      <w:pPr>
        <w:numPr>
          <w:ilvl w:val="0"/>
          <w:numId w:val="60"/>
        </w:numPr>
      </w:pPr>
      <w:r>
        <w:t>New design incorporating:</w:t>
      </w:r>
    </w:p>
    <w:p w:rsidR="001173FC" w:rsidRDefault="001173FC" w:rsidP="001173FC">
      <w:pPr>
        <w:numPr>
          <w:ilvl w:val="1"/>
          <w:numId w:val="60"/>
        </w:numPr>
      </w:pPr>
      <w:r>
        <w:t>Hierarchy, via folders and buttons</w:t>
      </w:r>
    </w:p>
    <w:p w:rsidR="001173FC" w:rsidRDefault="001173FC" w:rsidP="001173FC">
      <w:pPr>
        <w:numPr>
          <w:ilvl w:val="1"/>
          <w:numId w:val="60"/>
        </w:numPr>
      </w:pPr>
      <w:r>
        <w:t>hierarchical breadcrumbs</w:t>
      </w:r>
    </w:p>
    <w:p w:rsidR="001173FC" w:rsidRDefault="001173FC" w:rsidP="001173FC">
      <w:pPr>
        <w:numPr>
          <w:ilvl w:val="1"/>
          <w:numId w:val="60"/>
        </w:numPr>
      </w:pPr>
      <w:r>
        <w:t>Title, derived from the type dimension currently selected: [ Foods | Reasons | Containers ]</w:t>
      </w:r>
    </w:p>
    <w:p w:rsidR="001173FC" w:rsidRDefault="001173FC" w:rsidP="001173FC">
      <w:pPr>
        <w:numPr>
          <w:ilvl w:val="1"/>
          <w:numId w:val="60"/>
        </w:numPr>
      </w:pPr>
      <w:r>
        <w:t>EO – Event Order interactive entry button (optional based on Tracker configuration setting)</w:t>
      </w:r>
    </w:p>
    <w:p w:rsidR="001173FC" w:rsidRDefault="001173FC" w:rsidP="001173FC">
      <w:pPr>
        <w:numPr>
          <w:ilvl w:val="1"/>
          <w:numId w:val="60"/>
        </w:numPr>
      </w:pPr>
      <w:r>
        <w:t>Handles ability to have Post-Main menu questions.</w:t>
      </w:r>
    </w:p>
    <w:p w:rsidR="001173FC" w:rsidRDefault="001173FC" w:rsidP="001173FC">
      <w:pPr>
        <w:keepNext/>
        <w:rPr>
          <w:b/>
        </w:rPr>
      </w:pPr>
      <w:r w:rsidRPr="00411CCD">
        <w:rPr>
          <w:b/>
        </w:rPr>
        <w:t>Mock-ups:</w:t>
      </w:r>
    </w:p>
    <w:p w:rsidR="001173FC" w:rsidRDefault="004F18EA" w:rsidP="001173FC">
      <w:pPr>
        <w:keepNext/>
      </w:pPr>
      <w:r>
        <w:rPr>
          <w:noProof/>
        </w:rPr>
        <w:drawing>
          <wp:inline distT="0" distB="0" distL="0" distR="0">
            <wp:extent cx="2457450" cy="1838325"/>
            <wp:effectExtent l="19050" t="0" r="0" b="0"/>
            <wp:docPr id="33" name="Picture 33" descr="vwt4_main_foo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wt4_main_food5"/>
                    <pic:cNvPicPr>
                      <a:picLocks noChangeAspect="1" noChangeArrowheads="1"/>
                    </pic:cNvPicPr>
                  </pic:nvPicPr>
                  <pic:blipFill>
                    <a:blip r:embed="rId44" cstate="print"/>
                    <a:srcRect/>
                    <a:stretch>
                      <a:fillRect/>
                    </a:stretch>
                  </pic:blipFill>
                  <pic:spPr bwMode="auto">
                    <a:xfrm>
                      <a:off x="0" y="0"/>
                      <a:ext cx="2457450" cy="1838325"/>
                    </a:xfrm>
                    <a:prstGeom prst="rect">
                      <a:avLst/>
                    </a:prstGeom>
                    <a:noFill/>
                    <a:ln w="9525">
                      <a:noFill/>
                      <a:miter lim="800000"/>
                      <a:headEnd/>
                      <a:tailEnd/>
                    </a:ln>
                  </pic:spPr>
                </pic:pic>
              </a:graphicData>
            </a:graphic>
          </wp:inline>
        </w:drawing>
      </w:r>
      <w:r w:rsidR="001173FC">
        <w:t xml:space="preserve">  </w:t>
      </w:r>
      <w:r>
        <w:rPr>
          <w:noProof/>
        </w:rPr>
        <w:drawing>
          <wp:inline distT="0" distB="0" distL="0" distR="0">
            <wp:extent cx="2457450" cy="1838325"/>
            <wp:effectExtent l="19050" t="0" r="0" b="0"/>
            <wp:docPr id="34" name="Picture 34" descr="vwt4_main_los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wt4_main_loss5"/>
                    <pic:cNvPicPr>
                      <a:picLocks noChangeAspect="1" noChangeArrowheads="1"/>
                    </pic:cNvPicPr>
                  </pic:nvPicPr>
                  <pic:blipFill>
                    <a:blip r:embed="rId45" cstate="print"/>
                    <a:srcRect/>
                    <a:stretch>
                      <a:fillRect/>
                    </a:stretch>
                  </pic:blipFill>
                  <pic:spPr bwMode="auto">
                    <a:xfrm>
                      <a:off x="0" y="0"/>
                      <a:ext cx="2457450" cy="1838325"/>
                    </a:xfrm>
                    <a:prstGeom prst="rect">
                      <a:avLst/>
                    </a:prstGeom>
                    <a:noFill/>
                    <a:ln w="9525">
                      <a:noFill/>
                      <a:miter lim="800000"/>
                      <a:headEnd/>
                      <a:tailEnd/>
                    </a:ln>
                  </pic:spPr>
                </pic:pic>
              </a:graphicData>
            </a:graphic>
          </wp:inline>
        </w:drawing>
      </w:r>
    </w:p>
    <w:p w:rsidR="001173FC" w:rsidRDefault="001173FC" w:rsidP="001173FC">
      <w:pPr>
        <w:ind w:left="720"/>
      </w:pPr>
    </w:p>
    <w:p w:rsidR="001173FC" w:rsidRDefault="001173FC" w:rsidP="001173FC">
      <w:pPr>
        <w:keepNext/>
        <w:keepLines/>
        <w:rPr>
          <w:i/>
        </w:rPr>
      </w:pPr>
      <w:r>
        <w:rPr>
          <w:i/>
        </w:rPr>
        <w:lastRenderedPageBreak/>
        <w:t>Containers Screen, where there are NO Post-Main Menu Questions:</w:t>
      </w:r>
    </w:p>
    <w:p w:rsidR="001173FC" w:rsidRPr="008665EE" w:rsidRDefault="004F18EA" w:rsidP="001173FC">
      <w:pPr>
        <w:keepNext/>
        <w:keepLines/>
      </w:pPr>
      <w:r>
        <w:rPr>
          <w:noProof/>
        </w:rPr>
        <w:drawing>
          <wp:inline distT="0" distB="0" distL="0" distR="0">
            <wp:extent cx="2714625" cy="2038350"/>
            <wp:effectExtent l="19050" t="0" r="9525" b="0"/>
            <wp:docPr id="35" name="Picture 35" descr="vwt4_main_container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wt4_main_container6a"/>
                    <pic:cNvPicPr>
                      <a:picLocks noChangeAspect="1" noChangeArrowheads="1"/>
                    </pic:cNvPicPr>
                  </pic:nvPicPr>
                  <pic:blipFill>
                    <a:blip r:embed="rId46" cstate="print"/>
                    <a:srcRect/>
                    <a:stretch>
                      <a:fillRect/>
                    </a:stretch>
                  </pic:blipFill>
                  <pic:spPr bwMode="auto">
                    <a:xfrm>
                      <a:off x="0" y="0"/>
                      <a:ext cx="2714625" cy="2038350"/>
                    </a:xfrm>
                    <a:prstGeom prst="rect">
                      <a:avLst/>
                    </a:prstGeom>
                    <a:noFill/>
                    <a:ln w="9525">
                      <a:noFill/>
                      <a:miter lim="800000"/>
                      <a:headEnd/>
                      <a:tailEnd/>
                    </a:ln>
                  </pic:spPr>
                </pic:pic>
              </a:graphicData>
            </a:graphic>
          </wp:inline>
        </w:drawing>
      </w:r>
    </w:p>
    <w:p w:rsidR="001173FC" w:rsidRPr="008665EE" w:rsidRDefault="001173FC" w:rsidP="001173FC">
      <w:pPr>
        <w:keepNext/>
        <w:keepLines/>
        <w:rPr>
          <w:i/>
        </w:rPr>
      </w:pPr>
      <w:r>
        <w:rPr>
          <w:i/>
        </w:rPr>
        <w:t>Containers Screen, where there are Post-Main Menu Questions:</w:t>
      </w:r>
    </w:p>
    <w:p w:rsidR="001173FC" w:rsidRDefault="004F18EA" w:rsidP="001173FC">
      <w:pPr>
        <w:keepNext/>
        <w:keepLines/>
      </w:pPr>
      <w:r>
        <w:rPr>
          <w:noProof/>
        </w:rPr>
        <w:drawing>
          <wp:inline distT="0" distB="0" distL="0" distR="0">
            <wp:extent cx="2743200" cy="2057400"/>
            <wp:effectExtent l="19050" t="0" r="0" b="0"/>
            <wp:docPr id="36" name="Picture 36" descr="vwt4_main_container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wt4_main_container6b"/>
                    <pic:cNvPicPr>
                      <a:picLocks noChangeAspect="1" noChangeArrowheads="1"/>
                    </pic:cNvPicPr>
                  </pic:nvPicPr>
                  <pic:blipFill>
                    <a:blip r:embed="rId47" cstate="print"/>
                    <a:srcRect/>
                    <a:stretch>
                      <a:fillRect/>
                    </a:stretch>
                  </pic:blipFill>
                  <pic:spPr bwMode="auto">
                    <a:xfrm>
                      <a:off x="0" y="0"/>
                      <a:ext cx="2743200" cy="2057400"/>
                    </a:xfrm>
                    <a:prstGeom prst="rect">
                      <a:avLst/>
                    </a:prstGeom>
                    <a:noFill/>
                    <a:ln w="9525">
                      <a:noFill/>
                      <a:miter lim="800000"/>
                      <a:headEnd/>
                      <a:tailEnd/>
                    </a:ln>
                  </pic:spPr>
                </pic:pic>
              </a:graphicData>
            </a:graphic>
          </wp:inline>
        </w:drawing>
      </w:r>
    </w:p>
    <w:p w:rsidR="001173FC" w:rsidRDefault="001173FC" w:rsidP="001173FC">
      <w:r>
        <w:t>Design Notes re above mock-ups:</w:t>
      </w:r>
    </w:p>
    <w:p w:rsidR="001173FC" w:rsidRPr="008665EE" w:rsidRDefault="001173FC" w:rsidP="001173FC">
      <w:pPr>
        <w:numPr>
          <w:ilvl w:val="0"/>
          <w:numId w:val="61"/>
        </w:numPr>
      </w:pPr>
      <w:r w:rsidRPr="003536D1">
        <w:rPr>
          <w:color w:val="FF0000"/>
        </w:rPr>
        <w:t>TBD</w:t>
      </w:r>
      <w:r w:rsidRPr="008665EE">
        <w:t xml:space="preserve"> – design of the folder button look.  It will be the same color regardless of data dimension, so that it is easily distinguished from a Type selection button.</w:t>
      </w:r>
    </w:p>
    <w:p w:rsidR="001173FC" w:rsidRDefault="001173FC" w:rsidP="001173FC">
      <w:pPr>
        <w:numPr>
          <w:ilvl w:val="0"/>
          <w:numId w:val="61"/>
        </w:numPr>
      </w:pPr>
      <w:r>
        <w:t>Multiply button will appear as now, on the containers screen when all choices are made.</w:t>
      </w:r>
    </w:p>
    <w:p w:rsidR="001173FC" w:rsidRDefault="001173FC" w:rsidP="001173FC">
      <w:pPr>
        <w:numPr>
          <w:ilvl w:val="0"/>
          <w:numId w:val="61"/>
        </w:numPr>
      </w:pPr>
      <w:r>
        <w:t>We want to optimize for the case where the user goes back to select a different food or reason after all 3 have been already selected. As shown above, reserve room for the Multiply button just on Containers, and make the user go back to Containers to access the Multiply button in this particular use case.</w:t>
      </w:r>
    </w:p>
    <w:p w:rsidR="001173FC" w:rsidRPr="00B310F4" w:rsidRDefault="001173FC" w:rsidP="001173FC">
      <w:pPr>
        <w:pStyle w:val="Heading3"/>
        <w:rPr>
          <w:strike/>
        </w:rPr>
      </w:pPr>
      <w:bookmarkStart w:id="146" w:name="_Toc199661121"/>
      <w:bookmarkStart w:id="147" w:name="_Toc206233572"/>
      <w:r w:rsidRPr="00B310F4">
        <w:rPr>
          <w:strike/>
        </w:rPr>
        <w:t xml:space="preserve">Free-form Notes - </w:t>
      </w:r>
      <w:r>
        <w:t>Dropped</w:t>
      </w:r>
      <w:bookmarkEnd w:id="146"/>
      <w:bookmarkEnd w:id="147"/>
    </w:p>
    <w:p w:rsidR="001173FC" w:rsidRPr="00B310F4" w:rsidRDefault="001173FC" w:rsidP="001173FC">
      <w:pPr>
        <w:numPr>
          <w:ilvl w:val="0"/>
          <w:numId w:val="60"/>
        </w:numPr>
        <w:rPr>
          <w:strike/>
          <w:color w:val="FF0000"/>
        </w:rPr>
      </w:pPr>
      <w:r w:rsidRPr="00B310F4">
        <w:rPr>
          <w:strike/>
          <w:color w:val="FF0000"/>
        </w:rPr>
        <w:t>[Insert Mock-up here]</w:t>
      </w:r>
    </w:p>
    <w:p w:rsidR="001173FC" w:rsidRPr="00B310F4" w:rsidRDefault="001173FC" w:rsidP="001173FC">
      <w:pPr>
        <w:numPr>
          <w:ilvl w:val="0"/>
          <w:numId w:val="60"/>
        </w:numPr>
        <w:rPr>
          <w:strike/>
        </w:rPr>
      </w:pPr>
      <w:r w:rsidRPr="00B310F4">
        <w:rPr>
          <w:strike/>
        </w:rPr>
        <w:t>This is an option that allows the user to enter notes via a virtual keyboard.</w:t>
      </w:r>
    </w:p>
    <w:p w:rsidR="001173FC" w:rsidRDefault="001173FC" w:rsidP="001173FC">
      <w:pPr>
        <w:pStyle w:val="Heading3"/>
      </w:pPr>
      <w:bookmarkStart w:id="148" w:name="_Toc199661122"/>
      <w:bookmarkStart w:id="149" w:name="_Toc206233573"/>
      <w:r>
        <w:t>Event Order Number Data Entry</w:t>
      </w:r>
      <w:bookmarkEnd w:id="148"/>
      <w:bookmarkEnd w:id="149"/>
    </w:p>
    <w:p w:rsidR="001173FC" w:rsidRPr="00EB1EEF" w:rsidRDefault="001173FC" w:rsidP="001173FC">
      <w:pPr>
        <w:numPr>
          <w:ilvl w:val="0"/>
          <w:numId w:val="61"/>
        </w:numPr>
      </w:pPr>
      <w:r w:rsidRPr="00EB1EEF">
        <w:t xml:space="preserve">EO # entry screen is shown 1) if there is an EO question configured or 2) if the interactive EO option is enabled (which shows a button on the main screen for entering EO). </w:t>
      </w:r>
    </w:p>
    <w:p w:rsidR="001173FC" w:rsidRDefault="001173FC" w:rsidP="001173FC">
      <w:pPr>
        <w:numPr>
          <w:ilvl w:val="0"/>
          <w:numId w:val="61"/>
        </w:numPr>
      </w:pPr>
      <w:r w:rsidRPr="00EB1EEF">
        <w:t>User provides a EO # via PIN.  Previous EO # is pre-filled.  Pre-filled EO # is cleared when user clicks the first number.</w:t>
      </w:r>
    </w:p>
    <w:p w:rsidR="001173FC" w:rsidRPr="00EB1EEF" w:rsidRDefault="001173FC" w:rsidP="001173FC">
      <w:pPr>
        <w:numPr>
          <w:ilvl w:val="0"/>
          <w:numId w:val="61"/>
        </w:numPr>
      </w:pPr>
      <w:r>
        <w:lastRenderedPageBreak/>
        <w:t>Cancel, Enter buttons to cancel or save the EO# as part of the current transaction.  If the transaction is cancelled, the EO# is discarded.</w:t>
      </w:r>
    </w:p>
    <w:p w:rsidR="001173FC" w:rsidRPr="00EB1EEF" w:rsidRDefault="001173FC" w:rsidP="001173FC">
      <w:r>
        <w:t>EO # entry screen mock-up:</w:t>
      </w:r>
    </w:p>
    <w:p w:rsidR="001173FC" w:rsidRDefault="004F18EA" w:rsidP="001173FC">
      <w:r>
        <w:rPr>
          <w:noProof/>
        </w:rPr>
        <w:drawing>
          <wp:inline distT="0" distB="0" distL="0" distR="0">
            <wp:extent cx="3048000" cy="2286000"/>
            <wp:effectExtent l="19050" t="0" r="0" b="0"/>
            <wp:docPr id="37" name="Picture 37" descr="vwt4_EO_u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wt4_EO_ui1"/>
                    <pic:cNvPicPr>
                      <a:picLocks noChangeAspect="1" noChangeArrowheads="1"/>
                    </pic:cNvPicPr>
                  </pic:nvPicPr>
                  <pic:blipFill>
                    <a:blip r:embed="rId48"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1173FC" w:rsidRPr="00EB1EEF" w:rsidRDefault="001173FC" w:rsidP="001173FC"/>
    <w:p w:rsidR="001173FC" w:rsidRDefault="001173FC" w:rsidP="001173FC">
      <w:pPr>
        <w:pStyle w:val="Heading3"/>
      </w:pPr>
      <w:bookmarkStart w:id="150" w:name="_Toc199661123"/>
      <w:bookmarkStart w:id="151" w:name="_Toc206233574"/>
      <w:r>
        <w:t>Questions</w:t>
      </w:r>
      <w:bookmarkEnd w:id="150"/>
      <w:bookmarkEnd w:id="151"/>
    </w:p>
    <w:p w:rsidR="001173FC" w:rsidRDefault="001173FC" w:rsidP="001173FC">
      <w:pPr>
        <w:numPr>
          <w:ilvl w:val="0"/>
          <w:numId w:val="60"/>
        </w:numPr>
      </w:pPr>
      <w:r>
        <w:t>Questions resolve the value of the following type dimensions by asking a question and offering the user a hierarchical set of items to choose from:</w:t>
      </w:r>
    </w:p>
    <w:p w:rsidR="001173FC" w:rsidRDefault="001173FC" w:rsidP="001173FC">
      <w:pPr>
        <w:numPr>
          <w:ilvl w:val="1"/>
          <w:numId w:val="60"/>
        </w:numPr>
      </w:pPr>
      <w:r>
        <w:t>Station</w:t>
      </w:r>
    </w:p>
    <w:p w:rsidR="001173FC" w:rsidRDefault="001173FC" w:rsidP="001173FC">
      <w:pPr>
        <w:numPr>
          <w:ilvl w:val="1"/>
          <w:numId w:val="60"/>
        </w:numPr>
      </w:pPr>
      <w:r>
        <w:t>Disposition</w:t>
      </w:r>
    </w:p>
    <w:p w:rsidR="001173FC" w:rsidRDefault="001173FC" w:rsidP="001173FC">
      <w:pPr>
        <w:numPr>
          <w:ilvl w:val="1"/>
          <w:numId w:val="60"/>
        </w:numPr>
      </w:pPr>
      <w:r>
        <w:t>Daypart</w:t>
      </w:r>
    </w:p>
    <w:p w:rsidR="001173FC" w:rsidRDefault="001173FC" w:rsidP="001173FC">
      <w:pPr>
        <w:numPr>
          <w:ilvl w:val="1"/>
          <w:numId w:val="60"/>
        </w:numPr>
      </w:pPr>
      <w:r>
        <w:t>Pre/post consumer</w:t>
      </w:r>
    </w:p>
    <w:p w:rsidR="001173FC" w:rsidRPr="00B310F4" w:rsidRDefault="001173FC" w:rsidP="001173FC">
      <w:pPr>
        <w:numPr>
          <w:ilvl w:val="1"/>
          <w:numId w:val="60"/>
        </w:numPr>
      </w:pPr>
      <w:r>
        <w:t>User-defined</w:t>
      </w:r>
    </w:p>
    <w:p w:rsidR="001173FC" w:rsidRDefault="001173FC" w:rsidP="001173FC">
      <w:pPr>
        <w:numPr>
          <w:ilvl w:val="0"/>
          <w:numId w:val="60"/>
        </w:numPr>
      </w:pPr>
      <w:r>
        <w:t>EO (formerly BEO) – Note that EO can be specified either by configuring an EO type Question or manually by using the EO button on the Main Menu.  If the former is chosen, then the EO # entry screen will appear in the order configured in the VWA Tracker Manager.  If the latter is chosen, then the user has to click the EO button (see Main Menu mock-up) to access this screen.</w:t>
      </w:r>
    </w:p>
    <w:p w:rsidR="001173FC" w:rsidRDefault="001173FC" w:rsidP="001173FC">
      <w:pPr>
        <w:pStyle w:val="Heading3"/>
      </w:pPr>
      <w:bookmarkStart w:id="152" w:name="_Toc199661124"/>
      <w:bookmarkStart w:id="153" w:name="_Toc206233575"/>
      <w:r>
        <w:lastRenderedPageBreak/>
        <w:t>Pre-Main Menu Questions - New</w:t>
      </w:r>
      <w:bookmarkEnd w:id="152"/>
      <w:bookmarkEnd w:id="153"/>
    </w:p>
    <w:p w:rsidR="001173FC" w:rsidRPr="005D63DD" w:rsidRDefault="004F18EA" w:rsidP="001173FC">
      <w:r>
        <w:rPr>
          <w:noProof/>
        </w:rPr>
        <w:drawing>
          <wp:inline distT="0" distB="0" distL="0" distR="0">
            <wp:extent cx="3048000" cy="2286000"/>
            <wp:effectExtent l="19050" t="0" r="0" b="0"/>
            <wp:docPr id="38" name="Picture 38" descr="vwt4_Questions_ui_statio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wt4_Questions_ui_stations2"/>
                    <pic:cNvPicPr>
                      <a:picLocks noChangeAspect="1" noChangeArrowheads="1"/>
                    </pic:cNvPicPr>
                  </pic:nvPicPr>
                  <pic:blipFill>
                    <a:blip r:embed="rId49"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1173FC" w:rsidRDefault="001173FC" w:rsidP="001173FC">
      <w:pPr>
        <w:numPr>
          <w:ilvl w:val="0"/>
          <w:numId w:val="60"/>
        </w:numPr>
      </w:pPr>
      <w:r>
        <w:t>Pre-Main Menu Questions are optionally configurable data entry screens that present hiearchical sets of buttons (except for EO and Pre/Post Consumer types – EO shows the EO# entry screen, and Pre/Post Consumer shows just the 3 choices that can occur).  The hierarchical buttons work essentially the same as the  main menu design, which allow user to select the new data dimensions available for ValuWaste 4.  The difference is that there is only one type dimension per screen, and the selected item is highlighted instead of being placed in the type selector buttons – which don’t exist here.</w:t>
      </w:r>
    </w:p>
    <w:p w:rsidR="001173FC" w:rsidRDefault="001173FC" w:rsidP="001173FC">
      <w:pPr>
        <w:numPr>
          <w:ilvl w:val="0"/>
          <w:numId w:val="60"/>
        </w:numPr>
      </w:pPr>
      <w:r>
        <w:t>The configurable Question is on the left, taking the place of the type selector buttons.</w:t>
      </w:r>
    </w:p>
    <w:p w:rsidR="001173FC" w:rsidRDefault="001173FC" w:rsidP="001173FC">
      <w:pPr>
        <w:numPr>
          <w:ilvl w:val="0"/>
          <w:numId w:val="60"/>
        </w:numPr>
      </w:pPr>
      <w:r>
        <w:t>All data dimensions use the double button row design (shown).</w:t>
      </w:r>
    </w:p>
    <w:p w:rsidR="001173FC" w:rsidRDefault="001173FC" w:rsidP="001173FC">
      <w:pPr>
        <w:numPr>
          <w:ilvl w:val="0"/>
          <w:numId w:val="60"/>
        </w:numPr>
      </w:pPr>
      <w:r>
        <w:t>Title (above breadcrumbs, like in Main Menu) is automatic based on the type dimension: [ Stations | Dispositions | Dayparts | Waste Type  (i.e. Pre/Post Cosumer, with two buttons only) | Question (i.e. User-Defined Question with user specified answer buttons) ]</w:t>
      </w:r>
    </w:p>
    <w:p w:rsidR="001173FC" w:rsidRDefault="001173FC" w:rsidP="001173FC">
      <w:pPr>
        <w:numPr>
          <w:ilvl w:val="0"/>
          <w:numId w:val="60"/>
        </w:numPr>
      </w:pPr>
      <w:r>
        <w:t>There will be a “Next” button (using an image rather than the word) that appears after the button selection is made.</w:t>
      </w:r>
    </w:p>
    <w:p w:rsidR="001173FC" w:rsidRDefault="001173FC" w:rsidP="001173FC">
      <w:pPr>
        <w:pStyle w:val="Heading3"/>
      </w:pPr>
      <w:bookmarkStart w:id="154" w:name="_Toc199661125"/>
      <w:bookmarkStart w:id="155" w:name="_Toc206233576"/>
      <w:r>
        <w:t>Post-Main Menu Questions – New</w:t>
      </w:r>
      <w:bookmarkEnd w:id="154"/>
      <w:bookmarkEnd w:id="155"/>
    </w:p>
    <w:p w:rsidR="001173FC" w:rsidRPr="009F0A67" w:rsidRDefault="004F18EA" w:rsidP="001173FC">
      <w:r>
        <w:rPr>
          <w:noProof/>
        </w:rPr>
        <w:drawing>
          <wp:inline distT="0" distB="0" distL="0" distR="0">
            <wp:extent cx="3048000" cy="2286000"/>
            <wp:effectExtent l="19050" t="0" r="0" b="0"/>
            <wp:docPr id="39" name="Picture 39" descr="vwt4_Questions_ui_dispos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wt4_Questions_ui_dispositi"/>
                    <pic:cNvPicPr>
                      <a:picLocks noChangeAspect="1" noChangeArrowheads="1"/>
                    </pic:cNvPicPr>
                  </pic:nvPicPr>
                  <pic:blipFill>
                    <a:blip r:embed="rId50"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1173FC" w:rsidRDefault="001173FC" w:rsidP="001173FC">
      <w:pPr>
        <w:numPr>
          <w:ilvl w:val="0"/>
          <w:numId w:val="60"/>
        </w:numPr>
      </w:pPr>
      <w:r>
        <w:t>Post-Main Menu Questions are the same as Pre-Main Menu Questions except:</w:t>
      </w:r>
    </w:p>
    <w:p w:rsidR="001173FC" w:rsidRDefault="001173FC" w:rsidP="001173FC">
      <w:pPr>
        <w:numPr>
          <w:ilvl w:val="1"/>
          <w:numId w:val="60"/>
        </w:numPr>
      </w:pPr>
      <w:r>
        <w:lastRenderedPageBreak/>
        <w:t xml:space="preserve">They occur after the Main Menu.  </w:t>
      </w:r>
    </w:p>
    <w:p w:rsidR="001173FC" w:rsidRDefault="001173FC" w:rsidP="001173FC">
      <w:pPr>
        <w:numPr>
          <w:ilvl w:val="1"/>
          <w:numId w:val="60"/>
        </w:numPr>
      </w:pPr>
      <w:r>
        <w:t>The last Question screen will contain the Save button rather than the “Next” button.</w:t>
      </w:r>
    </w:p>
    <w:p w:rsidR="001173FC" w:rsidRDefault="001173FC" w:rsidP="001173FC">
      <w:pPr>
        <w:numPr>
          <w:ilvl w:val="1"/>
          <w:numId w:val="60"/>
        </w:numPr>
      </w:pPr>
      <w:r>
        <w:t>The last Question screen will contain the Multiply button, to allow multiplying the number of items</w:t>
      </w:r>
    </w:p>
    <w:p w:rsidR="00510F1D" w:rsidRDefault="00510F1D" w:rsidP="001173FC">
      <w:pPr>
        <w:pStyle w:val="Heading2"/>
      </w:pPr>
      <w:bookmarkStart w:id="156" w:name="_Toc199661126"/>
      <w:bookmarkStart w:id="157" w:name="_Toc206233577"/>
      <w:r>
        <w:t>Volume Entry Option</w:t>
      </w:r>
    </w:p>
    <w:p w:rsidR="0095450D" w:rsidRDefault="0095450D" w:rsidP="0095450D">
      <w:r>
        <w:t xml:space="preserve">If the following conditions are </w:t>
      </w:r>
      <w:r w:rsidRPr="0095450D">
        <w:rPr>
          <w:u w:val="single"/>
        </w:rPr>
        <w:t>all</w:t>
      </w:r>
      <w:r>
        <w:t xml:space="preserve"> met when the user hits “Save”, the Enter by Volume screen is invoked.</w:t>
      </w:r>
    </w:p>
    <w:p w:rsidR="0095450D" w:rsidRDefault="0095450D" w:rsidP="0095450D">
      <w:pPr>
        <w:numPr>
          <w:ilvl w:val="0"/>
          <w:numId w:val="60"/>
        </w:numPr>
      </w:pPr>
      <w:r>
        <w:t>Volume entry option is enabled (see VWA Tracker Manager, exported as part of the config file transfer).</w:t>
      </w:r>
    </w:p>
    <w:p w:rsidR="0095450D" w:rsidRDefault="0095450D" w:rsidP="0095450D">
      <w:pPr>
        <w:numPr>
          <w:ilvl w:val="0"/>
          <w:numId w:val="60"/>
        </w:numPr>
      </w:pPr>
      <w:r>
        <w:t>The user-selected food type includes a nonzero weight-per-volume.</w:t>
      </w:r>
    </w:p>
    <w:p w:rsidR="0095450D" w:rsidRPr="0095450D" w:rsidRDefault="0095450D" w:rsidP="0095450D">
      <w:pPr>
        <w:numPr>
          <w:ilvl w:val="0"/>
          <w:numId w:val="60"/>
        </w:numPr>
      </w:pPr>
      <w:r>
        <w:t>The user-selected container type includes a nonzero volume-per-container</w:t>
      </w:r>
    </w:p>
    <w:p w:rsidR="00510F1D" w:rsidRDefault="004F18EA" w:rsidP="00510F1D">
      <w:r>
        <w:rPr>
          <w:noProof/>
        </w:rPr>
        <w:drawing>
          <wp:inline distT="0" distB="0" distL="0" distR="0">
            <wp:extent cx="3048000" cy="2286000"/>
            <wp:effectExtent l="19050" t="0" r="0" b="0"/>
            <wp:docPr id="40" name="Picture 40" descr="vwt4_Volume_ui_mock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wt4_Volume_ui_mockups"/>
                    <pic:cNvPicPr>
                      <a:picLocks noChangeAspect="1" noChangeArrowheads="1"/>
                    </pic:cNvPicPr>
                  </pic:nvPicPr>
                  <pic:blipFill>
                    <a:blip r:embed="rId51"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95450D" w:rsidRPr="0095450D" w:rsidRDefault="0095450D" w:rsidP="00510F1D">
      <w:r>
        <w:t>This allows the user to enter the number of containers of the food type that is being wasted, which is converted to weight and $.</w:t>
      </w:r>
    </w:p>
    <w:p w:rsidR="001173FC" w:rsidRDefault="001173FC" w:rsidP="001173FC">
      <w:pPr>
        <w:pStyle w:val="Heading2"/>
      </w:pPr>
      <w:r>
        <w:t xml:space="preserve">Paper Tracking Waste </w:t>
      </w:r>
      <w:smartTag w:uri="urn:schemas-microsoft-com:office:smarttags" w:element="place">
        <w:r>
          <w:t>Loop</w:t>
        </w:r>
      </w:smartTag>
      <w:r>
        <w:t xml:space="preserve"> – New</w:t>
      </w:r>
      <w:bookmarkEnd w:id="156"/>
      <w:bookmarkEnd w:id="157"/>
    </w:p>
    <w:p w:rsidR="001173FC" w:rsidRDefault="001173FC" w:rsidP="001173FC">
      <w:pPr>
        <w:keepNext/>
      </w:pPr>
      <w:r>
        <w:t>Paper tracking (a.k.a. “manual data entry”) is a new data entry mode for VWT that allows the use of “memorized transactions” that have all the data dimensions specified in advance, and a number is manually entered by the user that allows computation of the weight (using a unit of measure).</w:t>
      </w:r>
    </w:p>
    <w:p w:rsidR="001173FC" w:rsidRDefault="001173FC" w:rsidP="001173FC">
      <w:pPr>
        <w:pStyle w:val="Heading3"/>
      </w:pPr>
      <w:bookmarkStart w:id="158" w:name="_Toc199661127"/>
      <w:bookmarkStart w:id="159" w:name="_Toc206233578"/>
      <w:r>
        <w:t xml:space="preserve">Overview – Paper Tracking </w:t>
      </w:r>
      <w:smartTag w:uri="urn:schemas-microsoft-com:office:smarttags" w:element="place">
        <w:r>
          <w:t>Loop</w:t>
        </w:r>
      </w:smartTag>
      <w:bookmarkEnd w:id="158"/>
      <w:bookmarkEnd w:id="159"/>
    </w:p>
    <w:p w:rsidR="001173FC" w:rsidRDefault="001173FC" w:rsidP="001173FC">
      <w:pPr>
        <w:ind w:left="720"/>
      </w:pPr>
      <w:r>
        <w:t>1.0</w:t>
      </w:r>
      <w:r>
        <w:tab/>
        <w:t>Home screen</w:t>
      </w:r>
    </w:p>
    <w:p w:rsidR="001173FC" w:rsidRDefault="001173FC" w:rsidP="001173FC">
      <w:pPr>
        <w:ind w:left="720"/>
      </w:pPr>
      <w:r>
        <w:t>1.1</w:t>
      </w:r>
      <w:r>
        <w:tab/>
        <w:t xml:space="preserve">User Clicks </w:t>
      </w:r>
      <w:r w:rsidRPr="0040544F">
        <w:rPr>
          <w:u w:val="single"/>
        </w:rPr>
        <w:t>Paper Tracking</w:t>
      </w:r>
      <w:r>
        <w:t xml:space="preserve"> button</w:t>
      </w:r>
    </w:p>
    <w:p w:rsidR="001173FC" w:rsidRDefault="001173FC" w:rsidP="001173FC">
      <w:pPr>
        <w:ind w:left="720"/>
      </w:pPr>
      <w:r>
        <w:t>2.0</w:t>
      </w:r>
      <w:r>
        <w:tab/>
        <w:t>User screen (if users are present)</w:t>
      </w:r>
    </w:p>
    <w:p w:rsidR="001173FC" w:rsidRDefault="001173FC" w:rsidP="001173FC">
      <w:pPr>
        <w:ind w:left="720"/>
      </w:pPr>
      <w:r>
        <w:t>3.0</w:t>
      </w:r>
      <w:r>
        <w:tab/>
        <w:t>Paper Entry – Step 1 – Select Memorized Transaction</w:t>
      </w:r>
    </w:p>
    <w:p w:rsidR="001173FC" w:rsidRDefault="001173FC" w:rsidP="001173FC">
      <w:pPr>
        <w:ind w:left="720"/>
      </w:pPr>
      <w:r>
        <w:t>3.1</w:t>
      </w:r>
      <w:r>
        <w:tab/>
        <w:t>Optional Event Order entry (interactive button)</w:t>
      </w:r>
    </w:p>
    <w:p w:rsidR="001173FC" w:rsidRDefault="001173FC" w:rsidP="001173FC">
      <w:pPr>
        <w:ind w:left="720"/>
      </w:pPr>
      <w:r>
        <w:t>4.0</w:t>
      </w:r>
      <w:r>
        <w:tab/>
        <w:t>Paper Entry – Step 2 – Select Amount</w:t>
      </w:r>
    </w:p>
    <w:p w:rsidR="001173FC" w:rsidRDefault="001173FC" w:rsidP="001173FC">
      <w:pPr>
        <w:ind w:left="720"/>
      </w:pPr>
      <w:r>
        <w:t>4.1</w:t>
      </w:r>
      <w:r>
        <w:tab/>
        <w:t>Optional Event Order entry (interactive button)</w:t>
      </w:r>
    </w:p>
    <w:p w:rsidR="001173FC" w:rsidRDefault="001173FC" w:rsidP="001173FC">
      <w:pPr>
        <w:ind w:left="720"/>
      </w:pPr>
      <w:r>
        <w:t>4.2</w:t>
      </w:r>
      <w:r>
        <w:tab/>
        <w:t>Optional Set Date entry (interactive button)</w:t>
      </w:r>
    </w:p>
    <w:p w:rsidR="001173FC" w:rsidRDefault="001173FC" w:rsidP="001173FC">
      <w:pPr>
        <w:ind w:left="720"/>
      </w:pPr>
      <w:r>
        <w:lastRenderedPageBreak/>
        <w:t>4.3</w:t>
      </w:r>
      <w:r>
        <w:tab/>
        <w:t xml:space="preserve">Save or Cancel and return to 1.0 Home Screen </w:t>
      </w:r>
    </w:p>
    <w:p w:rsidR="001173FC" w:rsidRDefault="001173FC" w:rsidP="001173FC">
      <w:pPr>
        <w:ind w:left="720"/>
      </w:pPr>
      <w:r>
        <w:t>Notes:</w:t>
      </w:r>
    </w:p>
    <w:p w:rsidR="001173FC" w:rsidRDefault="001173FC" w:rsidP="001173FC">
      <w:pPr>
        <w:numPr>
          <w:ilvl w:val="0"/>
          <w:numId w:val="62"/>
        </w:numPr>
      </w:pPr>
      <w:r>
        <w:t>Cancel can occur at any point.</w:t>
      </w:r>
    </w:p>
    <w:p w:rsidR="001173FC" w:rsidRDefault="001173FC" w:rsidP="001173FC">
      <w:pPr>
        <w:ind w:left="720"/>
      </w:pPr>
    </w:p>
    <w:p w:rsidR="001173FC" w:rsidRDefault="001173FC" w:rsidP="001173FC">
      <w:pPr>
        <w:pStyle w:val="Heading3"/>
      </w:pPr>
      <w:bookmarkStart w:id="160" w:name="_Toc199661128"/>
      <w:bookmarkStart w:id="161" w:name="_Toc206233579"/>
      <w:r>
        <w:t>Paper Tracking UI</w:t>
      </w:r>
      <w:bookmarkEnd w:id="160"/>
      <w:bookmarkEnd w:id="161"/>
    </w:p>
    <w:p w:rsidR="001173FC" w:rsidRDefault="001173FC" w:rsidP="001173FC">
      <w:pPr>
        <w:keepNext/>
        <w:numPr>
          <w:ilvl w:val="0"/>
          <w:numId w:val="60"/>
        </w:numPr>
      </w:pPr>
      <w:r>
        <w:t>Main Menu – the Help button is reprovisioned to use as the invocation of a Paper Tracking waste transaction (see Main Menu mockup above).</w:t>
      </w:r>
    </w:p>
    <w:p w:rsidR="001173FC" w:rsidRDefault="001173FC" w:rsidP="001173FC">
      <w:pPr>
        <w:keepNext/>
        <w:numPr>
          <w:ilvl w:val="0"/>
          <w:numId w:val="60"/>
        </w:numPr>
        <w:jc w:val="both"/>
      </w:pPr>
      <w:r>
        <w:t>User is entered per a normal transaction, including remembering the previous user for the duration of the user timeout period.</w:t>
      </w:r>
    </w:p>
    <w:p w:rsidR="001173FC" w:rsidRDefault="001173FC" w:rsidP="001173FC">
      <w:pPr>
        <w:keepNext/>
        <w:numPr>
          <w:ilvl w:val="0"/>
          <w:numId w:val="60"/>
        </w:numPr>
      </w:pPr>
      <w:r>
        <w:t>Transaction picker screen – a screen similar to the Questions data entry screens is used.</w:t>
      </w:r>
    </w:p>
    <w:p w:rsidR="001173FC" w:rsidRPr="00503595" w:rsidRDefault="001173FC" w:rsidP="001173FC">
      <w:pPr>
        <w:keepNext/>
        <w:spacing w:before="0" w:after="0"/>
        <w:rPr>
          <w:i/>
        </w:rPr>
      </w:pPr>
      <w:r>
        <w:rPr>
          <w:i/>
        </w:rPr>
        <w:t>before item is selected:</w:t>
      </w:r>
    </w:p>
    <w:p w:rsidR="001173FC" w:rsidRDefault="004F18EA" w:rsidP="001173FC">
      <w:pPr>
        <w:keepNext/>
      </w:pPr>
      <w:r>
        <w:rPr>
          <w:noProof/>
        </w:rPr>
        <w:drawing>
          <wp:inline distT="0" distB="0" distL="0" distR="0">
            <wp:extent cx="2657475" cy="1990725"/>
            <wp:effectExtent l="19050" t="0" r="9525" b="0"/>
            <wp:docPr id="41" name="Picture 41" descr="vwt4_PaperTrk_step1a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wt4_PaperTrk_step1a_3"/>
                    <pic:cNvPicPr>
                      <a:picLocks noChangeAspect="1" noChangeArrowheads="1"/>
                    </pic:cNvPicPr>
                  </pic:nvPicPr>
                  <pic:blipFill>
                    <a:blip r:embed="rId52" cstate="print"/>
                    <a:srcRect/>
                    <a:stretch>
                      <a:fillRect/>
                    </a:stretch>
                  </pic:blipFill>
                  <pic:spPr bwMode="auto">
                    <a:xfrm>
                      <a:off x="0" y="0"/>
                      <a:ext cx="2657475" cy="1990725"/>
                    </a:xfrm>
                    <a:prstGeom prst="rect">
                      <a:avLst/>
                    </a:prstGeom>
                    <a:noFill/>
                    <a:ln w="9525">
                      <a:noFill/>
                      <a:miter lim="800000"/>
                      <a:headEnd/>
                      <a:tailEnd/>
                    </a:ln>
                  </pic:spPr>
                </pic:pic>
              </a:graphicData>
            </a:graphic>
          </wp:inline>
        </w:drawing>
      </w:r>
      <w:r w:rsidR="001173FC">
        <w:t xml:space="preserve">  </w:t>
      </w:r>
    </w:p>
    <w:p w:rsidR="001173FC" w:rsidRDefault="001173FC" w:rsidP="001173FC">
      <w:pPr>
        <w:keepNext/>
        <w:rPr>
          <w:i/>
        </w:rPr>
      </w:pPr>
    </w:p>
    <w:p w:rsidR="001173FC" w:rsidRPr="00503595" w:rsidRDefault="001173FC" w:rsidP="001173FC">
      <w:pPr>
        <w:keepNext/>
        <w:rPr>
          <w:i/>
        </w:rPr>
      </w:pPr>
      <w:r>
        <w:rPr>
          <w:i/>
        </w:rPr>
        <w:t>after item is selected:</w:t>
      </w:r>
    </w:p>
    <w:p w:rsidR="001173FC" w:rsidRDefault="001173FC" w:rsidP="001173FC">
      <w:pPr>
        <w:keepNext/>
      </w:pPr>
      <w:r>
        <w:t xml:space="preserve"> </w:t>
      </w:r>
      <w:r w:rsidR="004F18EA">
        <w:rPr>
          <w:noProof/>
        </w:rPr>
        <w:drawing>
          <wp:inline distT="0" distB="0" distL="0" distR="0">
            <wp:extent cx="2657475" cy="1990725"/>
            <wp:effectExtent l="19050" t="0" r="9525" b="0"/>
            <wp:docPr id="42" name="Picture 42" descr="vwt4_PaperTrk_step1b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wt4_PaperTrk_step1b_3"/>
                    <pic:cNvPicPr>
                      <a:picLocks noChangeAspect="1" noChangeArrowheads="1"/>
                    </pic:cNvPicPr>
                  </pic:nvPicPr>
                  <pic:blipFill>
                    <a:blip r:embed="rId53" cstate="print"/>
                    <a:srcRect/>
                    <a:stretch>
                      <a:fillRect/>
                    </a:stretch>
                  </pic:blipFill>
                  <pic:spPr bwMode="auto">
                    <a:xfrm>
                      <a:off x="0" y="0"/>
                      <a:ext cx="2657475" cy="1990725"/>
                    </a:xfrm>
                    <a:prstGeom prst="rect">
                      <a:avLst/>
                    </a:prstGeom>
                    <a:noFill/>
                    <a:ln w="9525">
                      <a:noFill/>
                      <a:miter lim="800000"/>
                      <a:headEnd/>
                      <a:tailEnd/>
                    </a:ln>
                  </pic:spPr>
                </pic:pic>
              </a:graphicData>
            </a:graphic>
          </wp:inline>
        </w:drawing>
      </w:r>
    </w:p>
    <w:p w:rsidR="001173FC" w:rsidRDefault="001173FC" w:rsidP="001173FC">
      <w:pPr>
        <w:numPr>
          <w:ilvl w:val="1"/>
          <w:numId w:val="60"/>
        </w:numPr>
      </w:pPr>
      <w:r>
        <w:t>Menus can be used to represent “paper forms”, with subordinate menus/buttons used to find the desired memorized transaction.</w:t>
      </w:r>
    </w:p>
    <w:p w:rsidR="001173FC" w:rsidRDefault="001173FC" w:rsidP="001173FC">
      <w:pPr>
        <w:numPr>
          <w:ilvl w:val="1"/>
          <w:numId w:val="60"/>
        </w:numPr>
      </w:pPr>
      <w:r>
        <w:t>When a button is clicked, that memorized transaction is selected, and the UI presents the “next” button to proceed to the data entry screen.</w:t>
      </w:r>
    </w:p>
    <w:p w:rsidR="001173FC" w:rsidRDefault="001173FC" w:rsidP="001173FC">
      <w:pPr>
        <w:numPr>
          <w:ilvl w:val="1"/>
          <w:numId w:val="60"/>
        </w:numPr>
      </w:pPr>
      <w:r>
        <w:t>EO button allows entry of an Event Order #.</w:t>
      </w:r>
    </w:p>
    <w:p w:rsidR="001173FC" w:rsidRDefault="001173FC" w:rsidP="001173FC">
      <w:pPr>
        <w:numPr>
          <w:ilvl w:val="0"/>
          <w:numId w:val="60"/>
        </w:numPr>
      </w:pPr>
      <w:r>
        <w:lastRenderedPageBreak/>
        <w:t>Data entry screen:</w:t>
      </w:r>
    </w:p>
    <w:p w:rsidR="001173FC" w:rsidRPr="009127F0" w:rsidRDefault="004F18EA" w:rsidP="001173FC">
      <w:pPr>
        <w:rPr>
          <w:color w:val="FF0000"/>
        </w:rPr>
      </w:pPr>
      <w:r>
        <w:rPr>
          <w:noProof/>
        </w:rPr>
        <w:drawing>
          <wp:inline distT="0" distB="0" distL="0" distR="0">
            <wp:extent cx="3048000" cy="2286000"/>
            <wp:effectExtent l="19050" t="0" r="0" b="0"/>
            <wp:docPr id="43" name="Picture 43" descr="vwt4_PaperTrk_step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wt4_PaperTrk_step2_3"/>
                    <pic:cNvPicPr>
                      <a:picLocks noChangeAspect="1" noChangeArrowheads="1"/>
                    </pic:cNvPicPr>
                  </pic:nvPicPr>
                  <pic:blipFill>
                    <a:blip r:embed="rId54"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1173FC" w:rsidRDefault="001173FC" w:rsidP="001173FC">
      <w:pPr>
        <w:numPr>
          <w:ilvl w:val="1"/>
          <w:numId w:val="60"/>
        </w:numPr>
      </w:pPr>
      <w:r>
        <w:t>Numeric pad for entering QTY</w:t>
      </w:r>
    </w:p>
    <w:p w:rsidR="001173FC" w:rsidRDefault="001173FC" w:rsidP="001173FC">
      <w:pPr>
        <w:numPr>
          <w:ilvl w:val="1"/>
          <w:numId w:val="60"/>
        </w:numPr>
      </w:pPr>
      <w:r>
        <w:t>Decimal point button for entering a fractional amount</w:t>
      </w:r>
    </w:p>
    <w:p w:rsidR="001173FC" w:rsidRDefault="001173FC" w:rsidP="001173FC">
      <w:pPr>
        <w:numPr>
          <w:ilvl w:val="1"/>
          <w:numId w:val="60"/>
        </w:numPr>
      </w:pPr>
      <w:r>
        <w:t>Button allowing entering a specific date applicable to the transaction</w:t>
      </w:r>
    </w:p>
    <w:p w:rsidR="001173FC" w:rsidRDefault="001173FC" w:rsidP="001173FC">
      <w:pPr>
        <w:numPr>
          <w:ilvl w:val="1"/>
          <w:numId w:val="60"/>
        </w:numPr>
      </w:pPr>
      <w:r>
        <w:t>EO button allows entry of an Event Order #.</w:t>
      </w:r>
    </w:p>
    <w:p w:rsidR="001173FC" w:rsidRDefault="001173FC" w:rsidP="001173FC">
      <w:pPr>
        <w:numPr>
          <w:ilvl w:val="1"/>
          <w:numId w:val="60"/>
        </w:numPr>
      </w:pPr>
      <w:r>
        <w:t>Label revealing the units of measure (UOM) for the memorized transaction.</w:t>
      </w:r>
    </w:p>
    <w:p w:rsidR="001173FC" w:rsidRDefault="001173FC" w:rsidP="001173FC">
      <w:pPr>
        <w:numPr>
          <w:ilvl w:val="1"/>
          <w:numId w:val="60"/>
        </w:numPr>
      </w:pPr>
      <w:r>
        <w:t>Label revealing the computed weight based on the QTY entered.</w:t>
      </w:r>
    </w:p>
    <w:p w:rsidR="001173FC" w:rsidRDefault="001173FC" w:rsidP="001173FC">
      <w:pPr>
        <w:numPr>
          <w:ilvl w:val="1"/>
          <w:numId w:val="60"/>
        </w:numPr>
      </w:pPr>
      <w:r>
        <w:t>Label revealing the computed value based on the QTY entered.</w:t>
      </w:r>
    </w:p>
    <w:p w:rsidR="001173FC" w:rsidRDefault="001173FC" w:rsidP="001173FC">
      <w:pPr>
        <w:numPr>
          <w:ilvl w:val="1"/>
          <w:numId w:val="60"/>
        </w:numPr>
      </w:pPr>
      <w:r>
        <w:t>All type dimensions are specified for every memorized transaction, so that the Tracker user only needs to enter the QTY (and if necessary the Date if it is not the current Date).</w:t>
      </w:r>
    </w:p>
    <w:p w:rsidR="001173FC" w:rsidRDefault="001173FC" w:rsidP="001173FC">
      <w:pPr>
        <w:numPr>
          <w:ilvl w:val="0"/>
          <w:numId w:val="60"/>
        </w:numPr>
      </w:pPr>
      <w:r>
        <w:t>Transaction structure</w:t>
      </w:r>
    </w:p>
    <w:tbl>
      <w:tblPr>
        <w:tblW w:w="7880" w:type="dxa"/>
        <w:tblInd w:w="720" w:type="dxa"/>
        <w:tblLook w:val="0000"/>
      </w:tblPr>
      <w:tblGrid>
        <w:gridCol w:w="2160"/>
        <w:gridCol w:w="1140"/>
        <w:gridCol w:w="1000"/>
        <w:gridCol w:w="1282"/>
        <w:gridCol w:w="1167"/>
        <w:gridCol w:w="1131"/>
      </w:tblGrid>
      <w:tr w:rsidR="001173FC" w:rsidRPr="00723DE5" w:rsidTr="001173FC">
        <w:trPr>
          <w:trHeight w:val="315"/>
        </w:trPr>
        <w:tc>
          <w:tcPr>
            <w:tcW w:w="2160" w:type="dxa"/>
            <w:tcBorders>
              <w:top w:val="nil"/>
              <w:left w:val="nil"/>
              <w:bottom w:val="nil"/>
              <w:right w:val="nil"/>
            </w:tcBorders>
            <w:shd w:val="clear" w:color="auto" w:fill="auto"/>
            <w:noWrap/>
            <w:vAlign w:val="bottom"/>
          </w:tcPr>
          <w:p w:rsidR="001173FC" w:rsidRPr="00723DE5" w:rsidRDefault="001173FC" w:rsidP="001173FC">
            <w:pPr>
              <w:spacing w:before="0" w:after="0"/>
              <w:rPr>
                <w:rFonts w:ascii="Calibri" w:hAnsi="Calibri"/>
                <w:color w:val="000000"/>
                <w:szCs w:val="22"/>
              </w:rPr>
            </w:pPr>
          </w:p>
        </w:tc>
        <w:tc>
          <w:tcPr>
            <w:tcW w:w="1140" w:type="dxa"/>
            <w:tcBorders>
              <w:top w:val="nil"/>
              <w:left w:val="nil"/>
              <w:bottom w:val="nil"/>
              <w:right w:val="nil"/>
            </w:tcBorders>
            <w:shd w:val="clear" w:color="auto" w:fill="auto"/>
            <w:noWrap/>
            <w:vAlign w:val="bottom"/>
          </w:tcPr>
          <w:p w:rsidR="001173FC" w:rsidRPr="00723DE5" w:rsidRDefault="001173FC" w:rsidP="001173FC">
            <w:pPr>
              <w:spacing w:before="0" w:after="0"/>
              <w:rPr>
                <w:rFonts w:ascii="Calibri" w:hAnsi="Calibri"/>
                <w:color w:val="000000"/>
                <w:szCs w:val="22"/>
              </w:rPr>
            </w:pPr>
          </w:p>
        </w:tc>
        <w:tc>
          <w:tcPr>
            <w:tcW w:w="1000" w:type="dxa"/>
            <w:tcBorders>
              <w:top w:val="nil"/>
              <w:left w:val="nil"/>
              <w:bottom w:val="nil"/>
              <w:right w:val="nil"/>
            </w:tcBorders>
            <w:shd w:val="clear" w:color="auto" w:fill="auto"/>
            <w:noWrap/>
            <w:vAlign w:val="bottom"/>
          </w:tcPr>
          <w:p w:rsidR="001173FC" w:rsidRPr="00723DE5" w:rsidRDefault="001173FC" w:rsidP="001173FC">
            <w:pPr>
              <w:spacing w:before="0" w:after="0"/>
              <w:rPr>
                <w:rFonts w:ascii="Calibri" w:hAnsi="Calibri"/>
                <w:color w:val="000000"/>
                <w:szCs w:val="22"/>
              </w:rPr>
            </w:pPr>
          </w:p>
        </w:tc>
        <w:tc>
          <w:tcPr>
            <w:tcW w:w="2449" w:type="dxa"/>
            <w:gridSpan w:val="2"/>
            <w:tcBorders>
              <w:top w:val="nil"/>
              <w:left w:val="nil"/>
              <w:bottom w:val="nil"/>
              <w:right w:val="nil"/>
            </w:tcBorders>
            <w:shd w:val="clear" w:color="auto" w:fill="auto"/>
            <w:noWrap/>
            <w:vAlign w:val="bottom"/>
          </w:tcPr>
          <w:p w:rsidR="001173FC" w:rsidRPr="00723DE5" w:rsidRDefault="001173FC" w:rsidP="001173FC">
            <w:pPr>
              <w:spacing w:before="0" w:after="0"/>
              <w:rPr>
                <w:rFonts w:ascii="Calibri" w:hAnsi="Calibri"/>
                <w:b/>
                <w:bCs/>
                <w:color w:val="000000"/>
                <w:szCs w:val="22"/>
              </w:rPr>
            </w:pPr>
            <w:r w:rsidRPr="00723DE5">
              <w:rPr>
                <w:rFonts w:ascii="Calibri" w:hAnsi="Calibri"/>
                <w:b/>
                <w:bCs/>
                <w:color w:val="000000"/>
                <w:szCs w:val="22"/>
              </w:rPr>
              <w:t xml:space="preserve">Conversion   </w:t>
            </w:r>
          </w:p>
        </w:tc>
        <w:tc>
          <w:tcPr>
            <w:tcW w:w="1131" w:type="dxa"/>
            <w:tcBorders>
              <w:top w:val="nil"/>
              <w:left w:val="nil"/>
              <w:bottom w:val="nil"/>
              <w:right w:val="nil"/>
            </w:tcBorders>
            <w:shd w:val="clear" w:color="auto" w:fill="auto"/>
            <w:noWrap/>
            <w:vAlign w:val="bottom"/>
          </w:tcPr>
          <w:p w:rsidR="001173FC" w:rsidRPr="00723DE5" w:rsidRDefault="001173FC" w:rsidP="001173FC">
            <w:pPr>
              <w:spacing w:before="0" w:after="0"/>
              <w:rPr>
                <w:rFonts w:ascii="Calibri" w:hAnsi="Calibri"/>
                <w:color w:val="000000"/>
                <w:szCs w:val="22"/>
              </w:rPr>
            </w:pPr>
            <w:r w:rsidRPr="00723DE5">
              <w:rPr>
                <w:rFonts w:ascii="Calibri" w:hAnsi="Calibri"/>
                <w:color w:val="000000"/>
                <w:szCs w:val="22"/>
              </w:rPr>
              <w:t>computed</w:t>
            </w:r>
          </w:p>
        </w:tc>
      </w:tr>
      <w:tr w:rsidR="001173FC" w:rsidRPr="00723DE5" w:rsidTr="001173FC">
        <w:trPr>
          <w:trHeight w:val="300"/>
        </w:trPr>
        <w:tc>
          <w:tcPr>
            <w:tcW w:w="2160" w:type="dxa"/>
            <w:tcBorders>
              <w:top w:val="nil"/>
              <w:left w:val="nil"/>
              <w:bottom w:val="single" w:sz="4" w:space="0" w:color="auto"/>
              <w:right w:val="nil"/>
            </w:tcBorders>
            <w:shd w:val="clear" w:color="auto" w:fill="auto"/>
            <w:noWrap/>
            <w:vAlign w:val="bottom"/>
          </w:tcPr>
          <w:p w:rsidR="001173FC" w:rsidRPr="00723DE5" w:rsidRDefault="001173FC" w:rsidP="001173FC">
            <w:pPr>
              <w:spacing w:before="0" w:after="0"/>
              <w:rPr>
                <w:rFonts w:ascii="Calibri" w:hAnsi="Calibri"/>
                <w:b/>
                <w:bCs/>
                <w:color w:val="000000"/>
                <w:szCs w:val="22"/>
              </w:rPr>
            </w:pPr>
            <w:r w:rsidRPr="00723DE5">
              <w:rPr>
                <w:rFonts w:ascii="Calibri" w:hAnsi="Calibri"/>
                <w:b/>
                <w:bCs/>
                <w:color w:val="000000"/>
                <w:szCs w:val="22"/>
              </w:rPr>
              <w:t>Name</w:t>
            </w:r>
          </w:p>
        </w:tc>
        <w:tc>
          <w:tcPr>
            <w:tcW w:w="1140" w:type="dxa"/>
            <w:tcBorders>
              <w:top w:val="nil"/>
              <w:left w:val="nil"/>
              <w:bottom w:val="single" w:sz="4" w:space="0" w:color="auto"/>
              <w:right w:val="nil"/>
            </w:tcBorders>
            <w:shd w:val="clear" w:color="auto" w:fill="auto"/>
            <w:noWrap/>
            <w:vAlign w:val="bottom"/>
          </w:tcPr>
          <w:p w:rsidR="001173FC" w:rsidRPr="00723DE5" w:rsidRDefault="001173FC" w:rsidP="001173FC">
            <w:pPr>
              <w:spacing w:before="0" w:after="0"/>
              <w:rPr>
                <w:rFonts w:ascii="Calibri" w:hAnsi="Calibri"/>
                <w:b/>
                <w:bCs/>
                <w:color w:val="000000"/>
                <w:szCs w:val="22"/>
              </w:rPr>
            </w:pPr>
            <w:r w:rsidRPr="00723DE5">
              <w:rPr>
                <w:rFonts w:ascii="Calibri" w:hAnsi="Calibri"/>
                <w:b/>
                <w:bCs/>
                <w:color w:val="000000"/>
                <w:szCs w:val="22"/>
              </w:rPr>
              <w:t>QTY</w:t>
            </w:r>
          </w:p>
        </w:tc>
        <w:tc>
          <w:tcPr>
            <w:tcW w:w="1000" w:type="dxa"/>
            <w:tcBorders>
              <w:top w:val="nil"/>
              <w:left w:val="nil"/>
              <w:bottom w:val="single" w:sz="4" w:space="0" w:color="auto"/>
              <w:right w:val="nil"/>
            </w:tcBorders>
            <w:shd w:val="clear" w:color="auto" w:fill="auto"/>
            <w:noWrap/>
            <w:vAlign w:val="bottom"/>
          </w:tcPr>
          <w:p w:rsidR="001173FC" w:rsidRPr="00723DE5" w:rsidRDefault="001173FC" w:rsidP="001173FC">
            <w:pPr>
              <w:spacing w:before="0" w:after="0"/>
              <w:rPr>
                <w:rFonts w:ascii="Calibri" w:hAnsi="Calibri"/>
                <w:b/>
                <w:bCs/>
                <w:color w:val="000000"/>
                <w:szCs w:val="22"/>
              </w:rPr>
            </w:pPr>
            <w:r w:rsidRPr="00723DE5">
              <w:rPr>
                <w:rFonts w:ascii="Calibri" w:hAnsi="Calibri"/>
                <w:b/>
                <w:bCs/>
                <w:color w:val="000000"/>
                <w:szCs w:val="22"/>
              </w:rPr>
              <w:t>UOM</w:t>
            </w:r>
          </w:p>
        </w:tc>
        <w:tc>
          <w:tcPr>
            <w:tcW w:w="1282" w:type="dxa"/>
            <w:tcBorders>
              <w:top w:val="nil"/>
              <w:left w:val="nil"/>
              <w:bottom w:val="single" w:sz="4" w:space="0" w:color="auto"/>
              <w:right w:val="nil"/>
            </w:tcBorders>
            <w:shd w:val="clear" w:color="auto" w:fill="auto"/>
            <w:noWrap/>
            <w:vAlign w:val="bottom"/>
          </w:tcPr>
          <w:p w:rsidR="001173FC" w:rsidRPr="00723DE5" w:rsidRDefault="001173FC" w:rsidP="001173FC">
            <w:pPr>
              <w:spacing w:before="0" w:after="0"/>
              <w:rPr>
                <w:rFonts w:ascii="Calibri" w:hAnsi="Calibri"/>
                <w:b/>
                <w:bCs/>
                <w:color w:val="000000"/>
                <w:szCs w:val="22"/>
              </w:rPr>
            </w:pPr>
            <w:r w:rsidRPr="00723DE5">
              <w:rPr>
                <w:rFonts w:ascii="Calibri" w:hAnsi="Calibri"/>
                <w:b/>
                <w:bCs/>
                <w:color w:val="000000"/>
                <w:szCs w:val="22"/>
              </w:rPr>
              <w:t>TO LBS</w:t>
            </w:r>
          </w:p>
        </w:tc>
        <w:tc>
          <w:tcPr>
            <w:tcW w:w="1167" w:type="dxa"/>
            <w:tcBorders>
              <w:top w:val="nil"/>
              <w:left w:val="nil"/>
              <w:bottom w:val="single" w:sz="4" w:space="0" w:color="auto"/>
              <w:right w:val="nil"/>
            </w:tcBorders>
            <w:shd w:val="clear" w:color="auto" w:fill="auto"/>
            <w:noWrap/>
            <w:vAlign w:val="bottom"/>
          </w:tcPr>
          <w:p w:rsidR="001173FC" w:rsidRPr="00723DE5" w:rsidRDefault="001173FC" w:rsidP="001173FC">
            <w:pPr>
              <w:spacing w:before="0" w:after="0"/>
              <w:rPr>
                <w:rFonts w:ascii="Calibri" w:hAnsi="Calibri"/>
                <w:b/>
                <w:bCs/>
                <w:color w:val="000000"/>
                <w:szCs w:val="22"/>
              </w:rPr>
            </w:pPr>
            <w:r w:rsidRPr="00723DE5">
              <w:rPr>
                <w:rFonts w:ascii="Calibri" w:hAnsi="Calibri"/>
                <w:b/>
                <w:bCs/>
                <w:color w:val="000000"/>
                <w:szCs w:val="22"/>
              </w:rPr>
              <w:t>DATE</w:t>
            </w:r>
          </w:p>
        </w:tc>
        <w:tc>
          <w:tcPr>
            <w:tcW w:w="1131" w:type="dxa"/>
            <w:tcBorders>
              <w:top w:val="nil"/>
              <w:left w:val="nil"/>
              <w:bottom w:val="single" w:sz="4" w:space="0" w:color="auto"/>
              <w:right w:val="nil"/>
            </w:tcBorders>
            <w:shd w:val="clear" w:color="auto" w:fill="auto"/>
            <w:noWrap/>
            <w:vAlign w:val="bottom"/>
          </w:tcPr>
          <w:p w:rsidR="001173FC" w:rsidRPr="00723DE5" w:rsidRDefault="001173FC" w:rsidP="001173FC">
            <w:pPr>
              <w:spacing w:before="0" w:after="0"/>
              <w:rPr>
                <w:rFonts w:ascii="Calibri" w:hAnsi="Calibri"/>
                <w:b/>
                <w:bCs/>
                <w:color w:val="000000"/>
                <w:szCs w:val="22"/>
              </w:rPr>
            </w:pPr>
            <w:r w:rsidRPr="00723DE5">
              <w:rPr>
                <w:rFonts w:ascii="Calibri" w:hAnsi="Calibri"/>
                <w:b/>
                <w:bCs/>
                <w:color w:val="000000"/>
                <w:szCs w:val="22"/>
              </w:rPr>
              <w:t>Weight</w:t>
            </w:r>
          </w:p>
        </w:tc>
      </w:tr>
      <w:tr w:rsidR="001173FC" w:rsidRPr="00723DE5" w:rsidTr="001173FC">
        <w:trPr>
          <w:trHeight w:val="188"/>
        </w:trPr>
        <w:tc>
          <w:tcPr>
            <w:tcW w:w="2160" w:type="dxa"/>
            <w:tcBorders>
              <w:top w:val="single" w:sz="4" w:space="0" w:color="auto"/>
              <w:left w:val="single" w:sz="4" w:space="0" w:color="auto"/>
              <w:bottom w:val="single" w:sz="4" w:space="0" w:color="auto"/>
              <w:right w:val="single" w:sz="4" w:space="0" w:color="auto"/>
            </w:tcBorders>
            <w:shd w:val="clear" w:color="auto" w:fill="99CCFF"/>
            <w:noWrap/>
            <w:vAlign w:val="bottom"/>
          </w:tcPr>
          <w:p w:rsidR="001173FC" w:rsidRPr="00723DE5" w:rsidRDefault="001173FC" w:rsidP="001173FC">
            <w:pPr>
              <w:spacing w:before="0" w:after="0"/>
              <w:rPr>
                <w:rFonts w:ascii="Calibri" w:hAnsi="Calibri"/>
                <w:color w:val="000000"/>
                <w:szCs w:val="22"/>
              </w:rPr>
            </w:pPr>
            <w:r w:rsidRPr="00723DE5">
              <w:rPr>
                <w:rFonts w:ascii="Calibri" w:hAnsi="Calibri"/>
                <w:color w:val="000000"/>
                <w:szCs w:val="22"/>
              </w:rPr>
              <w:t>Patient Tray</w:t>
            </w:r>
          </w:p>
        </w:tc>
        <w:tc>
          <w:tcPr>
            <w:tcW w:w="1140" w:type="dxa"/>
            <w:tcBorders>
              <w:top w:val="single" w:sz="4" w:space="0" w:color="auto"/>
              <w:left w:val="nil"/>
              <w:bottom w:val="single" w:sz="4" w:space="0" w:color="auto"/>
              <w:right w:val="single" w:sz="4" w:space="0" w:color="auto"/>
            </w:tcBorders>
            <w:shd w:val="clear" w:color="auto" w:fill="FFFF00"/>
            <w:noWrap/>
            <w:vAlign w:val="bottom"/>
          </w:tcPr>
          <w:p w:rsidR="001173FC" w:rsidRPr="00723DE5" w:rsidRDefault="001173FC" w:rsidP="001173FC">
            <w:pPr>
              <w:spacing w:before="0" w:after="0"/>
              <w:jc w:val="right"/>
              <w:rPr>
                <w:rFonts w:ascii="Calibri" w:hAnsi="Calibri"/>
                <w:color w:val="000000"/>
                <w:szCs w:val="22"/>
              </w:rPr>
            </w:pPr>
            <w:r w:rsidRPr="00723DE5">
              <w:rPr>
                <w:rFonts w:ascii="Calibri" w:hAnsi="Calibri"/>
                <w:color w:val="000000"/>
                <w:szCs w:val="22"/>
              </w:rPr>
              <w:t>11</w:t>
            </w:r>
          </w:p>
        </w:tc>
        <w:tc>
          <w:tcPr>
            <w:tcW w:w="1000" w:type="dxa"/>
            <w:tcBorders>
              <w:top w:val="single" w:sz="4" w:space="0" w:color="auto"/>
              <w:left w:val="nil"/>
              <w:bottom w:val="single" w:sz="4" w:space="0" w:color="auto"/>
              <w:right w:val="single" w:sz="4" w:space="0" w:color="auto"/>
            </w:tcBorders>
            <w:shd w:val="clear" w:color="auto" w:fill="99CCFF"/>
            <w:noWrap/>
            <w:vAlign w:val="bottom"/>
          </w:tcPr>
          <w:p w:rsidR="001173FC" w:rsidRPr="00723DE5" w:rsidRDefault="001173FC" w:rsidP="001173FC">
            <w:pPr>
              <w:spacing w:before="0" w:after="0"/>
              <w:rPr>
                <w:rFonts w:ascii="Calibri" w:hAnsi="Calibri"/>
                <w:color w:val="000000"/>
                <w:szCs w:val="22"/>
              </w:rPr>
            </w:pPr>
            <w:r w:rsidRPr="00723DE5">
              <w:rPr>
                <w:rFonts w:ascii="Calibri" w:hAnsi="Calibri"/>
                <w:color w:val="000000"/>
                <w:szCs w:val="22"/>
              </w:rPr>
              <w:t>Trays</w:t>
            </w:r>
          </w:p>
        </w:tc>
        <w:tc>
          <w:tcPr>
            <w:tcW w:w="1282" w:type="dxa"/>
            <w:tcBorders>
              <w:top w:val="single" w:sz="4" w:space="0" w:color="auto"/>
              <w:left w:val="nil"/>
              <w:bottom w:val="single" w:sz="4" w:space="0" w:color="auto"/>
              <w:right w:val="single" w:sz="4" w:space="0" w:color="auto"/>
            </w:tcBorders>
            <w:shd w:val="clear" w:color="auto" w:fill="99CCFF"/>
            <w:noWrap/>
            <w:vAlign w:val="bottom"/>
          </w:tcPr>
          <w:p w:rsidR="001173FC" w:rsidRPr="00723DE5" w:rsidRDefault="001173FC" w:rsidP="001173FC">
            <w:pPr>
              <w:spacing w:before="0" w:after="0"/>
              <w:rPr>
                <w:rFonts w:ascii="Calibri" w:hAnsi="Calibri"/>
                <w:color w:val="000000"/>
                <w:szCs w:val="22"/>
              </w:rPr>
            </w:pPr>
            <w:r w:rsidRPr="00723DE5">
              <w:rPr>
                <w:rFonts w:ascii="Calibri" w:hAnsi="Calibri"/>
                <w:color w:val="000000"/>
                <w:szCs w:val="22"/>
              </w:rPr>
              <w:t xml:space="preserve">2.30 </w:t>
            </w:r>
          </w:p>
        </w:tc>
        <w:tc>
          <w:tcPr>
            <w:tcW w:w="1167" w:type="dxa"/>
            <w:tcBorders>
              <w:top w:val="single" w:sz="4" w:space="0" w:color="auto"/>
              <w:left w:val="nil"/>
              <w:bottom w:val="single" w:sz="4" w:space="0" w:color="auto"/>
              <w:right w:val="single" w:sz="4" w:space="0" w:color="auto"/>
            </w:tcBorders>
            <w:shd w:val="clear" w:color="auto" w:fill="FFFF00"/>
            <w:noWrap/>
            <w:vAlign w:val="bottom"/>
          </w:tcPr>
          <w:p w:rsidR="001173FC" w:rsidRPr="00723DE5" w:rsidRDefault="001173FC" w:rsidP="001173FC">
            <w:pPr>
              <w:spacing w:before="0" w:after="0"/>
              <w:jc w:val="right"/>
              <w:rPr>
                <w:rFonts w:ascii="Calibri" w:hAnsi="Calibri"/>
                <w:color w:val="000000"/>
                <w:szCs w:val="22"/>
              </w:rPr>
            </w:pPr>
            <w:r w:rsidRPr="00723DE5">
              <w:rPr>
                <w:rFonts w:ascii="Calibri" w:hAnsi="Calibri"/>
                <w:color w:val="000000"/>
                <w:szCs w:val="22"/>
              </w:rPr>
              <w:t>2/11/2008</w:t>
            </w:r>
          </w:p>
        </w:tc>
        <w:tc>
          <w:tcPr>
            <w:tcW w:w="1131" w:type="dxa"/>
            <w:tcBorders>
              <w:top w:val="nil"/>
              <w:left w:val="nil"/>
              <w:bottom w:val="nil"/>
              <w:right w:val="nil"/>
            </w:tcBorders>
            <w:shd w:val="clear" w:color="auto" w:fill="auto"/>
            <w:noWrap/>
            <w:vAlign w:val="bottom"/>
          </w:tcPr>
          <w:p w:rsidR="001173FC" w:rsidRPr="00723DE5" w:rsidRDefault="001173FC" w:rsidP="001173FC">
            <w:pPr>
              <w:spacing w:before="0" w:after="0"/>
              <w:rPr>
                <w:rFonts w:ascii="Calibri" w:hAnsi="Calibri"/>
                <w:color w:val="000000"/>
                <w:szCs w:val="22"/>
              </w:rPr>
            </w:pPr>
            <w:r w:rsidRPr="00723DE5">
              <w:rPr>
                <w:rFonts w:ascii="Calibri" w:hAnsi="Calibri"/>
                <w:color w:val="000000"/>
                <w:szCs w:val="22"/>
              </w:rPr>
              <w:t xml:space="preserve">25.30 </w:t>
            </w:r>
          </w:p>
        </w:tc>
      </w:tr>
      <w:tr w:rsidR="001173FC" w:rsidRPr="00723DE5" w:rsidTr="001173FC">
        <w:trPr>
          <w:trHeight w:val="300"/>
        </w:trPr>
        <w:tc>
          <w:tcPr>
            <w:tcW w:w="2160" w:type="dxa"/>
            <w:tcBorders>
              <w:top w:val="nil"/>
              <w:left w:val="single" w:sz="4" w:space="0" w:color="auto"/>
              <w:bottom w:val="single" w:sz="4" w:space="0" w:color="auto"/>
              <w:right w:val="single" w:sz="4" w:space="0" w:color="auto"/>
            </w:tcBorders>
            <w:shd w:val="clear" w:color="auto" w:fill="99CCFF"/>
            <w:noWrap/>
            <w:vAlign w:val="bottom"/>
          </w:tcPr>
          <w:p w:rsidR="001173FC" w:rsidRPr="00723DE5" w:rsidRDefault="001173FC" w:rsidP="001173FC">
            <w:pPr>
              <w:spacing w:before="0" w:after="0"/>
              <w:rPr>
                <w:rFonts w:ascii="Calibri" w:hAnsi="Calibri"/>
                <w:color w:val="000000"/>
                <w:szCs w:val="22"/>
              </w:rPr>
            </w:pPr>
            <w:r w:rsidRPr="00723DE5">
              <w:rPr>
                <w:rFonts w:ascii="Calibri" w:hAnsi="Calibri"/>
                <w:color w:val="000000"/>
                <w:szCs w:val="22"/>
              </w:rPr>
              <w:t>Coffee Gallons</w:t>
            </w:r>
          </w:p>
        </w:tc>
        <w:tc>
          <w:tcPr>
            <w:tcW w:w="1140" w:type="dxa"/>
            <w:tcBorders>
              <w:top w:val="nil"/>
              <w:left w:val="nil"/>
              <w:bottom w:val="single" w:sz="4" w:space="0" w:color="auto"/>
              <w:right w:val="single" w:sz="4" w:space="0" w:color="auto"/>
            </w:tcBorders>
            <w:shd w:val="clear" w:color="auto" w:fill="FFFF00"/>
            <w:noWrap/>
            <w:vAlign w:val="bottom"/>
          </w:tcPr>
          <w:p w:rsidR="001173FC" w:rsidRPr="00723DE5" w:rsidRDefault="001173FC" w:rsidP="001173FC">
            <w:pPr>
              <w:spacing w:before="0" w:after="0"/>
              <w:jc w:val="right"/>
              <w:rPr>
                <w:rFonts w:ascii="Calibri" w:hAnsi="Calibri"/>
                <w:color w:val="000000"/>
                <w:szCs w:val="22"/>
              </w:rPr>
            </w:pPr>
            <w:r w:rsidRPr="00723DE5">
              <w:rPr>
                <w:rFonts w:ascii="Calibri" w:hAnsi="Calibri"/>
                <w:color w:val="000000"/>
                <w:szCs w:val="22"/>
              </w:rPr>
              <w:t>4</w:t>
            </w:r>
          </w:p>
        </w:tc>
        <w:tc>
          <w:tcPr>
            <w:tcW w:w="1000" w:type="dxa"/>
            <w:tcBorders>
              <w:top w:val="nil"/>
              <w:left w:val="nil"/>
              <w:bottom w:val="single" w:sz="4" w:space="0" w:color="auto"/>
              <w:right w:val="single" w:sz="4" w:space="0" w:color="auto"/>
            </w:tcBorders>
            <w:shd w:val="clear" w:color="auto" w:fill="99CCFF"/>
            <w:noWrap/>
            <w:vAlign w:val="bottom"/>
          </w:tcPr>
          <w:p w:rsidR="001173FC" w:rsidRPr="00723DE5" w:rsidRDefault="001173FC" w:rsidP="001173FC">
            <w:pPr>
              <w:spacing w:before="0" w:after="0"/>
              <w:rPr>
                <w:rFonts w:ascii="Calibri" w:hAnsi="Calibri"/>
                <w:color w:val="000000"/>
                <w:szCs w:val="22"/>
              </w:rPr>
            </w:pPr>
            <w:r w:rsidRPr="00723DE5">
              <w:rPr>
                <w:rFonts w:ascii="Calibri" w:hAnsi="Calibri"/>
                <w:color w:val="000000"/>
                <w:szCs w:val="22"/>
              </w:rPr>
              <w:t>Gallons</w:t>
            </w:r>
          </w:p>
        </w:tc>
        <w:tc>
          <w:tcPr>
            <w:tcW w:w="1282" w:type="dxa"/>
            <w:tcBorders>
              <w:top w:val="nil"/>
              <w:left w:val="nil"/>
              <w:bottom w:val="single" w:sz="4" w:space="0" w:color="auto"/>
              <w:right w:val="single" w:sz="4" w:space="0" w:color="auto"/>
            </w:tcBorders>
            <w:shd w:val="clear" w:color="auto" w:fill="99CCFF"/>
            <w:noWrap/>
            <w:vAlign w:val="bottom"/>
          </w:tcPr>
          <w:p w:rsidR="001173FC" w:rsidRPr="00723DE5" w:rsidRDefault="001173FC" w:rsidP="001173FC">
            <w:pPr>
              <w:spacing w:before="0" w:after="0"/>
              <w:rPr>
                <w:rFonts w:ascii="Calibri" w:hAnsi="Calibri"/>
                <w:color w:val="000000"/>
                <w:szCs w:val="22"/>
              </w:rPr>
            </w:pPr>
            <w:r w:rsidRPr="00723DE5">
              <w:rPr>
                <w:rFonts w:ascii="Calibri" w:hAnsi="Calibri"/>
                <w:color w:val="000000"/>
                <w:szCs w:val="22"/>
              </w:rPr>
              <w:t xml:space="preserve">7.00 </w:t>
            </w:r>
          </w:p>
        </w:tc>
        <w:tc>
          <w:tcPr>
            <w:tcW w:w="1167" w:type="dxa"/>
            <w:tcBorders>
              <w:top w:val="nil"/>
              <w:left w:val="nil"/>
              <w:bottom w:val="single" w:sz="4" w:space="0" w:color="auto"/>
              <w:right w:val="single" w:sz="4" w:space="0" w:color="auto"/>
            </w:tcBorders>
            <w:shd w:val="clear" w:color="auto" w:fill="FFFF00"/>
            <w:noWrap/>
            <w:vAlign w:val="bottom"/>
          </w:tcPr>
          <w:p w:rsidR="001173FC" w:rsidRPr="00723DE5" w:rsidRDefault="001173FC" w:rsidP="001173FC">
            <w:pPr>
              <w:spacing w:before="0" w:after="0"/>
              <w:jc w:val="center"/>
              <w:rPr>
                <w:rFonts w:ascii="Calibri" w:hAnsi="Calibri"/>
                <w:color w:val="000000"/>
                <w:szCs w:val="22"/>
              </w:rPr>
            </w:pPr>
            <w:r w:rsidRPr="00723DE5">
              <w:rPr>
                <w:rFonts w:ascii="Calibri" w:hAnsi="Calibri"/>
                <w:color w:val="000000"/>
                <w:szCs w:val="22"/>
              </w:rPr>
              <w:t>2/12/2008</w:t>
            </w:r>
          </w:p>
        </w:tc>
        <w:tc>
          <w:tcPr>
            <w:tcW w:w="1131" w:type="dxa"/>
            <w:tcBorders>
              <w:top w:val="nil"/>
              <w:left w:val="nil"/>
              <w:bottom w:val="nil"/>
              <w:right w:val="nil"/>
            </w:tcBorders>
            <w:shd w:val="clear" w:color="auto" w:fill="auto"/>
            <w:noWrap/>
            <w:vAlign w:val="bottom"/>
          </w:tcPr>
          <w:p w:rsidR="001173FC" w:rsidRPr="00723DE5" w:rsidRDefault="001173FC" w:rsidP="001173FC">
            <w:pPr>
              <w:spacing w:before="0" w:after="0"/>
              <w:rPr>
                <w:rFonts w:ascii="Calibri" w:hAnsi="Calibri"/>
                <w:color w:val="000000"/>
                <w:szCs w:val="22"/>
              </w:rPr>
            </w:pPr>
            <w:r w:rsidRPr="00723DE5">
              <w:rPr>
                <w:rFonts w:ascii="Calibri" w:hAnsi="Calibri"/>
                <w:color w:val="000000"/>
                <w:szCs w:val="22"/>
              </w:rPr>
              <w:t xml:space="preserve">28.00 </w:t>
            </w:r>
          </w:p>
        </w:tc>
      </w:tr>
      <w:tr w:rsidR="001173FC" w:rsidRPr="00723DE5" w:rsidTr="001173FC">
        <w:trPr>
          <w:trHeight w:val="315"/>
        </w:trPr>
        <w:tc>
          <w:tcPr>
            <w:tcW w:w="2160" w:type="dxa"/>
            <w:tcBorders>
              <w:top w:val="nil"/>
              <w:left w:val="single" w:sz="4" w:space="0" w:color="auto"/>
              <w:bottom w:val="single" w:sz="4" w:space="0" w:color="auto"/>
              <w:right w:val="single" w:sz="4" w:space="0" w:color="auto"/>
            </w:tcBorders>
            <w:shd w:val="clear" w:color="auto" w:fill="99CCFF"/>
            <w:noWrap/>
            <w:vAlign w:val="bottom"/>
          </w:tcPr>
          <w:p w:rsidR="001173FC" w:rsidRPr="00723DE5" w:rsidRDefault="001173FC" w:rsidP="001173FC">
            <w:pPr>
              <w:spacing w:before="0" w:after="0"/>
              <w:rPr>
                <w:rFonts w:ascii="Calibri" w:hAnsi="Calibri"/>
                <w:color w:val="000000"/>
                <w:szCs w:val="22"/>
              </w:rPr>
            </w:pPr>
            <w:r w:rsidRPr="00723DE5">
              <w:rPr>
                <w:rFonts w:ascii="Calibri" w:hAnsi="Calibri"/>
                <w:color w:val="000000"/>
                <w:szCs w:val="22"/>
              </w:rPr>
              <w:t>H'or Deuvres Expired</w:t>
            </w:r>
          </w:p>
        </w:tc>
        <w:tc>
          <w:tcPr>
            <w:tcW w:w="1140" w:type="dxa"/>
            <w:tcBorders>
              <w:top w:val="nil"/>
              <w:left w:val="nil"/>
              <w:bottom w:val="single" w:sz="4" w:space="0" w:color="auto"/>
              <w:right w:val="single" w:sz="4" w:space="0" w:color="auto"/>
            </w:tcBorders>
            <w:shd w:val="clear" w:color="auto" w:fill="FFFF00"/>
            <w:noWrap/>
            <w:vAlign w:val="bottom"/>
          </w:tcPr>
          <w:p w:rsidR="001173FC" w:rsidRPr="00723DE5" w:rsidRDefault="001173FC" w:rsidP="001173FC">
            <w:pPr>
              <w:spacing w:before="0" w:after="0"/>
              <w:jc w:val="right"/>
              <w:rPr>
                <w:rFonts w:ascii="Calibri" w:hAnsi="Calibri"/>
                <w:color w:val="000000"/>
                <w:szCs w:val="22"/>
              </w:rPr>
            </w:pPr>
            <w:r w:rsidRPr="00723DE5">
              <w:rPr>
                <w:rFonts w:ascii="Calibri" w:hAnsi="Calibri"/>
                <w:color w:val="000000"/>
                <w:szCs w:val="22"/>
              </w:rPr>
              <w:t>25</w:t>
            </w:r>
          </w:p>
        </w:tc>
        <w:tc>
          <w:tcPr>
            <w:tcW w:w="1000" w:type="dxa"/>
            <w:tcBorders>
              <w:top w:val="nil"/>
              <w:left w:val="nil"/>
              <w:bottom w:val="single" w:sz="4" w:space="0" w:color="auto"/>
              <w:right w:val="single" w:sz="4" w:space="0" w:color="auto"/>
            </w:tcBorders>
            <w:shd w:val="clear" w:color="auto" w:fill="99CCFF"/>
            <w:noWrap/>
            <w:vAlign w:val="bottom"/>
          </w:tcPr>
          <w:p w:rsidR="001173FC" w:rsidRPr="00723DE5" w:rsidRDefault="001173FC" w:rsidP="001173FC">
            <w:pPr>
              <w:spacing w:before="0" w:after="0"/>
              <w:rPr>
                <w:rFonts w:ascii="Calibri" w:hAnsi="Calibri"/>
                <w:color w:val="000000"/>
                <w:szCs w:val="22"/>
              </w:rPr>
            </w:pPr>
            <w:r w:rsidRPr="00723DE5">
              <w:rPr>
                <w:rFonts w:ascii="Calibri" w:hAnsi="Calibri"/>
                <w:color w:val="000000"/>
                <w:szCs w:val="22"/>
              </w:rPr>
              <w:t>Pieces</w:t>
            </w:r>
          </w:p>
        </w:tc>
        <w:tc>
          <w:tcPr>
            <w:tcW w:w="1282" w:type="dxa"/>
            <w:tcBorders>
              <w:top w:val="nil"/>
              <w:left w:val="nil"/>
              <w:bottom w:val="single" w:sz="4" w:space="0" w:color="auto"/>
              <w:right w:val="single" w:sz="4" w:space="0" w:color="auto"/>
            </w:tcBorders>
            <w:shd w:val="clear" w:color="auto" w:fill="99CCFF"/>
            <w:noWrap/>
            <w:vAlign w:val="bottom"/>
          </w:tcPr>
          <w:p w:rsidR="001173FC" w:rsidRPr="00723DE5" w:rsidRDefault="001173FC" w:rsidP="001173FC">
            <w:pPr>
              <w:spacing w:before="0" w:after="0"/>
              <w:rPr>
                <w:rFonts w:ascii="Calibri" w:hAnsi="Calibri"/>
                <w:color w:val="000000"/>
                <w:szCs w:val="22"/>
              </w:rPr>
            </w:pPr>
            <w:r w:rsidRPr="00723DE5">
              <w:rPr>
                <w:rFonts w:ascii="Calibri" w:hAnsi="Calibri"/>
                <w:color w:val="000000"/>
                <w:szCs w:val="22"/>
              </w:rPr>
              <w:t xml:space="preserve">0.05 </w:t>
            </w:r>
          </w:p>
        </w:tc>
        <w:tc>
          <w:tcPr>
            <w:tcW w:w="1167" w:type="dxa"/>
            <w:tcBorders>
              <w:top w:val="nil"/>
              <w:left w:val="nil"/>
              <w:bottom w:val="single" w:sz="4" w:space="0" w:color="auto"/>
              <w:right w:val="single" w:sz="4" w:space="0" w:color="auto"/>
            </w:tcBorders>
            <w:shd w:val="clear" w:color="auto" w:fill="FFFF00"/>
            <w:noWrap/>
            <w:vAlign w:val="bottom"/>
          </w:tcPr>
          <w:p w:rsidR="001173FC" w:rsidRPr="00723DE5" w:rsidRDefault="001173FC" w:rsidP="001173FC">
            <w:pPr>
              <w:spacing w:before="0" w:after="0"/>
              <w:jc w:val="right"/>
              <w:rPr>
                <w:rFonts w:ascii="Calibri" w:hAnsi="Calibri"/>
                <w:color w:val="000000"/>
                <w:szCs w:val="22"/>
              </w:rPr>
            </w:pPr>
            <w:r w:rsidRPr="00723DE5">
              <w:rPr>
                <w:rFonts w:ascii="Calibri" w:hAnsi="Calibri"/>
                <w:color w:val="000000"/>
                <w:szCs w:val="22"/>
              </w:rPr>
              <w:t>2/15/2008</w:t>
            </w:r>
          </w:p>
        </w:tc>
        <w:tc>
          <w:tcPr>
            <w:tcW w:w="1131" w:type="dxa"/>
            <w:tcBorders>
              <w:top w:val="nil"/>
              <w:left w:val="nil"/>
              <w:bottom w:val="nil"/>
              <w:right w:val="nil"/>
            </w:tcBorders>
            <w:shd w:val="clear" w:color="auto" w:fill="auto"/>
            <w:noWrap/>
            <w:vAlign w:val="bottom"/>
          </w:tcPr>
          <w:p w:rsidR="001173FC" w:rsidRPr="00723DE5" w:rsidRDefault="001173FC" w:rsidP="001173FC">
            <w:pPr>
              <w:spacing w:before="0" w:after="0"/>
              <w:rPr>
                <w:rFonts w:ascii="Calibri" w:hAnsi="Calibri"/>
                <w:color w:val="000000"/>
                <w:szCs w:val="22"/>
              </w:rPr>
            </w:pPr>
            <w:r w:rsidRPr="00723DE5">
              <w:rPr>
                <w:rFonts w:ascii="Calibri" w:hAnsi="Calibri"/>
                <w:color w:val="000000"/>
                <w:szCs w:val="22"/>
              </w:rPr>
              <w:t xml:space="preserve"> 1.25 </w:t>
            </w:r>
          </w:p>
        </w:tc>
      </w:tr>
    </w:tbl>
    <w:p w:rsidR="001173FC" w:rsidRDefault="001173FC" w:rsidP="001173FC"/>
    <w:p w:rsidR="001173FC" w:rsidRDefault="001173FC" w:rsidP="001173FC">
      <w:pPr>
        <w:pStyle w:val="Heading2"/>
      </w:pPr>
      <w:bookmarkStart w:id="162" w:name="_Toc199661129"/>
      <w:bookmarkStart w:id="163" w:name="_Toc206233580"/>
      <w:r>
        <w:t>Control Panel</w:t>
      </w:r>
      <w:bookmarkEnd w:id="162"/>
      <w:bookmarkEnd w:id="163"/>
    </w:p>
    <w:p w:rsidR="001173FC" w:rsidRDefault="001173FC" w:rsidP="001173FC">
      <w:pPr>
        <w:rPr>
          <w:color w:val="000000"/>
        </w:rPr>
      </w:pPr>
      <w:r>
        <w:t xml:space="preserve">Generally, there are few changes to the VWT Control Panel.  The following is a list as of this writing </w:t>
      </w:r>
      <w:r>
        <w:rPr>
          <w:color w:val="FF0000"/>
        </w:rPr>
        <w:t>(2/7/08)</w:t>
      </w:r>
      <w:r>
        <w:rPr>
          <w:color w:val="000000"/>
        </w:rPr>
        <w:t>:</w:t>
      </w:r>
    </w:p>
    <w:p w:rsidR="001173FC" w:rsidRDefault="001173FC" w:rsidP="001173FC">
      <w:pPr>
        <w:numPr>
          <w:ilvl w:val="0"/>
          <w:numId w:val="60"/>
        </w:numPr>
        <w:rPr>
          <w:color w:val="000000"/>
        </w:rPr>
      </w:pPr>
      <w:r>
        <w:rPr>
          <w:color w:val="000000"/>
        </w:rPr>
        <w:t>Add Time Zone Setting to Date/Time interface.</w:t>
      </w:r>
    </w:p>
    <w:p w:rsidR="001173FC" w:rsidRDefault="001173FC" w:rsidP="001173FC">
      <w:pPr>
        <w:numPr>
          <w:ilvl w:val="1"/>
          <w:numId w:val="60"/>
        </w:numPr>
        <w:rPr>
          <w:color w:val="000000"/>
        </w:rPr>
      </w:pPr>
      <w:r>
        <w:rPr>
          <w:color w:val="000000"/>
        </w:rPr>
        <w:t>Research whether there is a way to integrate new DST into the code.</w:t>
      </w:r>
    </w:p>
    <w:p w:rsidR="001173FC" w:rsidRDefault="001173FC" w:rsidP="001173FC">
      <w:pPr>
        <w:numPr>
          <w:ilvl w:val="1"/>
          <w:numId w:val="60"/>
        </w:numPr>
        <w:rPr>
          <w:color w:val="000000"/>
        </w:rPr>
      </w:pPr>
      <w:r>
        <w:rPr>
          <w:color w:val="000000"/>
        </w:rPr>
        <w:t>Make Time Zone setting persistent, since Windows doesn’t accomplish this? (Mantis 600, 602)</w:t>
      </w:r>
    </w:p>
    <w:p w:rsidR="001173FC" w:rsidRPr="00D43FCA" w:rsidRDefault="001173FC" w:rsidP="001173FC">
      <w:pPr>
        <w:numPr>
          <w:ilvl w:val="0"/>
          <w:numId w:val="60"/>
        </w:numPr>
        <w:rPr>
          <w:color w:val="000000"/>
        </w:rPr>
      </w:pPr>
      <w:r>
        <w:rPr>
          <w:color w:val="000000"/>
        </w:rPr>
        <w:t>Improve exception handling related to bad USB media, if possible.  See Mantis 593.</w:t>
      </w:r>
    </w:p>
    <w:p w:rsidR="001173FC" w:rsidRDefault="001173FC" w:rsidP="001173FC">
      <w:pPr>
        <w:pStyle w:val="Heading1"/>
        <w:spacing w:before="120"/>
      </w:pPr>
      <w:r>
        <w:br w:type="page"/>
      </w:r>
      <w:bookmarkStart w:id="164" w:name="_Toc206233581"/>
      <w:r>
        <w:lastRenderedPageBreak/>
        <w:t>VWT4 Utilities</w:t>
      </w:r>
      <w:bookmarkEnd w:id="164"/>
    </w:p>
    <w:p w:rsidR="001173FC" w:rsidRDefault="001173FC" w:rsidP="001173FC">
      <w:r>
        <w:t>The desire is to add new utilities for reducing the need to exit VWT application during troubleshooting, reconfiguration and customer support.</w:t>
      </w:r>
    </w:p>
    <w:p w:rsidR="001173FC" w:rsidRDefault="001173FC" w:rsidP="001173FC">
      <w:pPr>
        <w:pStyle w:val="Heading2"/>
      </w:pPr>
      <w:bookmarkStart w:id="165" w:name="_Toc206233582"/>
      <w:r w:rsidRPr="00101D06">
        <w:t xml:space="preserve">Common Tasks that Require Exiting to Windows </w:t>
      </w:r>
      <w:r>
        <w:t>(Dave B.)</w:t>
      </w:r>
      <w:bookmarkEnd w:id="165"/>
    </w:p>
    <w:p w:rsidR="001173FC" w:rsidRPr="00101D06" w:rsidRDefault="001173FC" w:rsidP="001173FC">
      <w:r>
        <w:t>DB would</w:t>
      </w:r>
      <w:r w:rsidRPr="00101D06">
        <w:t xml:space="preserve"> like to avoid (ordered by importance):</w:t>
      </w:r>
    </w:p>
    <w:p w:rsidR="001173FC" w:rsidRPr="00101D06" w:rsidRDefault="001173FC" w:rsidP="001173FC">
      <w:pPr>
        <w:numPr>
          <w:ilvl w:val="0"/>
          <w:numId w:val="63"/>
        </w:numPr>
        <w:spacing w:before="0" w:after="0"/>
        <w:rPr>
          <w:rFonts w:ascii="Calibri" w:hAnsi="Calibri"/>
          <w:szCs w:val="22"/>
        </w:rPr>
      </w:pPr>
      <w:r w:rsidRPr="00101D06">
        <w:rPr>
          <w:rFonts w:ascii="Calibri" w:hAnsi="Calibri"/>
          <w:szCs w:val="22"/>
        </w:rPr>
        <w:t>Export Flash FX Copy to the Thumb drive.</w:t>
      </w:r>
    </w:p>
    <w:p w:rsidR="001173FC" w:rsidRPr="00101D06" w:rsidRDefault="001173FC" w:rsidP="001173FC">
      <w:pPr>
        <w:numPr>
          <w:ilvl w:val="0"/>
          <w:numId w:val="63"/>
        </w:numPr>
        <w:spacing w:before="0" w:after="0"/>
        <w:rPr>
          <w:rFonts w:ascii="Calibri" w:hAnsi="Calibri"/>
          <w:szCs w:val="22"/>
        </w:rPr>
      </w:pPr>
      <w:r w:rsidRPr="00101D06">
        <w:rPr>
          <w:rFonts w:ascii="Calibri" w:hAnsi="Calibri"/>
          <w:szCs w:val="22"/>
        </w:rPr>
        <w:t>Import Flash FX from Thumb drive.</w:t>
      </w:r>
    </w:p>
    <w:p w:rsidR="001173FC" w:rsidRPr="00101D06" w:rsidRDefault="001173FC" w:rsidP="001173FC">
      <w:pPr>
        <w:numPr>
          <w:ilvl w:val="0"/>
          <w:numId w:val="63"/>
        </w:numPr>
        <w:spacing w:before="0" w:after="0"/>
        <w:rPr>
          <w:rFonts w:ascii="Calibri" w:hAnsi="Calibri"/>
          <w:szCs w:val="22"/>
        </w:rPr>
      </w:pPr>
      <w:r w:rsidRPr="00101D06">
        <w:rPr>
          <w:rFonts w:ascii="Calibri" w:hAnsi="Calibri"/>
          <w:szCs w:val="22"/>
        </w:rPr>
        <w:t>Stylus: Screen Re-Calibration, Launches the Screen recalibration utility and then exits back to Advantage once they are done.</w:t>
      </w:r>
    </w:p>
    <w:p w:rsidR="001173FC" w:rsidRPr="00101D06" w:rsidRDefault="001173FC" w:rsidP="001173FC">
      <w:pPr>
        <w:numPr>
          <w:ilvl w:val="0"/>
          <w:numId w:val="63"/>
        </w:numPr>
        <w:spacing w:before="0" w:after="0"/>
        <w:rPr>
          <w:rFonts w:ascii="Calibri" w:hAnsi="Calibri"/>
          <w:szCs w:val="22"/>
        </w:rPr>
      </w:pPr>
      <w:r w:rsidRPr="00101D06">
        <w:rPr>
          <w:rFonts w:ascii="Calibri" w:hAnsi="Calibri"/>
          <w:szCs w:val="22"/>
        </w:rPr>
        <w:t>Launching Internet Explorer/Explorer and Viewing Flask FX contents.</w:t>
      </w:r>
    </w:p>
    <w:p w:rsidR="001173FC" w:rsidRPr="00101D06" w:rsidRDefault="001173FC" w:rsidP="001173FC">
      <w:pPr>
        <w:numPr>
          <w:ilvl w:val="0"/>
          <w:numId w:val="63"/>
        </w:numPr>
        <w:spacing w:before="0" w:after="0"/>
        <w:rPr>
          <w:rFonts w:ascii="Calibri" w:hAnsi="Calibri"/>
          <w:szCs w:val="22"/>
        </w:rPr>
      </w:pPr>
      <w:r w:rsidRPr="00101D06">
        <w:rPr>
          <w:rFonts w:ascii="Calibri" w:hAnsi="Calibri"/>
          <w:szCs w:val="22"/>
        </w:rPr>
        <w:t>Notepad/Keyboard utility so changes to Flash FX .dat files VWTConfig.dat and VWTSetup.dat could be done on the Tracker.</w:t>
      </w:r>
    </w:p>
    <w:p w:rsidR="001173FC" w:rsidRPr="00101D06" w:rsidRDefault="001173FC" w:rsidP="001173FC">
      <w:pPr>
        <w:numPr>
          <w:ilvl w:val="0"/>
          <w:numId w:val="63"/>
        </w:numPr>
        <w:spacing w:before="0" w:after="0"/>
        <w:rPr>
          <w:rFonts w:ascii="Calibri" w:hAnsi="Calibri"/>
          <w:szCs w:val="22"/>
        </w:rPr>
      </w:pPr>
      <w:r w:rsidRPr="00101D06">
        <w:rPr>
          <w:rFonts w:ascii="Calibri" w:hAnsi="Calibri"/>
          <w:szCs w:val="22"/>
        </w:rPr>
        <w:t>Ability to update the Tracker Serial # without having to export flash FX, make all the changes and the re-import.</w:t>
      </w:r>
    </w:p>
    <w:p w:rsidR="001173FC" w:rsidRPr="00101D06" w:rsidRDefault="001173FC" w:rsidP="001173FC">
      <w:pPr>
        <w:numPr>
          <w:ilvl w:val="0"/>
          <w:numId w:val="63"/>
        </w:numPr>
        <w:spacing w:before="0" w:after="0"/>
        <w:rPr>
          <w:rFonts w:ascii="Calibri" w:hAnsi="Calibri"/>
          <w:szCs w:val="22"/>
        </w:rPr>
      </w:pPr>
      <w:r w:rsidRPr="00101D06">
        <w:rPr>
          <w:rFonts w:ascii="Calibri" w:hAnsi="Calibri"/>
          <w:szCs w:val="22"/>
        </w:rPr>
        <w:t>Attact file in VWT folder:  Ability to access this folder and make changes to the logos within.  Mainly removal if they are no longer an ARAMARK acct. and need to input their new logo.  This could be more difficult and could use the Export/Import Flash FX above to accomplish this task.  This would be beneficial of a loaner is sent to an account (Bon Appetit, but has an ARAMARK Logo still in it)</w:t>
      </w:r>
    </w:p>
    <w:p w:rsidR="001173FC" w:rsidRPr="00101D06" w:rsidRDefault="001173FC" w:rsidP="001173FC">
      <w:pPr>
        <w:numPr>
          <w:ilvl w:val="0"/>
          <w:numId w:val="63"/>
        </w:numPr>
        <w:spacing w:before="0" w:after="0"/>
        <w:rPr>
          <w:rFonts w:ascii="Calibri" w:hAnsi="Calibri"/>
          <w:szCs w:val="22"/>
        </w:rPr>
      </w:pPr>
      <w:r w:rsidRPr="00101D06">
        <w:rPr>
          <w:rFonts w:ascii="Calibri" w:hAnsi="Calibri"/>
          <w:szCs w:val="22"/>
        </w:rPr>
        <w:t>Print Screen Option—a button that will capture an image of the current screen (Maybe only show’s up on Errors) and saves that image into FlashFX so the it could be exported to the thumb drive and sent to me.  Or would the error recording we’ve been talking about cover this?</w:t>
      </w:r>
    </w:p>
    <w:p w:rsidR="001173FC" w:rsidRPr="00101D06" w:rsidRDefault="001173FC" w:rsidP="001173FC">
      <w:pPr>
        <w:numPr>
          <w:ilvl w:val="0"/>
          <w:numId w:val="63"/>
        </w:numPr>
        <w:spacing w:before="0" w:after="0"/>
        <w:rPr>
          <w:rFonts w:ascii="Calibri" w:hAnsi="Calibri"/>
          <w:szCs w:val="22"/>
        </w:rPr>
      </w:pPr>
      <w:r w:rsidRPr="00101D06">
        <w:rPr>
          <w:rFonts w:ascii="Calibri" w:hAnsi="Calibri"/>
          <w:szCs w:val="22"/>
        </w:rPr>
        <w:t>Changing Time Zone (but we’ve given up on that one right?)</w:t>
      </w:r>
    </w:p>
    <w:p w:rsidR="001173FC" w:rsidRPr="00101D06" w:rsidRDefault="001173FC" w:rsidP="001173FC">
      <w:pPr>
        <w:numPr>
          <w:ilvl w:val="0"/>
          <w:numId w:val="63"/>
        </w:numPr>
        <w:spacing w:before="0" w:after="0"/>
        <w:rPr>
          <w:rFonts w:ascii="Calibri" w:hAnsi="Calibri"/>
          <w:szCs w:val="22"/>
        </w:rPr>
      </w:pPr>
      <w:r w:rsidRPr="00101D06">
        <w:rPr>
          <w:rFonts w:ascii="Calibri" w:hAnsi="Calibri"/>
          <w:szCs w:val="22"/>
        </w:rPr>
        <w:t>Advantage/Tracker note—</w:t>
      </w:r>
    </w:p>
    <w:p w:rsidR="001173FC" w:rsidRPr="00101D06" w:rsidRDefault="001173FC" w:rsidP="001173FC">
      <w:pPr>
        <w:numPr>
          <w:ilvl w:val="1"/>
          <w:numId w:val="63"/>
        </w:numPr>
        <w:spacing w:before="0" w:after="0"/>
        <w:rPr>
          <w:rFonts w:ascii="Calibri" w:hAnsi="Calibri"/>
          <w:szCs w:val="22"/>
        </w:rPr>
      </w:pPr>
      <w:r w:rsidRPr="00101D06">
        <w:rPr>
          <w:rFonts w:ascii="Calibri" w:hAnsi="Calibri"/>
          <w:szCs w:val="22"/>
        </w:rPr>
        <w:t xml:space="preserve">On upload via FTP, could we put some directional items in there so this uploader capability could also be used to upload from the thumb drive?  </w:t>
      </w:r>
    </w:p>
    <w:p w:rsidR="001173FC" w:rsidRPr="00101D06" w:rsidRDefault="001173FC" w:rsidP="001173FC">
      <w:pPr>
        <w:numPr>
          <w:ilvl w:val="1"/>
          <w:numId w:val="63"/>
        </w:numPr>
        <w:spacing w:before="0" w:after="0"/>
        <w:rPr>
          <w:rFonts w:ascii="Calibri" w:hAnsi="Calibri"/>
          <w:szCs w:val="22"/>
        </w:rPr>
      </w:pPr>
      <w:r w:rsidRPr="00101D06">
        <w:rPr>
          <w:rFonts w:ascii="Calibri" w:hAnsi="Calibri"/>
          <w:szCs w:val="22"/>
        </w:rPr>
        <w:t xml:space="preserve">Make it secret so they couldn’t make a mistake of switching to it but would only know about it if I directed them to “flip the switch” so I could get the Flash FX etc. sent directly to me.  </w:t>
      </w:r>
    </w:p>
    <w:p w:rsidR="001173FC" w:rsidRPr="00101D06" w:rsidRDefault="001173FC" w:rsidP="001173FC">
      <w:pPr>
        <w:numPr>
          <w:ilvl w:val="1"/>
          <w:numId w:val="63"/>
        </w:numPr>
        <w:spacing w:before="0" w:after="0"/>
        <w:rPr>
          <w:rFonts w:ascii="Calibri" w:hAnsi="Calibri"/>
          <w:szCs w:val="22"/>
        </w:rPr>
      </w:pPr>
      <w:r w:rsidRPr="00101D06">
        <w:rPr>
          <w:rFonts w:ascii="Calibri" w:hAnsi="Calibri"/>
          <w:szCs w:val="22"/>
        </w:rPr>
        <w:t xml:space="preserve">While we’re at it, could I reverse download?  Example they send me the Flash FX, I make changes and can send it back through Advantage?  </w:t>
      </w:r>
    </w:p>
    <w:p w:rsidR="001173FC" w:rsidRPr="00101D06" w:rsidRDefault="001173FC" w:rsidP="001173FC">
      <w:pPr>
        <w:numPr>
          <w:ilvl w:val="1"/>
          <w:numId w:val="63"/>
        </w:numPr>
        <w:spacing w:before="0" w:after="0"/>
        <w:rPr>
          <w:rFonts w:ascii="Calibri" w:hAnsi="Calibri"/>
          <w:szCs w:val="22"/>
        </w:rPr>
      </w:pPr>
      <w:r w:rsidRPr="00101D06">
        <w:rPr>
          <w:rFonts w:ascii="Calibri" w:hAnsi="Calibri"/>
          <w:szCs w:val="22"/>
        </w:rPr>
        <w:t>Most time consuming thing I do with a customer:</w:t>
      </w:r>
    </w:p>
    <w:p w:rsidR="001173FC" w:rsidRPr="00101D06" w:rsidRDefault="001173FC" w:rsidP="001173FC">
      <w:pPr>
        <w:numPr>
          <w:ilvl w:val="2"/>
          <w:numId w:val="63"/>
        </w:numPr>
        <w:spacing w:before="0" w:after="0"/>
        <w:rPr>
          <w:rFonts w:ascii="Calibri" w:hAnsi="Calibri"/>
          <w:szCs w:val="22"/>
        </w:rPr>
      </w:pPr>
      <w:r w:rsidRPr="00101D06">
        <w:rPr>
          <w:rFonts w:ascii="Calibri" w:hAnsi="Calibri"/>
          <w:szCs w:val="22"/>
        </w:rPr>
        <w:t> Walk them through the Exiting to Windows.</w:t>
      </w:r>
    </w:p>
    <w:p w:rsidR="001173FC" w:rsidRPr="00101D06" w:rsidRDefault="001173FC" w:rsidP="001173FC">
      <w:pPr>
        <w:numPr>
          <w:ilvl w:val="2"/>
          <w:numId w:val="63"/>
        </w:numPr>
        <w:spacing w:before="0" w:after="0"/>
        <w:rPr>
          <w:rFonts w:ascii="Calibri" w:hAnsi="Calibri"/>
          <w:szCs w:val="22"/>
        </w:rPr>
      </w:pPr>
      <w:r w:rsidRPr="00101D06">
        <w:rPr>
          <w:rFonts w:ascii="Calibri" w:hAnsi="Calibri"/>
          <w:szCs w:val="22"/>
        </w:rPr>
        <w:t>Finding what I want on Windows.</w:t>
      </w:r>
    </w:p>
    <w:p w:rsidR="001173FC" w:rsidRPr="00101D06" w:rsidRDefault="001173FC" w:rsidP="001173FC">
      <w:pPr>
        <w:numPr>
          <w:ilvl w:val="2"/>
          <w:numId w:val="63"/>
        </w:numPr>
        <w:spacing w:before="0" w:after="0"/>
        <w:rPr>
          <w:rFonts w:ascii="Calibri" w:hAnsi="Calibri"/>
          <w:szCs w:val="22"/>
        </w:rPr>
      </w:pPr>
      <w:r w:rsidRPr="00101D06">
        <w:rPr>
          <w:rFonts w:ascii="Calibri" w:hAnsi="Calibri"/>
          <w:szCs w:val="22"/>
        </w:rPr>
        <w:t>Collecting what I need off the Tracker.</w:t>
      </w:r>
    </w:p>
    <w:p w:rsidR="001173FC" w:rsidRPr="00101D06" w:rsidRDefault="001173FC" w:rsidP="001173FC">
      <w:pPr>
        <w:numPr>
          <w:ilvl w:val="2"/>
          <w:numId w:val="63"/>
        </w:numPr>
        <w:spacing w:before="0" w:after="0"/>
        <w:rPr>
          <w:rFonts w:ascii="Calibri" w:hAnsi="Calibri"/>
          <w:szCs w:val="22"/>
        </w:rPr>
      </w:pPr>
      <w:r w:rsidRPr="00101D06">
        <w:rPr>
          <w:rFonts w:ascii="Calibri" w:hAnsi="Calibri"/>
          <w:szCs w:val="22"/>
        </w:rPr>
        <w:t>Walking them through the uploader (www.lrssolutions.com/Uploader) at the PC.</w:t>
      </w:r>
    </w:p>
    <w:p w:rsidR="001173FC" w:rsidRPr="00101D06" w:rsidRDefault="001173FC" w:rsidP="001173FC">
      <w:pPr>
        <w:numPr>
          <w:ilvl w:val="2"/>
          <w:numId w:val="63"/>
        </w:numPr>
        <w:spacing w:before="0" w:after="0"/>
        <w:rPr>
          <w:rFonts w:ascii="Calibri" w:hAnsi="Calibri"/>
          <w:szCs w:val="22"/>
        </w:rPr>
      </w:pPr>
      <w:r w:rsidRPr="00101D06">
        <w:rPr>
          <w:rFonts w:ascii="Calibri" w:hAnsi="Calibri"/>
          <w:szCs w:val="22"/>
        </w:rPr>
        <w:t xml:space="preserve">Making the changes once I get the file. </w:t>
      </w:r>
    </w:p>
    <w:p w:rsidR="001173FC" w:rsidRPr="00101D06" w:rsidRDefault="001173FC" w:rsidP="001173FC">
      <w:pPr>
        <w:numPr>
          <w:ilvl w:val="2"/>
          <w:numId w:val="63"/>
        </w:numPr>
        <w:spacing w:before="0" w:after="0"/>
        <w:rPr>
          <w:rFonts w:ascii="Calibri" w:hAnsi="Calibri"/>
          <w:szCs w:val="22"/>
        </w:rPr>
      </w:pPr>
      <w:r w:rsidRPr="00101D06">
        <w:rPr>
          <w:rFonts w:ascii="Calibri" w:hAnsi="Calibri"/>
          <w:szCs w:val="22"/>
        </w:rPr>
        <w:t xml:space="preserve">Posting the changed (file, .dat, etc.) to a website. </w:t>
      </w:r>
    </w:p>
    <w:p w:rsidR="001173FC" w:rsidRPr="00101D06" w:rsidRDefault="001173FC" w:rsidP="001173FC">
      <w:pPr>
        <w:numPr>
          <w:ilvl w:val="2"/>
          <w:numId w:val="63"/>
        </w:numPr>
        <w:spacing w:before="0" w:after="0"/>
        <w:rPr>
          <w:rFonts w:ascii="Calibri" w:hAnsi="Calibri"/>
          <w:szCs w:val="22"/>
        </w:rPr>
      </w:pPr>
      <w:r w:rsidRPr="00101D06">
        <w:rPr>
          <w:rFonts w:ascii="Calibri" w:hAnsi="Calibri"/>
          <w:szCs w:val="22"/>
        </w:rPr>
        <w:t>Walking them through finding that site.</w:t>
      </w:r>
    </w:p>
    <w:p w:rsidR="001173FC" w:rsidRPr="00101D06" w:rsidRDefault="001173FC" w:rsidP="001173FC">
      <w:pPr>
        <w:numPr>
          <w:ilvl w:val="2"/>
          <w:numId w:val="63"/>
        </w:numPr>
        <w:spacing w:before="0" w:after="0"/>
        <w:rPr>
          <w:rFonts w:ascii="Calibri" w:hAnsi="Calibri"/>
          <w:szCs w:val="22"/>
        </w:rPr>
      </w:pPr>
      <w:r w:rsidRPr="00101D06">
        <w:rPr>
          <w:rFonts w:ascii="Calibri" w:hAnsi="Calibri"/>
          <w:szCs w:val="22"/>
        </w:rPr>
        <w:t>Downloading the changes via their PC.</w:t>
      </w:r>
    </w:p>
    <w:p w:rsidR="001173FC" w:rsidRPr="00101D06" w:rsidRDefault="001173FC" w:rsidP="001173FC">
      <w:pPr>
        <w:numPr>
          <w:ilvl w:val="2"/>
          <w:numId w:val="63"/>
        </w:numPr>
        <w:spacing w:before="0" w:after="0"/>
        <w:rPr>
          <w:rFonts w:ascii="Calibri" w:hAnsi="Calibri"/>
          <w:szCs w:val="22"/>
        </w:rPr>
      </w:pPr>
      <w:r w:rsidRPr="00101D06">
        <w:rPr>
          <w:rFonts w:ascii="Calibri" w:hAnsi="Calibri"/>
          <w:szCs w:val="22"/>
        </w:rPr>
        <w:t>Unzipping the changes on their PC.</w:t>
      </w:r>
    </w:p>
    <w:p w:rsidR="001173FC" w:rsidRPr="00101D06" w:rsidRDefault="001173FC" w:rsidP="001173FC">
      <w:pPr>
        <w:numPr>
          <w:ilvl w:val="2"/>
          <w:numId w:val="63"/>
        </w:numPr>
        <w:spacing w:before="0" w:after="0"/>
        <w:rPr>
          <w:rFonts w:ascii="Calibri" w:hAnsi="Calibri"/>
          <w:szCs w:val="22"/>
        </w:rPr>
      </w:pPr>
      <w:r w:rsidRPr="00101D06">
        <w:rPr>
          <w:rFonts w:ascii="Calibri" w:hAnsi="Calibri"/>
          <w:szCs w:val="22"/>
        </w:rPr>
        <w:t>Putting them onto their thumb drive.</w:t>
      </w:r>
    </w:p>
    <w:p w:rsidR="001173FC" w:rsidRPr="00101D06" w:rsidRDefault="001173FC" w:rsidP="001173FC">
      <w:pPr>
        <w:numPr>
          <w:ilvl w:val="2"/>
          <w:numId w:val="63"/>
        </w:numPr>
        <w:spacing w:before="0" w:after="0"/>
        <w:rPr>
          <w:rFonts w:ascii="Calibri" w:hAnsi="Calibri"/>
          <w:szCs w:val="22"/>
        </w:rPr>
      </w:pPr>
      <w:r w:rsidRPr="00101D06">
        <w:rPr>
          <w:rFonts w:ascii="Calibri" w:hAnsi="Calibri"/>
          <w:szCs w:val="22"/>
        </w:rPr>
        <w:t>Moving the changes to the Tracker.</w:t>
      </w:r>
    </w:p>
    <w:p w:rsidR="001173FC" w:rsidRPr="00101D06" w:rsidRDefault="001173FC" w:rsidP="001173FC">
      <w:pPr>
        <w:spacing w:before="0" w:after="0"/>
        <w:rPr>
          <w:rFonts w:ascii="Calibri" w:hAnsi="Calibri"/>
          <w:szCs w:val="22"/>
        </w:rPr>
      </w:pPr>
    </w:p>
    <w:p w:rsidR="001173FC" w:rsidRPr="001173FC" w:rsidRDefault="001173FC" w:rsidP="001173FC"/>
    <w:p w:rsidR="001173FC" w:rsidRDefault="001173FC" w:rsidP="001173FC">
      <w:pPr>
        <w:pStyle w:val="Heading1"/>
        <w:spacing w:before="120"/>
      </w:pPr>
      <w:r>
        <w:br w:type="page"/>
      </w:r>
      <w:bookmarkStart w:id="166" w:name="_Toc206233583"/>
      <w:r>
        <w:lastRenderedPageBreak/>
        <w:t>VWT4 Data Protocol Specs</w:t>
      </w:r>
      <w:bookmarkEnd w:id="166"/>
    </w:p>
    <w:p w:rsidR="001173FC" w:rsidRDefault="001173FC" w:rsidP="001173FC">
      <w:r>
        <w:t>Standard text files are used for transferring data between VWT and VWA.  Initially, these files are transferred via USB memory but other types of media will be used in the future, e.g. network.</w:t>
      </w:r>
    </w:p>
    <w:p w:rsidR="001173FC" w:rsidRDefault="001173FC" w:rsidP="001173FC">
      <w:r>
        <w:t>There are currently three types of transfer files:</w:t>
      </w:r>
    </w:p>
    <w:p w:rsidR="001173FC" w:rsidRDefault="001173FC" w:rsidP="001173FC">
      <w:pPr>
        <w:numPr>
          <w:ilvl w:val="0"/>
          <w:numId w:val="65"/>
        </w:numPr>
      </w:pPr>
      <w:r>
        <w:t>Configuration file</w:t>
      </w:r>
    </w:p>
    <w:p w:rsidR="001173FC" w:rsidRDefault="001173FC" w:rsidP="001173FC">
      <w:pPr>
        <w:numPr>
          <w:ilvl w:val="1"/>
          <w:numId w:val="65"/>
        </w:numPr>
      </w:pPr>
      <w:r>
        <w:t>Created by VWA</w:t>
      </w:r>
    </w:p>
    <w:p w:rsidR="001173FC" w:rsidRDefault="001173FC" w:rsidP="001173FC">
      <w:pPr>
        <w:numPr>
          <w:ilvl w:val="1"/>
          <w:numId w:val="65"/>
        </w:numPr>
      </w:pPr>
      <w:r>
        <w:t>Targets one or more VWT stations</w:t>
      </w:r>
    </w:p>
    <w:p w:rsidR="001173FC" w:rsidRDefault="001173FC" w:rsidP="001173FC">
      <w:pPr>
        <w:numPr>
          <w:ilvl w:val="1"/>
          <w:numId w:val="65"/>
        </w:numPr>
      </w:pPr>
      <w:r>
        <w:t>VWT reads the file and configures itself according to the instructions in it</w:t>
      </w:r>
    </w:p>
    <w:p w:rsidR="001173FC" w:rsidRDefault="001173FC" w:rsidP="001173FC">
      <w:pPr>
        <w:numPr>
          <w:ilvl w:val="0"/>
          <w:numId w:val="65"/>
        </w:numPr>
      </w:pPr>
      <w:r>
        <w:t>Waste records file</w:t>
      </w:r>
    </w:p>
    <w:p w:rsidR="001173FC" w:rsidRDefault="001173FC" w:rsidP="001173FC">
      <w:pPr>
        <w:numPr>
          <w:ilvl w:val="1"/>
          <w:numId w:val="65"/>
        </w:numPr>
      </w:pPr>
      <w:r>
        <w:t>Created by VWT stations</w:t>
      </w:r>
    </w:p>
    <w:p w:rsidR="001173FC" w:rsidRDefault="001173FC" w:rsidP="001173FC">
      <w:pPr>
        <w:numPr>
          <w:ilvl w:val="1"/>
          <w:numId w:val="65"/>
        </w:numPr>
      </w:pPr>
      <w:r>
        <w:t>Read by a VWA instance, the data is converted and inserted into the currently open Jet database.</w:t>
      </w:r>
    </w:p>
    <w:p w:rsidR="001173FC" w:rsidRDefault="001173FC" w:rsidP="001173FC">
      <w:pPr>
        <w:pStyle w:val="Heading2"/>
      </w:pPr>
      <w:bookmarkStart w:id="167" w:name="_Toc90812295"/>
      <w:bookmarkStart w:id="168" w:name="_Toc199661131"/>
      <w:bookmarkStart w:id="169" w:name="_Toc206233584"/>
      <w:r>
        <w:t>File System Rules and Conventions</w:t>
      </w:r>
      <w:bookmarkEnd w:id="167"/>
      <w:bookmarkEnd w:id="168"/>
      <w:bookmarkEnd w:id="169"/>
    </w:p>
    <w:p w:rsidR="001173FC" w:rsidRDefault="001173FC" w:rsidP="001173FC">
      <w:r>
        <w:t xml:space="preserve">Multiple configurations, waste record sets, and application updates can be written to a single USB memory device.  </w:t>
      </w:r>
    </w:p>
    <w:p w:rsidR="001173FC" w:rsidRDefault="001173FC" w:rsidP="001173FC">
      <w:r>
        <w:t>The file structure of the device containing VW data transfer files is as follows</w:t>
      </w:r>
    </w:p>
    <w:p w:rsidR="001173FC" w:rsidRPr="003A445E" w:rsidRDefault="001173FC" w:rsidP="001173FC">
      <w:pPr>
        <w:ind w:left="576"/>
      </w:pPr>
      <w:r w:rsidRPr="003A445E">
        <w:t>[root directory designation]\VWT</w:t>
      </w:r>
      <w:r w:rsidR="001728D7">
        <w:t>4</w:t>
      </w:r>
      <w:r w:rsidRPr="003A445E">
        <w:t xml:space="preserve">\[filenames]  contains VW data transfer files </w:t>
      </w:r>
    </w:p>
    <w:p w:rsidR="001173FC" w:rsidRDefault="001173FC" w:rsidP="001173FC">
      <w:pPr>
        <w:ind w:left="576"/>
        <w:rPr>
          <w:b/>
        </w:rPr>
      </w:pPr>
      <w:r w:rsidRPr="003A445E">
        <w:t xml:space="preserve">The root directory </w:t>
      </w:r>
      <w:r>
        <w:t>designation is standard hard disk, e.g. “F:\”.</w:t>
      </w:r>
    </w:p>
    <w:p w:rsidR="001173FC" w:rsidRPr="003A445E" w:rsidRDefault="001173FC" w:rsidP="001173FC">
      <w:pPr>
        <w:ind w:left="576"/>
      </w:pPr>
      <w:r>
        <w:t>The Volume Label is named “VALUWASTE”</w:t>
      </w:r>
    </w:p>
    <w:p w:rsidR="001173FC" w:rsidRDefault="001173FC" w:rsidP="001173FC">
      <w:pPr>
        <w:pStyle w:val="Heading2"/>
      </w:pPr>
      <w:bookmarkStart w:id="170" w:name="_Toc90812296"/>
      <w:bookmarkStart w:id="171" w:name="_Toc199661132"/>
      <w:bookmarkStart w:id="172" w:name="_Toc206233585"/>
      <w:r>
        <w:t>File Formats – Overview</w:t>
      </w:r>
      <w:bookmarkEnd w:id="170"/>
      <w:bookmarkEnd w:id="171"/>
      <w:bookmarkEnd w:id="172"/>
    </w:p>
    <w:p w:rsidR="001173FC" w:rsidRDefault="001173FC" w:rsidP="001173FC">
      <w:pPr>
        <w:numPr>
          <w:ilvl w:val="0"/>
          <w:numId w:val="67"/>
        </w:numPr>
      </w:pPr>
      <w:r>
        <w:t>All file formats are text, using CSV (comma separated values) with one record per line.  EOL (end of line) denotes the end of a record.</w:t>
      </w:r>
    </w:p>
    <w:p w:rsidR="001173FC" w:rsidRDefault="001173FC" w:rsidP="001173FC">
      <w:pPr>
        <w:numPr>
          <w:ilvl w:val="0"/>
          <w:numId w:val="67"/>
        </w:numPr>
      </w:pPr>
      <w:r>
        <w:t>For purposes of matching keywords, text formats are not case sensitive.   Case is preserved in data records.</w:t>
      </w:r>
    </w:p>
    <w:p w:rsidR="001173FC" w:rsidRPr="003A445E" w:rsidRDefault="001173FC" w:rsidP="001173FC">
      <w:pPr>
        <w:numPr>
          <w:ilvl w:val="0"/>
          <w:numId w:val="67"/>
        </w:numPr>
        <w:rPr>
          <w:color w:val="3366FF"/>
        </w:rPr>
      </w:pPr>
      <w:r w:rsidRPr="003A445E">
        <w:rPr>
          <w:color w:val="3366FF"/>
        </w:rPr>
        <w:t>[v3.1] The order of records determines the order that items will appear in the VWT UI.  This applies to food, loss, tare, and user elements.</w:t>
      </w:r>
    </w:p>
    <w:p w:rsidR="001173FC" w:rsidRDefault="001173FC" w:rsidP="001173FC">
      <w:pPr>
        <w:pStyle w:val="Heading2"/>
      </w:pPr>
      <w:bookmarkStart w:id="173" w:name="_Toc90812297"/>
      <w:bookmarkStart w:id="174" w:name="_Toc199661133"/>
      <w:bookmarkStart w:id="175" w:name="_Toc206233586"/>
      <w:r>
        <w:t>Configuration Files</w:t>
      </w:r>
      <w:bookmarkEnd w:id="173"/>
      <w:bookmarkEnd w:id="174"/>
      <w:bookmarkEnd w:id="175"/>
    </w:p>
    <w:p w:rsidR="001173FC" w:rsidRDefault="001173FC" w:rsidP="001173FC">
      <w:pPr>
        <w:pStyle w:val="Heading3"/>
      </w:pPr>
      <w:bookmarkStart w:id="176" w:name="_Toc90812298"/>
      <w:bookmarkStart w:id="177" w:name="_Toc199661134"/>
      <w:bookmarkStart w:id="178" w:name="_Toc206233587"/>
      <w:r>
        <w:t>Configuration File Handling</w:t>
      </w:r>
      <w:bookmarkEnd w:id="176"/>
      <w:bookmarkEnd w:id="177"/>
      <w:bookmarkEnd w:id="178"/>
    </w:p>
    <w:p w:rsidR="001173FC" w:rsidRPr="004426B1" w:rsidRDefault="001173FC" w:rsidP="001173FC">
      <w:r w:rsidRPr="004426B1">
        <w:t>The configuration filename for data transfer is:</w:t>
      </w:r>
    </w:p>
    <w:p w:rsidR="001173FC" w:rsidRPr="00C42E6E" w:rsidRDefault="001173FC" w:rsidP="001173FC">
      <w:pPr>
        <w:ind w:firstLine="720"/>
        <w:rPr>
          <w:color w:val="FF0000"/>
        </w:rPr>
      </w:pPr>
      <w:r w:rsidRPr="00C42E6E">
        <w:rPr>
          <w:color w:val="FF0000"/>
        </w:rPr>
        <w:t>VWT4ConfigTransfer.dat</w:t>
      </w:r>
    </w:p>
    <w:p w:rsidR="001173FC" w:rsidRDefault="001173FC" w:rsidP="001173FC">
      <w:r>
        <w:t>This text file contains all configurations for a single ValuWaste database, which normally includes all Trackers in the management scope of a particular Host PC.</w:t>
      </w:r>
    </w:p>
    <w:p w:rsidR="001173FC" w:rsidRDefault="001173FC" w:rsidP="001173FC">
      <w:pPr>
        <w:pStyle w:val="Heading3"/>
      </w:pPr>
      <w:bookmarkStart w:id="179" w:name="_Toc90812299"/>
      <w:bookmarkStart w:id="180" w:name="_Toc199661135"/>
      <w:bookmarkStart w:id="181" w:name="_Toc206233588"/>
      <w:r>
        <w:t>Configuration Transfer File Format</w:t>
      </w:r>
      <w:bookmarkEnd w:id="179"/>
      <w:bookmarkEnd w:id="180"/>
      <w:bookmarkEnd w:id="181"/>
    </w:p>
    <w:p w:rsidR="001173FC" w:rsidRDefault="001173FC" w:rsidP="001173FC">
      <w:r>
        <w:t>The format is as follows (order is important unless otherwise noted):</w:t>
      </w:r>
    </w:p>
    <w:p w:rsidR="001173FC" w:rsidRDefault="001173FC" w:rsidP="001173FC">
      <w:pPr>
        <w:numPr>
          <w:ilvl w:val="0"/>
          <w:numId w:val="66"/>
        </w:numPr>
      </w:pPr>
      <w:r>
        <w:lastRenderedPageBreak/>
        <w:t>Transfer record is the first record of the file, which records date+time that the file was written by VWA.</w:t>
      </w:r>
    </w:p>
    <w:p w:rsidR="001173FC" w:rsidRDefault="001173FC" w:rsidP="001173FC">
      <w:pPr>
        <w:numPr>
          <w:ilvl w:val="0"/>
          <w:numId w:val="66"/>
        </w:numPr>
      </w:pPr>
      <w:r>
        <w:rPr>
          <w:color w:val="FF0000"/>
        </w:rPr>
        <w:t>A set of sections, one per Tracker, containing complete and separate configurations for each Tracker.</w:t>
      </w:r>
    </w:p>
    <w:p w:rsidR="001173FC" w:rsidRPr="00EF63DD" w:rsidRDefault="001173FC" w:rsidP="001173FC">
      <w:pPr>
        <w:rPr>
          <w:color w:val="FF0000"/>
        </w:rPr>
      </w:pPr>
      <w:r>
        <w:t xml:space="preserve">A Tracker will search through </w:t>
      </w:r>
      <w:r w:rsidRPr="00C42E6E">
        <w:rPr>
          <w:color w:val="FF0000"/>
        </w:rPr>
        <w:t>VWT4ConfigTransfer.da</w:t>
      </w:r>
      <w:r>
        <w:rPr>
          <w:color w:val="FF0000"/>
        </w:rPr>
        <w:t xml:space="preserve">t </w:t>
      </w:r>
      <w:r>
        <w:t>until it finds a Tracker record that matches its unique serial # (TermID).  That configuration will then be loaded.  Subsequent operation and food waste logging will be done according to the new configuration.</w:t>
      </w:r>
    </w:p>
    <w:p w:rsidR="001173FC" w:rsidRPr="000C06E0" w:rsidRDefault="001173FC" w:rsidP="001173FC"/>
    <w:tbl>
      <w:tblPr>
        <w:tblW w:w="10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8"/>
        <w:gridCol w:w="3206"/>
        <w:gridCol w:w="6426"/>
      </w:tblGrid>
      <w:tr w:rsidR="001173FC" w:rsidRPr="00062D9B" w:rsidTr="001173FC">
        <w:trPr>
          <w:tblHeader/>
        </w:trPr>
        <w:tc>
          <w:tcPr>
            <w:tcW w:w="10100" w:type="dxa"/>
            <w:gridSpan w:val="3"/>
            <w:shd w:val="clear" w:color="auto" w:fill="E6E6E6"/>
          </w:tcPr>
          <w:p w:rsidR="001173FC" w:rsidRPr="00062D9B" w:rsidRDefault="001173FC" w:rsidP="001173FC">
            <w:pPr>
              <w:pStyle w:val="BodyText"/>
              <w:spacing w:after="0"/>
              <w:jc w:val="center"/>
              <w:rPr>
                <w:b/>
                <w:sz w:val="26"/>
              </w:rPr>
            </w:pPr>
            <w:r w:rsidRPr="00062D9B">
              <w:rPr>
                <w:b/>
                <w:sz w:val="26"/>
              </w:rPr>
              <w:t>Configuration Data Record Structure</w:t>
            </w:r>
          </w:p>
        </w:tc>
      </w:tr>
      <w:tr w:rsidR="001173FC" w:rsidRPr="00062D9B" w:rsidTr="001173FC">
        <w:tc>
          <w:tcPr>
            <w:tcW w:w="10100" w:type="dxa"/>
            <w:gridSpan w:val="3"/>
            <w:shd w:val="clear" w:color="auto" w:fill="E6E6E6"/>
          </w:tcPr>
          <w:p w:rsidR="001173FC" w:rsidRPr="00062D9B" w:rsidRDefault="001173FC" w:rsidP="001173FC">
            <w:pPr>
              <w:pStyle w:val="BodyText"/>
              <w:spacing w:after="0"/>
              <w:jc w:val="center"/>
              <w:rPr>
                <w:b/>
              </w:rPr>
            </w:pPr>
            <w:r w:rsidRPr="00062D9B">
              <w:rPr>
                <w:b/>
              </w:rPr>
              <w:t>Record type 0 – Transfer (one only per file)</w:t>
            </w:r>
          </w:p>
        </w:tc>
      </w:tr>
      <w:tr w:rsidR="001173FC" w:rsidRPr="00F56882" w:rsidTr="001173FC">
        <w:trPr>
          <w:cantSplit/>
        </w:trPr>
        <w:tc>
          <w:tcPr>
            <w:tcW w:w="468" w:type="dxa"/>
          </w:tcPr>
          <w:p w:rsidR="001173FC" w:rsidRPr="00F56882" w:rsidRDefault="001173FC" w:rsidP="001173FC">
            <w:pPr>
              <w:pStyle w:val="BodyText"/>
              <w:numPr>
                <w:ilvl w:val="0"/>
                <w:numId w:val="72"/>
              </w:numPr>
              <w:spacing w:before="0" w:after="0"/>
            </w:pPr>
          </w:p>
        </w:tc>
        <w:tc>
          <w:tcPr>
            <w:tcW w:w="3206" w:type="dxa"/>
          </w:tcPr>
          <w:p w:rsidR="001173FC" w:rsidRPr="00F56882" w:rsidRDefault="001173FC" w:rsidP="001173FC">
            <w:pPr>
              <w:pStyle w:val="BodyText"/>
              <w:spacing w:after="0"/>
            </w:pPr>
            <w:r>
              <w:t>Record Type ID</w:t>
            </w:r>
          </w:p>
        </w:tc>
        <w:tc>
          <w:tcPr>
            <w:tcW w:w="6426" w:type="dxa"/>
          </w:tcPr>
          <w:p w:rsidR="001173FC" w:rsidRPr="00F56882" w:rsidRDefault="001173FC" w:rsidP="001173FC">
            <w:pPr>
              <w:pStyle w:val="BodyText"/>
              <w:numPr>
                <w:ilvl w:val="0"/>
                <w:numId w:val="64"/>
              </w:numPr>
              <w:spacing w:before="0" w:after="0"/>
            </w:pPr>
            <w:r>
              <w:t>“TransferConfig”</w:t>
            </w:r>
          </w:p>
        </w:tc>
      </w:tr>
      <w:tr w:rsidR="001173FC" w:rsidRPr="00EF63DD" w:rsidTr="001173FC">
        <w:trPr>
          <w:cantSplit/>
        </w:trPr>
        <w:tc>
          <w:tcPr>
            <w:tcW w:w="468" w:type="dxa"/>
          </w:tcPr>
          <w:p w:rsidR="001173FC" w:rsidRPr="00EF63DD" w:rsidRDefault="001173FC" w:rsidP="001173FC">
            <w:pPr>
              <w:pStyle w:val="BodyText"/>
              <w:numPr>
                <w:ilvl w:val="0"/>
                <w:numId w:val="72"/>
              </w:numPr>
              <w:spacing w:before="0" w:after="0"/>
            </w:pPr>
          </w:p>
        </w:tc>
        <w:tc>
          <w:tcPr>
            <w:tcW w:w="3206" w:type="dxa"/>
          </w:tcPr>
          <w:p w:rsidR="001173FC" w:rsidRPr="00EF63DD" w:rsidRDefault="001173FC" w:rsidP="001173FC">
            <w:pPr>
              <w:pStyle w:val="BodyText"/>
              <w:spacing w:after="0"/>
            </w:pPr>
            <w:r w:rsidRPr="00EF63DD">
              <w:t>Transfer File Written by VWA (Date + Time)</w:t>
            </w:r>
          </w:p>
        </w:tc>
        <w:tc>
          <w:tcPr>
            <w:tcW w:w="6426" w:type="dxa"/>
          </w:tcPr>
          <w:p w:rsidR="001173FC" w:rsidRPr="00EF63DD" w:rsidRDefault="001173FC" w:rsidP="001173FC">
            <w:pPr>
              <w:pStyle w:val="BodyText"/>
              <w:numPr>
                <w:ilvl w:val="0"/>
                <w:numId w:val="64"/>
              </w:numPr>
              <w:spacing w:before="0" w:after="0"/>
            </w:pPr>
            <w:r w:rsidRPr="00EF63DD">
              <w:t>The date + time that this file was written by VWA.</w:t>
            </w:r>
          </w:p>
        </w:tc>
      </w:tr>
      <w:tr w:rsidR="00274958" w:rsidRPr="002C7ED0" w:rsidTr="00952092">
        <w:trPr>
          <w:cantSplit/>
        </w:trPr>
        <w:tc>
          <w:tcPr>
            <w:tcW w:w="468" w:type="dxa"/>
          </w:tcPr>
          <w:p w:rsidR="00274958" w:rsidRPr="002C7ED0" w:rsidRDefault="00274958" w:rsidP="00952092">
            <w:pPr>
              <w:pStyle w:val="BodyText"/>
              <w:numPr>
                <w:ilvl w:val="0"/>
                <w:numId w:val="72"/>
              </w:numPr>
              <w:spacing w:before="0" w:after="0"/>
            </w:pPr>
          </w:p>
        </w:tc>
        <w:tc>
          <w:tcPr>
            <w:tcW w:w="3206" w:type="dxa"/>
          </w:tcPr>
          <w:p w:rsidR="00274958" w:rsidRPr="002C7ED0" w:rsidRDefault="00274958" w:rsidP="00952092">
            <w:pPr>
              <w:pStyle w:val="BodyText"/>
              <w:spacing w:after="0"/>
            </w:pPr>
            <w:r w:rsidRPr="002C7ED0">
              <w:t>Transfer Written Locally by VWT (Date + Time)</w:t>
            </w:r>
          </w:p>
        </w:tc>
        <w:tc>
          <w:tcPr>
            <w:tcW w:w="6426" w:type="dxa"/>
          </w:tcPr>
          <w:p w:rsidR="00274958" w:rsidRDefault="00274958" w:rsidP="00952092">
            <w:pPr>
              <w:pStyle w:val="BodyText"/>
              <w:numPr>
                <w:ilvl w:val="0"/>
                <w:numId w:val="64"/>
              </w:numPr>
              <w:spacing w:before="0" w:after="0"/>
            </w:pPr>
            <w:r w:rsidRPr="002C7ED0">
              <w:t>The date + time that this file was written to the Tracker by VWT, which represents the “update” date+time.</w:t>
            </w:r>
          </w:p>
          <w:p w:rsidR="00274958" w:rsidRPr="002C7ED0" w:rsidRDefault="00274958" w:rsidP="00952092">
            <w:pPr>
              <w:pStyle w:val="BodyText"/>
              <w:numPr>
                <w:ilvl w:val="0"/>
                <w:numId w:val="64"/>
              </w:numPr>
              <w:spacing w:before="0" w:after="0"/>
            </w:pPr>
            <w:r>
              <w:rPr>
                <w:color w:val="0000FF"/>
              </w:rPr>
              <w:t>NOTE: this is only written by VWT as part of the Transfer Config process, and thus only is seen on the Tracker itself.</w:t>
            </w:r>
          </w:p>
        </w:tc>
      </w:tr>
      <w:tr w:rsidR="009E1F4E" w:rsidRPr="00F5356A" w:rsidTr="00952092">
        <w:trPr>
          <w:cantSplit/>
        </w:trPr>
        <w:tc>
          <w:tcPr>
            <w:tcW w:w="468" w:type="dxa"/>
          </w:tcPr>
          <w:p w:rsidR="009E1F4E" w:rsidRPr="002C7ED0" w:rsidRDefault="009E1F4E" w:rsidP="00952092">
            <w:pPr>
              <w:pStyle w:val="BodyText"/>
              <w:numPr>
                <w:ilvl w:val="0"/>
                <w:numId w:val="72"/>
              </w:numPr>
              <w:spacing w:before="0" w:after="0"/>
            </w:pPr>
          </w:p>
        </w:tc>
        <w:tc>
          <w:tcPr>
            <w:tcW w:w="3206" w:type="dxa"/>
          </w:tcPr>
          <w:p w:rsidR="009E1F4E" w:rsidRPr="00F5356A" w:rsidRDefault="009E1F4E" w:rsidP="00952092">
            <w:pPr>
              <w:pStyle w:val="BodyText"/>
              <w:spacing w:after="0"/>
              <w:rPr>
                <w:highlight w:val="yellow"/>
              </w:rPr>
            </w:pPr>
            <w:r w:rsidRPr="00F5356A">
              <w:rPr>
                <w:highlight w:val="yellow"/>
              </w:rPr>
              <w:t>Product Version of VWA4.NET that wrote this config file.</w:t>
            </w:r>
          </w:p>
          <w:p w:rsidR="009E1F4E" w:rsidRPr="00F5356A" w:rsidRDefault="009E1F4E" w:rsidP="00952092">
            <w:pPr>
              <w:pStyle w:val="BodyText"/>
              <w:spacing w:after="0"/>
              <w:rPr>
                <w:highlight w:val="yellow"/>
              </w:rPr>
            </w:pPr>
            <w:r w:rsidRPr="00F5356A">
              <w:rPr>
                <w:highlight w:val="yellow"/>
              </w:rPr>
              <w:t>(String)</w:t>
            </w:r>
          </w:p>
        </w:tc>
        <w:tc>
          <w:tcPr>
            <w:tcW w:w="6426" w:type="dxa"/>
          </w:tcPr>
          <w:p w:rsidR="009E1F4E" w:rsidRPr="00F5356A" w:rsidRDefault="009E1F4E" w:rsidP="00952092">
            <w:pPr>
              <w:pStyle w:val="BodyText"/>
              <w:numPr>
                <w:ilvl w:val="0"/>
                <w:numId w:val="64"/>
              </w:numPr>
              <w:spacing w:before="0" w:after="0"/>
              <w:rPr>
                <w:highlight w:val="yellow"/>
              </w:rPr>
            </w:pPr>
            <w:r w:rsidRPr="00F5356A">
              <w:rPr>
                <w:highlight w:val="yellow"/>
              </w:rPr>
              <w:t>Provided by VWA4.NET in standard .exe version format.</w:t>
            </w:r>
          </w:p>
        </w:tc>
      </w:tr>
      <w:tr w:rsidR="001173FC" w:rsidRPr="002C7ED0" w:rsidTr="001173FC">
        <w:trPr>
          <w:cantSplit/>
        </w:trPr>
        <w:tc>
          <w:tcPr>
            <w:tcW w:w="468" w:type="dxa"/>
          </w:tcPr>
          <w:p w:rsidR="001173FC" w:rsidRPr="00F5356A" w:rsidRDefault="001173FC" w:rsidP="001173FC">
            <w:pPr>
              <w:pStyle w:val="BodyText"/>
              <w:numPr>
                <w:ilvl w:val="0"/>
                <w:numId w:val="72"/>
              </w:numPr>
              <w:spacing w:before="0" w:after="0"/>
              <w:rPr>
                <w:highlight w:val="yellow"/>
              </w:rPr>
            </w:pPr>
          </w:p>
        </w:tc>
        <w:tc>
          <w:tcPr>
            <w:tcW w:w="3206" w:type="dxa"/>
          </w:tcPr>
          <w:p w:rsidR="001173FC" w:rsidRPr="00F5356A" w:rsidRDefault="009E1F4E" w:rsidP="001173FC">
            <w:pPr>
              <w:pStyle w:val="BodyText"/>
              <w:spacing w:after="0"/>
              <w:rPr>
                <w:highlight w:val="yellow"/>
              </w:rPr>
            </w:pPr>
            <w:r w:rsidRPr="00F5356A">
              <w:rPr>
                <w:highlight w:val="yellow"/>
              </w:rPr>
              <w:t xml:space="preserve">Assembly </w:t>
            </w:r>
            <w:r w:rsidR="00274958" w:rsidRPr="00F5356A">
              <w:rPr>
                <w:highlight w:val="yellow"/>
              </w:rPr>
              <w:t>Version of VWA4.NET that wrote this config file.</w:t>
            </w:r>
          </w:p>
          <w:p w:rsidR="00274958" w:rsidRPr="00F5356A" w:rsidRDefault="00274958" w:rsidP="001173FC">
            <w:pPr>
              <w:pStyle w:val="BodyText"/>
              <w:spacing w:after="0"/>
              <w:rPr>
                <w:highlight w:val="yellow"/>
              </w:rPr>
            </w:pPr>
            <w:r w:rsidRPr="00F5356A">
              <w:rPr>
                <w:highlight w:val="yellow"/>
              </w:rPr>
              <w:t>(String)</w:t>
            </w:r>
          </w:p>
        </w:tc>
        <w:tc>
          <w:tcPr>
            <w:tcW w:w="6426" w:type="dxa"/>
          </w:tcPr>
          <w:p w:rsidR="001173FC" w:rsidRPr="00F5356A" w:rsidRDefault="00274958" w:rsidP="001173FC">
            <w:pPr>
              <w:pStyle w:val="BodyText"/>
              <w:numPr>
                <w:ilvl w:val="0"/>
                <w:numId w:val="64"/>
              </w:numPr>
              <w:spacing w:before="0" w:after="0"/>
              <w:rPr>
                <w:highlight w:val="yellow"/>
              </w:rPr>
            </w:pPr>
            <w:r w:rsidRPr="00F5356A">
              <w:rPr>
                <w:highlight w:val="yellow"/>
              </w:rPr>
              <w:t>Provided by VWA4.NET in standard .exe version format.</w:t>
            </w:r>
          </w:p>
        </w:tc>
      </w:tr>
      <w:tr w:rsidR="00050CA8" w:rsidRPr="00062D9B" w:rsidTr="00050CA8">
        <w:tc>
          <w:tcPr>
            <w:tcW w:w="10100" w:type="dxa"/>
            <w:gridSpan w:val="3"/>
            <w:shd w:val="clear" w:color="auto" w:fill="E6E6E6"/>
          </w:tcPr>
          <w:p w:rsidR="00050CA8" w:rsidRPr="00062D9B" w:rsidRDefault="00050CA8" w:rsidP="00050CA8">
            <w:pPr>
              <w:pStyle w:val="BodyText"/>
              <w:spacing w:after="0"/>
              <w:jc w:val="center"/>
              <w:rPr>
                <w:b/>
              </w:rPr>
            </w:pPr>
            <w:r w:rsidRPr="00062D9B">
              <w:rPr>
                <w:b/>
              </w:rPr>
              <w:t xml:space="preserve">Record type </w:t>
            </w:r>
            <w:r>
              <w:rPr>
                <w:b/>
              </w:rPr>
              <w:t>1</w:t>
            </w:r>
            <w:r w:rsidRPr="00062D9B">
              <w:rPr>
                <w:b/>
              </w:rPr>
              <w:t xml:space="preserve"> –</w:t>
            </w:r>
            <w:r>
              <w:rPr>
                <w:b/>
              </w:rPr>
              <w:t xml:space="preserve"> Volume</w:t>
            </w:r>
            <w:r w:rsidRPr="00062D9B">
              <w:rPr>
                <w:b/>
              </w:rPr>
              <w:t xml:space="preserve"> </w:t>
            </w:r>
            <w:r>
              <w:rPr>
                <w:b/>
              </w:rPr>
              <w:t>Units of Measure</w:t>
            </w:r>
            <w:r w:rsidR="00FC5160">
              <w:rPr>
                <w:b/>
              </w:rPr>
              <w:t xml:space="preserve"> (one set of records per file)</w:t>
            </w:r>
          </w:p>
        </w:tc>
      </w:tr>
      <w:tr w:rsidR="00050CA8" w:rsidRPr="00F56882" w:rsidTr="00050CA8">
        <w:trPr>
          <w:cantSplit/>
        </w:trPr>
        <w:tc>
          <w:tcPr>
            <w:tcW w:w="468" w:type="dxa"/>
          </w:tcPr>
          <w:p w:rsidR="00050CA8" w:rsidRPr="00F56882" w:rsidRDefault="00050CA8" w:rsidP="00DE4EB1">
            <w:pPr>
              <w:pStyle w:val="BodyText"/>
              <w:numPr>
                <w:ilvl w:val="0"/>
                <w:numId w:val="100"/>
              </w:numPr>
              <w:spacing w:before="0" w:after="0"/>
              <w:ind w:left="360"/>
            </w:pPr>
          </w:p>
        </w:tc>
        <w:tc>
          <w:tcPr>
            <w:tcW w:w="3206" w:type="dxa"/>
          </w:tcPr>
          <w:p w:rsidR="00050CA8" w:rsidRPr="00F56882" w:rsidRDefault="00050CA8" w:rsidP="00050CA8">
            <w:pPr>
              <w:pStyle w:val="BodyText"/>
              <w:spacing w:after="0"/>
            </w:pPr>
            <w:r>
              <w:t>Record Type ID</w:t>
            </w:r>
          </w:p>
        </w:tc>
        <w:tc>
          <w:tcPr>
            <w:tcW w:w="6426" w:type="dxa"/>
          </w:tcPr>
          <w:p w:rsidR="00050CA8" w:rsidRPr="00F56882" w:rsidRDefault="00050CA8" w:rsidP="00050CA8">
            <w:pPr>
              <w:pStyle w:val="BodyText"/>
              <w:spacing w:after="0"/>
            </w:pPr>
            <w:r>
              <w:t>“VolumeUnit”</w:t>
            </w:r>
          </w:p>
        </w:tc>
      </w:tr>
      <w:tr w:rsidR="00050CA8" w:rsidRPr="00C2679E" w:rsidTr="00050CA8">
        <w:trPr>
          <w:cantSplit/>
        </w:trPr>
        <w:tc>
          <w:tcPr>
            <w:tcW w:w="468" w:type="dxa"/>
          </w:tcPr>
          <w:p w:rsidR="00050CA8" w:rsidRPr="00C2679E" w:rsidRDefault="00050CA8" w:rsidP="00DE4EB1">
            <w:pPr>
              <w:pStyle w:val="BodyText"/>
              <w:numPr>
                <w:ilvl w:val="0"/>
                <w:numId w:val="100"/>
              </w:numPr>
              <w:spacing w:before="0" w:after="0"/>
              <w:ind w:left="360"/>
            </w:pPr>
          </w:p>
        </w:tc>
        <w:tc>
          <w:tcPr>
            <w:tcW w:w="3206" w:type="dxa"/>
          </w:tcPr>
          <w:p w:rsidR="00050CA8" w:rsidRDefault="00050CA8" w:rsidP="00050CA8">
            <w:pPr>
              <w:pStyle w:val="BodyText"/>
              <w:spacing w:after="0"/>
            </w:pPr>
            <w:r>
              <w:t>Unique Name</w:t>
            </w:r>
          </w:p>
          <w:p w:rsidR="00050CA8" w:rsidRDefault="00050CA8" w:rsidP="00050CA8">
            <w:pPr>
              <w:pStyle w:val="BodyText"/>
              <w:spacing w:after="0"/>
            </w:pPr>
            <w:r w:rsidRPr="001A3424">
              <w:rPr>
                <w:color w:val="0000FF"/>
              </w:rPr>
              <w:t>(</w:t>
            </w:r>
            <w:r>
              <w:rPr>
                <w:color w:val="0000FF"/>
              </w:rPr>
              <w:t>string / 20</w:t>
            </w:r>
            <w:r w:rsidRPr="001A3424">
              <w:rPr>
                <w:color w:val="0000FF"/>
              </w:rPr>
              <w:t>)</w:t>
            </w:r>
          </w:p>
        </w:tc>
        <w:tc>
          <w:tcPr>
            <w:tcW w:w="6426" w:type="dxa"/>
          </w:tcPr>
          <w:p w:rsidR="00050CA8" w:rsidRPr="00C2679E" w:rsidRDefault="002D3A75" w:rsidP="00050CA8">
            <w:pPr>
              <w:pStyle w:val="BodyText"/>
              <w:numPr>
                <w:ilvl w:val="0"/>
                <w:numId w:val="64"/>
              </w:numPr>
              <w:spacing w:before="0" w:after="0"/>
            </w:pPr>
            <w:r>
              <w:t>K</w:t>
            </w:r>
            <w:r w:rsidR="00050CA8">
              <w:t>ey of this unit type – maintained specifically to be invariant across versions and instances of the database</w:t>
            </w:r>
          </w:p>
        </w:tc>
      </w:tr>
      <w:tr w:rsidR="00050CA8" w:rsidRPr="00C2679E" w:rsidTr="00050CA8">
        <w:trPr>
          <w:cantSplit/>
        </w:trPr>
        <w:tc>
          <w:tcPr>
            <w:tcW w:w="468" w:type="dxa"/>
          </w:tcPr>
          <w:p w:rsidR="00050CA8" w:rsidRPr="00C2679E" w:rsidRDefault="00050CA8" w:rsidP="00DE4EB1">
            <w:pPr>
              <w:pStyle w:val="BodyText"/>
              <w:numPr>
                <w:ilvl w:val="0"/>
                <w:numId w:val="100"/>
              </w:numPr>
              <w:spacing w:before="0" w:after="0"/>
              <w:ind w:left="360"/>
            </w:pPr>
          </w:p>
        </w:tc>
        <w:tc>
          <w:tcPr>
            <w:tcW w:w="3206" w:type="dxa"/>
          </w:tcPr>
          <w:p w:rsidR="00050CA8" w:rsidRDefault="00050CA8" w:rsidP="00050CA8">
            <w:pPr>
              <w:pStyle w:val="BodyText"/>
              <w:spacing w:after="0"/>
            </w:pPr>
            <w:r>
              <w:t>Display Full Name</w:t>
            </w:r>
          </w:p>
          <w:p w:rsidR="00050CA8" w:rsidRDefault="00050CA8" w:rsidP="00050CA8">
            <w:pPr>
              <w:pStyle w:val="BodyText"/>
              <w:spacing w:after="0"/>
            </w:pPr>
            <w:r w:rsidRPr="001A3424">
              <w:rPr>
                <w:color w:val="0000FF"/>
              </w:rPr>
              <w:t>(</w:t>
            </w:r>
            <w:r>
              <w:rPr>
                <w:color w:val="0000FF"/>
              </w:rPr>
              <w:t>string / 50</w:t>
            </w:r>
            <w:r w:rsidRPr="001A3424">
              <w:rPr>
                <w:color w:val="0000FF"/>
              </w:rPr>
              <w:t>)</w:t>
            </w:r>
          </w:p>
        </w:tc>
        <w:tc>
          <w:tcPr>
            <w:tcW w:w="6426" w:type="dxa"/>
          </w:tcPr>
          <w:p w:rsidR="00050CA8" w:rsidRPr="00C2679E" w:rsidRDefault="00050CA8" w:rsidP="00050CA8">
            <w:pPr>
              <w:pStyle w:val="BodyText"/>
              <w:numPr>
                <w:ilvl w:val="0"/>
                <w:numId w:val="64"/>
              </w:numPr>
              <w:spacing w:before="0" w:after="0"/>
            </w:pPr>
            <w:r w:rsidRPr="003F704F">
              <w:t>Display name, non-abbreviated</w:t>
            </w:r>
          </w:p>
        </w:tc>
      </w:tr>
      <w:tr w:rsidR="00050CA8" w:rsidRPr="00C2679E" w:rsidTr="00050CA8">
        <w:trPr>
          <w:cantSplit/>
        </w:trPr>
        <w:tc>
          <w:tcPr>
            <w:tcW w:w="468" w:type="dxa"/>
          </w:tcPr>
          <w:p w:rsidR="00050CA8" w:rsidRPr="00C2679E" w:rsidRDefault="00050CA8" w:rsidP="00DE4EB1">
            <w:pPr>
              <w:pStyle w:val="BodyText"/>
              <w:numPr>
                <w:ilvl w:val="0"/>
                <w:numId w:val="100"/>
              </w:numPr>
              <w:spacing w:before="0" w:after="0"/>
              <w:ind w:left="360"/>
            </w:pPr>
          </w:p>
        </w:tc>
        <w:tc>
          <w:tcPr>
            <w:tcW w:w="3206" w:type="dxa"/>
          </w:tcPr>
          <w:p w:rsidR="00050CA8" w:rsidRDefault="00050CA8" w:rsidP="00050CA8">
            <w:pPr>
              <w:pStyle w:val="BodyText"/>
              <w:spacing w:after="0"/>
            </w:pPr>
            <w:r w:rsidRPr="00E25035">
              <w:t>Display</w:t>
            </w:r>
            <w:r>
              <w:t xml:space="preserve"> </w:t>
            </w:r>
            <w:r w:rsidRPr="00E25035">
              <w:t>Abbreviated</w:t>
            </w:r>
            <w:r>
              <w:t xml:space="preserve"> </w:t>
            </w:r>
            <w:r w:rsidRPr="00E25035">
              <w:t>Name</w:t>
            </w:r>
          </w:p>
          <w:p w:rsidR="00050CA8" w:rsidRPr="00E25035" w:rsidRDefault="00050CA8" w:rsidP="00050CA8">
            <w:pPr>
              <w:pStyle w:val="BodyText"/>
              <w:spacing w:after="0"/>
            </w:pPr>
            <w:r w:rsidRPr="001A3424">
              <w:rPr>
                <w:color w:val="0000FF"/>
              </w:rPr>
              <w:t>(</w:t>
            </w:r>
            <w:r>
              <w:rPr>
                <w:color w:val="0000FF"/>
              </w:rPr>
              <w:t>string / 20</w:t>
            </w:r>
            <w:r w:rsidRPr="001A3424">
              <w:rPr>
                <w:color w:val="0000FF"/>
              </w:rPr>
              <w:t>)</w:t>
            </w:r>
          </w:p>
        </w:tc>
        <w:tc>
          <w:tcPr>
            <w:tcW w:w="6426" w:type="dxa"/>
          </w:tcPr>
          <w:p w:rsidR="00050CA8" w:rsidRPr="00C2679E" w:rsidRDefault="00050CA8" w:rsidP="00050CA8">
            <w:pPr>
              <w:pStyle w:val="BodyText"/>
              <w:numPr>
                <w:ilvl w:val="0"/>
                <w:numId w:val="64"/>
              </w:numPr>
              <w:spacing w:before="0" w:after="0"/>
            </w:pPr>
            <w:r w:rsidRPr="00E25035">
              <w:t>Display abbreviation</w:t>
            </w:r>
          </w:p>
        </w:tc>
      </w:tr>
      <w:tr w:rsidR="00050CA8" w:rsidRPr="00C2679E" w:rsidTr="00050CA8">
        <w:trPr>
          <w:cantSplit/>
        </w:trPr>
        <w:tc>
          <w:tcPr>
            <w:tcW w:w="468" w:type="dxa"/>
          </w:tcPr>
          <w:p w:rsidR="00050CA8" w:rsidRPr="00C2679E" w:rsidRDefault="00050CA8" w:rsidP="00DE4EB1">
            <w:pPr>
              <w:pStyle w:val="BodyText"/>
              <w:numPr>
                <w:ilvl w:val="0"/>
                <w:numId w:val="100"/>
              </w:numPr>
              <w:spacing w:before="0" w:after="0"/>
              <w:ind w:left="360"/>
            </w:pPr>
          </w:p>
        </w:tc>
        <w:tc>
          <w:tcPr>
            <w:tcW w:w="3206" w:type="dxa"/>
          </w:tcPr>
          <w:p w:rsidR="00050CA8" w:rsidRDefault="00050CA8" w:rsidP="00050CA8">
            <w:pPr>
              <w:pStyle w:val="BodyText"/>
              <w:spacing w:after="0"/>
            </w:pPr>
            <w:r>
              <w:t>Conversion Factor</w:t>
            </w:r>
          </w:p>
          <w:p w:rsidR="00050CA8" w:rsidRPr="00E25035" w:rsidRDefault="00050CA8" w:rsidP="00050CA8">
            <w:pPr>
              <w:pStyle w:val="BodyText"/>
              <w:spacing w:after="0"/>
              <w:rPr>
                <w:color w:val="0000FF"/>
              </w:rPr>
            </w:pPr>
            <w:r w:rsidRPr="00E25035">
              <w:rPr>
                <w:color w:val="0000FF"/>
              </w:rPr>
              <w:t>(decimal)</w:t>
            </w:r>
          </w:p>
        </w:tc>
        <w:tc>
          <w:tcPr>
            <w:tcW w:w="6426" w:type="dxa"/>
          </w:tcPr>
          <w:p w:rsidR="00050CA8" w:rsidRPr="00C2679E" w:rsidRDefault="00050CA8" w:rsidP="00050CA8">
            <w:pPr>
              <w:pStyle w:val="BodyText"/>
              <w:numPr>
                <w:ilvl w:val="0"/>
                <w:numId w:val="64"/>
              </w:numPr>
              <w:spacing w:before="0" w:after="0"/>
            </w:pPr>
            <w:r w:rsidRPr="00E25035">
              <w:t>Factor to convert any number of these units to cups</w:t>
            </w:r>
          </w:p>
        </w:tc>
      </w:tr>
      <w:tr w:rsidR="00D55A3B" w:rsidRPr="00062D9B" w:rsidTr="00D55A3B">
        <w:tc>
          <w:tcPr>
            <w:tcW w:w="10100" w:type="dxa"/>
            <w:gridSpan w:val="3"/>
            <w:shd w:val="clear" w:color="auto" w:fill="E6E6E6"/>
          </w:tcPr>
          <w:p w:rsidR="00D55A3B" w:rsidRPr="00062D9B" w:rsidRDefault="00D55A3B" w:rsidP="00D55A3B">
            <w:pPr>
              <w:pStyle w:val="BodyText"/>
              <w:spacing w:after="0"/>
              <w:jc w:val="center"/>
              <w:rPr>
                <w:b/>
              </w:rPr>
            </w:pPr>
            <w:r w:rsidRPr="00062D9B">
              <w:rPr>
                <w:b/>
              </w:rPr>
              <w:t xml:space="preserve">Record type </w:t>
            </w:r>
            <w:r w:rsidR="00050CA8">
              <w:rPr>
                <w:b/>
              </w:rPr>
              <w:t>2</w:t>
            </w:r>
            <w:r w:rsidRPr="00062D9B">
              <w:rPr>
                <w:b/>
              </w:rPr>
              <w:t xml:space="preserve"> –</w:t>
            </w:r>
            <w:r>
              <w:rPr>
                <w:b/>
              </w:rPr>
              <w:t xml:space="preserve"> </w:t>
            </w:r>
            <w:r w:rsidR="00050CA8">
              <w:rPr>
                <w:b/>
              </w:rPr>
              <w:t>Weight</w:t>
            </w:r>
            <w:r w:rsidRPr="00062D9B">
              <w:rPr>
                <w:b/>
              </w:rPr>
              <w:t xml:space="preserve"> </w:t>
            </w:r>
            <w:r>
              <w:rPr>
                <w:b/>
              </w:rPr>
              <w:t>Units of Measure</w:t>
            </w:r>
            <w:r w:rsidR="00FC5160">
              <w:rPr>
                <w:b/>
              </w:rPr>
              <w:t xml:space="preserve"> (one set of records per file)</w:t>
            </w:r>
          </w:p>
        </w:tc>
      </w:tr>
      <w:tr w:rsidR="00D55A3B" w:rsidRPr="00F56882" w:rsidTr="00D55A3B">
        <w:trPr>
          <w:cantSplit/>
        </w:trPr>
        <w:tc>
          <w:tcPr>
            <w:tcW w:w="468" w:type="dxa"/>
          </w:tcPr>
          <w:p w:rsidR="00D55A3B" w:rsidRPr="00F56882" w:rsidRDefault="00D55A3B" w:rsidP="00DE4EB1">
            <w:pPr>
              <w:pStyle w:val="BodyText"/>
              <w:numPr>
                <w:ilvl w:val="0"/>
                <w:numId w:val="108"/>
              </w:numPr>
              <w:spacing w:before="0" w:after="0"/>
              <w:ind w:left="360"/>
            </w:pPr>
          </w:p>
        </w:tc>
        <w:tc>
          <w:tcPr>
            <w:tcW w:w="3206" w:type="dxa"/>
          </w:tcPr>
          <w:p w:rsidR="00D55A3B" w:rsidRPr="00F56882" w:rsidRDefault="00D55A3B" w:rsidP="00D55A3B">
            <w:pPr>
              <w:pStyle w:val="BodyText"/>
              <w:spacing w:after="0"/>
            </w:pPr>
            <w:r>
              <w:t>Record Type ID</w:t>
            </w:r>
          </w:p>
        </w:tc>
        <w:tc>
          <w:tcPr>
            <w:tcW w:w="6426" w:type="dxa"/>
          </w:tcPr>
          <w:p w:rsidR="00D55A3B" w:rsidRPr="00F56882" w:rsidRDefault="00D55A3B" w:rsidP="00D55A3B">
            <w:pPr>
              <w:pStyle w:val="BodyText"/>
              <w:spacing w:after="0"/>
            </w:pPr>
            <w:r>
              <w:t>“</w:t>
            </w:r>
            <w:r w:rsidR="00050CA8">
              <w:t>Weight</w:t>
            </w:r>
            <w:r>
              <w:t>Unit”</w:t>
            </w:r>
          </w:p>
        </w:tc>
      </w:tr>
      <w:tr w:rsidR="00D55A3B" w:rsidRPr="00C2679E" w:rsidTr="00D55A3B">
        <w:trPr>
          <w:cantSplit/>
        </w:trPr>
        <w:tc>
          <w:tcPr>
            <w:tcW w:w="468" w:type="dxa"/>
          </w:tcPr>
          <w:p w:rsidR="00D55A3B" w:rsidRPr="00C2679E" w:rsidRDefault="00D55A3B" w:rsidP="00DE4EB1">
            <w:pPr>
              <w:pStyle w:val="BodyText"/>
              <w:numPr>
                <w:ilvl w:val="0"/>
                <w:numId w:val="108"/>
              </w:numPr>
              <w:spacing w:before="0" w:after="0"/>
              <w:ind w:left="360"/>
            </w:pPr>
          </w:p>
        </w:tc>
        <w:tc>
          <w:tcPr>
            <w:tcW w:w="3206" w:type="dxa"/>
          </w:tcPr>
          <w:p w:rsidR="00D55A3B" w:rsidRDefault="00D55A3B" w:rsidP="00D55A3B">
            <w:pPr>
              <w:pStyle w:val="BodyText"/>
              <w:spacing w:after="0"/>
            </w:pPr>
            <w:r>
              <w:t>Unique Name</w:t>
            </w:r>
          </w:p>
          <w:p w:rsidR="00D55A3B" w:rsidRDefault="00D55A3B" w:rsidP="00D55A3B">
            <w:pPr>
              <w:pStyle w:val="BodyText"/>
              <w:spacing w:after="0"/>
            </w:pPr>
            <w:r w:rsidRPr="001A3424">
              <w:rPr>
                <w:color w:val="0000FF"/>
              </w:rPr>
              <w:t>(</w:t>
            </w:r>
            <w:r>
              <w:rPr>
                <w:color w:val="0000FF"/>
              </w:rPr>
              <w:t>string / 20</w:t>
            </w:r>
            <w:r w:rsidRPr="001A3424">
              <w:rPr>
                <w:color w:val="0000FF"/>
              </w:rPr>
              <w:t>)</w:t>
            </w:r>
          </w:p>
        </w:tc>
        <w:tc>
          <w:tcPr>
            <w:tcW w:w="6426" w:type="dxa"/>
          </w:tcPr>
          <w:p w:rsidR="00D55A3B" w:rsidRPr="00C2679E" w:rsidRDefault="002D3A75" w:rsidP="00D55A3B">
            <w:pPr>
              <w:pStyle w:val="BodyText"/>
              <w:numPr>
                <w:ilvl w:val="0"/>
                <w:numId w:val="64"/>
              </w:numPr>
              <w:spacing w:before="0" w:after="0"/>
            </w:pPr>
            <w:r>
              <w:t>K</w:t>
            </w:r>
            <w:r w:rsidR="00D55A3B">
              <w:t>ey of this unit type – maintained specifically to be invariant across versions and instances of the database</w:t>
            </w:r>
          </w:p>
        </w:tc>
      </w:tr>
      <w:tr w:rsidR="00D55A3B" w:rsidRPr="00C2679E" w:rsidTr="00D55A3B">
        <w:trPr>
          <w:cantSplit/>
        </w:trPr>
        <w:tc>
          <w:tcPr>
            <w:tcW w:w="468" w:type="dxa"/>
          </w:tcPr>
          <w:p w:rsidR="00D55A3B" w:rsidRPr="00C2679E" w:rsidRDefault="00D55A3B" w:rsidP="00DE4EB1">
            <w:pPr>
              <w:pStyle w:val="BodyText"/>
              <w:numPr>
                <w:ilvl w:val="0"/>
                <w:numId w:val="108"/>
              </w:numPr>
              <w:spacing w:before="0" w:after="0"/>
              <w:ind w:left="360"/>
            </w:pPr>
          </w:p>
        </w:tc>
        <w:tc>
          <w:tcPr>
            <w:tcW w:w="3206" w:type="dxa"/>
          </w:tcPr>
          <w:p w:rsidR="00D55A3B" w:rsidRDefault="00D55A3B" w:rsidP="00D55A3B">
            <w:pPr>
              <w:pStyle w:val="BodyText"/>
              <w:spacing w:after="0"/>
            </w:pPr>
            <w:r>
              <w:t>Display Full Name</w:t>
            </w:r>
          </w:p>
          <w:p w:rsidR="00D55A3B" w:rsidRDefault="00D55A3B" w:rsidP="00D55A3B">
            <w:pPr>
              <w:pStyle w:val="BodyText"/>
              <w:spacing w:after="0"/>
            </w:pPr>
            <w:r w:rsidRPr="001A3424">
              <w:rPr>
                <w:color w:val="0000FF"/>
              </w:rPr>
              <w:t>(</w:t>
            </w:r>
            <w:r>
              <w:rPr>
                <w:color w:val="0000FF"/>
              </w:rPr>
              <w:t>string / 50</w:t>
            </w:r>
            <w:r w:rsidRPr="001A3424">
              <w:rPr>
                <w:color w:val="0000FF"/>
              </w:rPr>
              <w:t>)</w:t>
            </w:r>
          </w:p>
        </w:tc>
        <w:tc>
          <w:tcPr>
            <w:tcW w:w="6426" w:type="dxa"/>
          </w:tcPr>
          <w:p w:rsidR="00D55A3B" w:rsidRPr="00C2679E" w:rsidRDefault="00D55A3B" w:rsidP="00D55A3B">
            <w:pPr>
              <w:pStyle w:val="BodyText"/>
              <w:numPr>
                <w:ilvl w:val="0"/>
                <w:numId w:val="64"/>
              </w:numPr>
              <w:spacing w:before="0" w:after="0"/>
            </w:pPr>
            <w:r w:rsidRPr="003F704F">
              <w:t>Display name, non-abbreviated</w:t>
            </w:r>
          </w:p>
        </w:tc>
      </w:tr>
      <w:tr w:rsidR="00D55A3B" w:rsidRPr="00C2679E" w:rsidTr="00D55A3B">
        <w:trPr>
          <w:cantSplit/>
        </w:trPr>
        <w:tc>
          <w:tcPr>
            <w:tcW w:w="468" w:type="dxa"/>
          </w:tcPr>
          <w:p w:rsidR="00D55A3B" w:rsidRPr="00C2679E" w:rsidRDefault="00D55A3B" w:rsidP="00DE4EB1">
            <w:pPr>
              <w:pStyle w:val="BodyText"/>
              <w:numPr>
                <w:ilvl w:val="0"/>
                <w:numId w:val="108"/>
              </w:numPr>
              <w:spacing w:before="0" w:after="0"/>
              <w:ind w:left="360"/>
            </w:pPr>
          </w:p>
        </w:tc>
        <w:tc>
          <w:tcPr>
            <w:tcW w:w="3206" w:type="dxa"/>
          </w:tcPr>
          <w:p w:rsidR="00D55A3B" w:rsidRDefault="00D55A3B" w:rsidP="00D55A3B">
            <w:pPr>
              <w:pStyle w:val="BodyText"/>
              <w:spacing w:after="0"/>
            </w:pPr>
            <w:r w:rsidRPr="00E25035">
              <w:t>Display</w:t>
            </w:r>
            <w:r>
              <w:t xml:space="preserve"> </w:t>
            </w:r>
            <w:r w:rsidRPr="00E25035">
              <w:t>Abbreviated</w:t>
            </w:r>
            <w:r>
              <w:t xml:space="preserve"> </w:t>
            </w:r>
            <w:r w:rsidRPr="00E25035">
              <w:t>Name</w:t>
            </w:r>
          </w:p>
          <w:p w:rsidR="00D55A3B" w:rsidRPr="00E25035" w:rsidRDefault="00D55A3B" w:rsidP="00D55A3B">
            <w:pPr>
              <w:pStyle w:val="BodyText"/>
              <w:spacing w:after="0"/>
            </w:pPr>
            <w:r w:rsidRPr="001A3424">
              <w:rPr>
                <w:color w:val="0000FF"/>
              </w:rPr>
              <w:t>(</w:t>
            </w:r>
            <w:r>
              <w:rPr>
                <w:color w:val="0000FF"/>
              </w:rPr>
              <w:t>string / 20</w:t>
            </w:r>
            <w:r w:rsidRPr="001A3424">
              <w:rPr>
                <w:color w:val="0000FF"/>
              </w:rPr>
              <w:t>)</w:t>
            </w:r>
          </w:p>
        </w:tc>
        <w:tc>
          <w:tcPr>
            <w:tcW w:w="6426" w:type="dxa"/>
          </w:tcPr>
          <w:p w:rsidR="00D55A3B" w:rsidRPr="00C2679E" w:rsidRDefault="00D55A3B" w:rsidP="00D55A3B">
            <w:pPr>
              <w:pStyle w:val="BodyText"/>
              <w:numPr>
                <w:ilvl w:val="0"/>
                <w:numId w:val="64"/>
              </w:numPr>
              <w:spacing w:before="0" w:after="0"/>
            </w:pPr>
            <w:r w:rsidRPr="00E25035">
              <w:t>Display abbreviation</w:t>
            </w:r>
          </w:p>
        </w:tc>
      </w:tr>
      <w:tr w:rsidR="00D55A3B" w:rsidRPr="00C2679E" w:rsidTr="00D55A3B">
        <w:trPr>
          <w:cantSplit/>
        </w:trPr>
        <w:tc>
          <w:tcPr>
            <w:tcW w:w="468" w:type="dxa"/>
          </w:tcPr>
          <w:p w:rsidR="00D55A3B" w:rsidRPr="00C2679E" w:rsidRDefault="00D55A3B" w:rsidP="00DE4EB1">
            <w:pPr>
              <w:pStyle w:val="BodyText"/>
              <w:numPr>
                <w:ilvl w:val="0"/>
                <w:numId w:val="108"/>
              </w:numPr>
              <w:spacing w:before="0" w:after="0"/>
              <w:ind w:left="360"/>
            </w:pPr>
          </w:p>
        </w:tc>
        <w:tc>
          <w:tcPr>
            <w:tcW w:w="3206" w:type="dxa"/>
          </w:tcPr>
          <w:p w:rsidR="00D55A3B" w:rsidRDefault="00D55A3B" w:rsidP="00D55A3B">
            <w:pPr>
              <w:pStyle w:val="BodyText"/>
              <w:spacing w:after="0"/>
            </w:pPr>
            <w:r>
              <w:t>Conversion Factor</w:t>
            </w:r>
          </w:p>
          <w:p w:rsidR="00D55A3B" w:rsidRPr="00E25035" w:rsidRDefault="00D55A3B" w:rsidP="00D55A3B">
            <w:pPr>
              <w:pStyle w:val="BodyText"/>
              <w:spacing w:after="0"/>
              <w:rPr>
                <w:color w:val="0000FF"/>
              </w:rPr>
            </w:pPr>
            <w:r w:rsidRPr="00E25035">
              <w:rPr>
                <w:color w:val="0000FF"/>
              </w:rPr>
              <w:t>(decimal)</w:t>
            </w:r>
          </w:p>
        </w:tc>
        <w:tc>
          <w:tcPr>
            <w:tcW w:w="6426" w:type="dxa"/>
          </w:tcPr>
          <w:p w:rsidR="00D55A3B" w:rsidRPr="00C2679E" w:rsidRDefault="00D55A3B" w:rsidP="00D55A3B">
            <w:pPr>
              <w:pStyle w:val="BodyText"/>
              <w:numPr>
                <w:ilvl w:val="0"/>
                <w:numId w:val="64"/>
              </w:numPr>
              <w:spacing w:before="0" w:after="0"/>
            </w:pPr>
            <w:r w:rsidRPr="00E25035">
              <w:t xml:space="preserve">Factor to convert any number of these units to </w:t>
            </w:r>
            <w:r w:rsidR="00050CA8">
              <w:t>pounds</w:t>
            </w:r>
          </w:p>
        </w:tc>
      </w:tr>
      <w:tr w:rsidR="00FC5160" w:rsidRPr="00062D9B" w:rsidTr="00FC5160">
        <w:tc>
          <w:tcPr>
            <w:tcW w:w="10100" w:type="dxa"/>
            <w:gridSpan w:val="3"/>
            <w:shd w:val="clear" w:color="auto" w:fill="E6E6E6"/>
          </w:tcPr>
          <w:p w:rsidR="00FC5160" w:rsidRPr="00062D9B" w:rsidRDefault="00FC5160" w:rsidP="00FC5160">
            <w:pPr>
              <w:pStyle w:val="BodyText"/>
              <w:spacing w:after="0"/>
              <w:jc w:val="center"/>
              <w:rPr>
                <w:b/>
              </w:rPr>
            </w:pPr>
            <w:r w:rsidRPr="00062D9B">
              <w:rPr>
                <w:b/>
              </w:rPr>
              <w:t xml:space="preserve">Record type </w:t>
            </w:r>
            <w:r>
              <w:rPr>
                <w:b/>
              </w:rPr>
              <w:t>3</w:t>
            </w:r>
            <w:r w:rsidRPr="00062D9B">
              <w:rPr>
                <w:b/>
              </w:rPr>
              <w:t xml:space="preserve"> – </w:t>
            </w:r>
            <w:r>
              <w:rPr>
                <w:b/>
              </w:rPr>
              <w:t>Food Cost Discounts  (one set of records per file)</w:t>
            </w:r>
          </w:p>
        </w:tc>
      </w:tr>
      <w:tr w:rsidR="00FC5160" w:rsidRPr="00F56882" w:rsidTr="00FC5160">
        <w:trPr>
          <w:cantSplit/>
        </w:trPr>
        <w:tc>
          <w:tcPr>
            <w:tcW w:w="468" w:type="dxa"/>
          </w:tcPr>
          <w:p w:rsidR="00FC5160" w:rsidRPr="00F56882" w:rsidRDefault="00FC5160" w:rsidP="00FC5160">
            <w:pPr>
              <w:pStyle w:val="BodyText"/>
              <w:numPr>
                <w:ilvl w:val="0"/>
                <w:numId w:val="86"/>
              </w:numPr>
              <w:spacing w:before="0" w:after="0"/>
            </w:pPr>
          </w:p>
        </w:tc>
        <w:tc>
          <w:tcPr>
            <w:tcW w:w="3206" w:type="dxa"/>
          </w:tcPr>
          <w:p w:rsidR="00FC5160" w:rsidRPr="00F56882" w:rsidRDefault="00FC5160" w:rsidP="00FC5160">
            <w:pPr>
              <w:pStyle w:val="BodyText"/>
              <w:spacing w:after="0"/>
            </w:pPr>
            <w:r>
              <w:t>Record Type ID</w:t>
            </w:r>
          </w:p>
        </w:tc>
        <w:tc>
          <w:tcPr>
            <w:tcW w:w="6426" w:type="dxa"/>
          </w:tcPr>
          <w:p w:rsidR="00FC5160" w:rsidRPr="00F56882" w:rsidRDefault="00FC5160" w:rsidP="00FC5160">
            <w:pPr>
              <w:pStyle w:val="BodyText"/>
              <w:spacing w:after="0"/>
            </w:pPr>
            <w:r>
              <w:t>“FCDiscount”</w:t>
            </w:r>
          </w:p>
        </w:tc>
      </w:tr>
      <w:tr w:rsidR="00FC5160" w:rsidRPr="00F56882" w:rsidTr="00FC5160">
        <w:trPr>
          <w:cantSplit/>
        </w:trPr>
        <w:tc>
          <w:tcPr>
            <w:tcW w:w="468" w:type="dxa"/>
          </w:tcPr>
          <w:p w:rsidR="00FC5160" w:rsidRPr="00F56882" w:rsidRDefault="00FC5160" w:rsidP="00FC5160">
            <w:pPr>
              <w:pStyle w:val="BodyText"/>
              <w:numPr>
                <w:ilvl w:val="0"/>
                <w:numId w:val="86"/>
              </w:numPr>
              <w:spacing w:before="0" w:after="0"/>
            </w:pPr>
          </w:p>
        </w:tc>
        <w:tc>
          <w:tcPr>
            <w:tcW w:w="3206" w:type="dxa"/>
          </w:tcPr>
          <w:p w:rsidR="00FC5160" w:rsidRDefault="00FC5160" w:rsidP="00FC5160">
            <w:pPr>
              <w:pStyle w:val="BodyText"/>
              <w:spacing w:after="0"/>
            </w:pPr>
            <w:r>
              <w:t>Food Type ID</w:t>
            </w:r>
          </w:p>
          <w:p w:rsidR="00FC5160" w:rsidRPr="00F56882" w:rsidRDefault="00FC5160" w:rsidP="00FC5160">
            <w:pPr>
              <w:pStyle w:val="BodyText"/>
              <w:spacing w:after="0"/>
            </w:pPr>
            <w:r w:rsidRPr="001A3424">
              <w:rPr>
                <w:color w:val="0000FF"/>
              </w:rPr>
              <w:t>(</w:t>
            </w:r>
            <w:r>
              <w:rPr>
                <w:color w:val="0000FF"/>
              </w:rPr>
              <w:t>string</w:t>
            </w:r>
            <w:r w:rsidRPr="001A3424">
              <w:rPr>
                <w:color w:val="0000FF"/>
              </w:rPr>
              <w:t>)</w:t>
            </w:r>
          </w:p>
        </w:tc>
        <w:tc>
          <w:tcPr>
            <w:tcW w:w="6426" w:type="dxa"/>
          </w:tcPr>
          <w:p w:rsidR="00FC5160" w:rsidRPr="004A73C6" w:rsidRDefault="00FC5160" w:rsidP="00FC5160">
            <w:pPr>
              <w:pStyle w:val="BodyText"/>
              <w:spacing w:after="0"/>
            </w:pPr>
            <w:r w:rsidRPr="004A73C6">
              <w:t>ID (Primary key) for the food type</w:t>
            </w:r>
            <w:r>
              <w:t xml:space="preserve"> that qualifies for this discount, assuming the loss reason also matches.</w:t>
            </w:r>
          </w:p>
        </w:tc>
      </w:tr>
      <w:tr w:rsidR="00FC5160" w:rsidRPr="00F56882" w:rsidTr="00FC5160">
        <w:trPr>
          <w:cantSplit/>
        </w:trPr>
        <w:tc>
          <w:tcPr>
            <w:tcW w:w="468" w:type="dxa"/>
          </w:tcPr>
          <w:p w:rsidR="00FC5160" w:rsidRPr="00F56882" w:rsidRDefault="00FC5160" w:rsidP="00FC5160">
            <w:pPr>
              <w:pStyle w:val="BodyText"/>
              <w:numPr>
                <w:ilvl w:val="0"/>
                <w:numId w:val="86"/>
              </w:numPr>
              <w:spacing w:before="0" w:after="0"/>
            </w:pPr>
          </w:p>
        </w:tc>
        <w:tc>
          <w:tcPr>
            <w:tcW w:w="3206" w:type="dxa"/>
          </w:tcPr>
          <w:p w:rsidR="00FC5160" w:rsidRDefault="00FC5160" w:rsidP="00FC5160">
            <w:pPr>
              <w:pStyle w:val="BodyText"/>
              <w:spacing w:after="0"/>
            </w:pPr>
            <w:r>
              <w:t>Loss Type ID</w:t>
            </w:r>
          </w:p>
          <w:p w:rsidR="00FC5160" w:rsidRPr="00F56882" w:rsidRDefault="00FC5160" w:rsidP="00FC5160">
            <w:pPr>
              <w:pStyle w:val="BodyText"/>
              <w:spacing w:after="0"/>
            </w:pPr>
            <w:r w:rsidRPr="001A3424">
              <w:rPr>
                <w:color w:val="0000FF"/>
              </w:rPr>
              <w:t>(</w:t>
            </w:r>
            <w:r>
              <w:rPr>
                <w:color w:val="0000FF"/>
              </w:rPr>
              <w:t>string</w:t>
            </w:r>
            <w:r w:rsidRPr="001A3424">
              <w:rPr>
                <w:color w:val="0000FF"/>
              </w:rPr>
              <w:t>)</w:t>
            </w:r>
          </w:p>
        </w:tc>
        <w:tc>
          <w:tcPr>
            <w:tcW w:w="6426" w:type="dxa"/>
          </w:tcPr>
          <w:p w:rsidR="00FC5160" w:rsidRPr="004A73C6" w:rsidRDefault="00FC5160" w:rsidP="00FC5160">
            <w:pPr>
              <w:pStyle w:val="BodyText"/>
              <w:spacing w:after="0"/>
            </w:pPr>
            <w:r w:rsidRPr="004A73C6">
              <w:t xml:space="preserve">ID (Primary key) for the </w:t>
            </w:r>
            <w:r>
              <w:t>loss reason that qualifies for this discount, assuming the food type also matches.</w:t>
            </w:r>
          </w:p>
        </w:tc>
      </w:tr>
      <w:tr w:rsidR="00FC5160" w:rsidRPr="00FA4370" w:rsidTr="00FC5160">
        <w:trPr>
          <w:cantSplit/>
        </w:trPr>
        <w:tc>
          <w:tcPr>
            <w:tcW w:w="468" w:type="dxa"/>
          </w:tcPr>
          <w:p w:rsidR="00FC5160" w:rsidRPr="004A73C6" w:rsidRDefault="00FC5160" w:rsidP="00FC5160">
            <w:pPr>
              <w:pStyle w:val="BodyText"/>
              <w:numPr>
                <w:ilvl w:val="0"/>
                <w:numId w:val="86"/>
              </w:numPr>
              <w:spacing w:before="0" w:after="0"/>
            </w:pPr>
          </w:p>
        </w:tc>
        <w:tc>
          <w:tcPr>
            <w:tcW w:w="3206" w:type="dxa"/>
          </w:tcPr>
          <w:p w:rsidR="00FC5160" w:rsidRDefault="00FC5160" w:rsidP="00FC5160">
            <w:pPr>
              <w:pStyle w:val="BodyText"/>
              <w:spacing w:after="0"/>
            </w:pPr>
            <w:r>
              <w:t>Discount factor</w:t>
            </w:r>
          </w:p>
          <w:p w:rsidR="00FC5160" w:rsidRPr="004A73C6" w:rsidRDefault="00FC5160" w:rsidP="00FC5160">
            <w:pPr>
              <w:pStyle w:val="BodyText"/>
              <w:spacing w:after="0"/>
            </w:pPr>
            <w:r w:rsidRPr="00D3471E">
              <w:rPr>
                <w:color w:val="0000FF"/>
              </w:rPr>
              <w:t>(</w:t>
            </w:r>
            <w:r>
              <w:rPr>
                <w:color w:val="0000FF"/>
              </w:rPr>
              <w:t>Decimal</w:t>
            </w:r>
            <w:r w:rsidRPr="00D3471E">
              <w:rPr>
                <w:color w:val="0000FF"/>
              </w:rPr>
              <w:t>)</w:t>
            </w:r>
          </w:p>
        </w:tc>
        <w:tc>
          <w:tcPr>
            <w:tcW w:w="6426" w:type="dxa"/>
          </w:tcPr>
          <w:p w:rsidR="00FC5160" w:rsidRDefault="00FC5160" w:rsidP="00FC5160">
            <w:pPr>
              <w:pStyle w:val="BodyText"/>
              <w:spacing w:after="0"/>
            </w:pPr>
            <w:r>
              <w:t>Decimal value of 0 or greater, which provides a multiplier that is applied against computed food cost in the event that a transaction’s food type and loss reason match those in this record.</w:t>
            </w:r>
          </w:p>
          <w:p w:rsidR="00FC5160" w:rsidRDefault="00FC5160" w:rsidP="00FC5160">
            <w:pPr>
              <w:pStyle w:val="BodyText"/>
              <w:spacing w:after="0"/>
            </w:pPr>
          </w:p>
          <w:p w:rsidR="00FC5160" w:rsidRPr="005A34A8" w:rsidRDefault="00FC5160" w:rsidP="00FC5160">
            <w:pPr>
              <w:rPr>
                <w:rFonts w:ascii="Arial" w:hAnsi="Arial" w:cs="Arial"/>
                <w:sz w:val="20"/>
              </w:rPr>
            </w:pPr>
            <w:r>
              <w:t>Waste Cost = (Food cost * (Weight – Container Weight) * Food Cost Discount) + (Container Cost * Container Weight)</w:t>
            </w:r>
            <w:r w:rsidRPr="007745A6">
              <w:rPr>
                <w:sz w:val="24"/>
                <w:szCs w:val="24"/>
              </w:rPr>
              <w:t xml:space="preserve"> </w:t>
            </w:r>
          </w:p>
        </w:tc>
      </w:tr>
      <w:tr w:rsidR="001173FC" w:rsidRPr="00062D9B" w:rsidTr="001173FC">
        <w:tc>
          <w:tcPr>
            <w:tcW w:w="10100" w:type="dxa"/>
            <w:gridSpan w:val="3"/>
            <w:shd w:val="clear" w:color="auto" w:fill="E6E6E6"/>
          </w:tcPr>
          <w:p w:rsidR="001173FC" w:rsidRPr="00062D9B" w:rsidRDefault="001173FC" w:rsidP="001173FC">
            <w:pPr>
              <w:pStyle w:val="BodyText"/>
              <w:spacing w:after="0"/>
              <w:jc w:val="center"/>
              <w:rPr>
                <w:b/>
              </w:rPr>
            </w:pPr>
            <w:r w:rsidRPr="00062D9B">
              <w:rPr>
                <w:b/>
              </w:rPr>
              <w:t xml:space="preserve">Record type </w:t>
            </w:r>
            <w:r w:rsidR="00FC5160">
              <w:rPr>
                <w:b/>
              </w:rPr>
              <w:t>4</w:t>
            </w:r>
            <w:r w:rsidRPr="00062D9B">
              <w:rPr>
                <w:b/>
              </w:rPr>
              <w:t xml:space="preserve"> – Tracker Info (one only per Tracker section – must be first)</w:t>
            </w:r>
          </w:p>
        </w:tc>
      </w:tr>
      <w:tr w:rsidR="001173FC" w:rsidRPr="00F56882" w:rsidTr="001173FC">
        <w:trPr>
          <w:cantSplit/>
        </w:trPr>
        <w:tc>
          <w:tcPr>
            <w:tcW w:w="468" w:type="dxa"/>
          </w:tcPr>
          <w:p w:rsidR="001173FC" w:rsidRPr="00F56882" w:rsidRDefault="001173FC" w:rsidP="001173FC">
            <w:pPr>
              <w:pStyle w:val="BodyText"/>
              <w:numPr>
                <w:ilvl w:val="0"/>
                <w:numId w:val="71"/>
              </w:numPr>
              <w:spacing w:before="0" w:after="0"/>
            </w:pPr>
          </w:p>
        </w:tc>
        <w:tc>
          <w:tcPr>
            <w:tcW w:w="3206" w:type="dxa"/>
          </w:tcPr>
          <w:p w:rsidR="001173FC" w:rsidRPr="00F56882" w:rsidRDefault="001173FC" w:rsidP="001173FC">
            <w:pPr>
              <w:pStyle w:val="BodyText"/>
              <w:spacing w:after="0"/>
            </w:pPr>
            <w:r>
              <w:t>Record Type ID</w:t>
            </w:r>
          </w:p>
        </w:tc>
        <w:tc>
          <w:tcPr>
            <w:tcW w:w="6426" w:type="dxa"/>
          </w:tcPr>
          <w:p w:rsidR="001173FC" w:rsidRPr="00F56882" w:rsidRDefault="001173FC" w:rsidP="001173FC">
            <w:pPr>
              <w:pStyle w:val="BodyText"/>
              <w:numPr>
                <w:ilvl w:val="0"/>
                <w:numId w:val="64"/>
              </w:numPr>
              <w:spacing w:before="0" w:after="0"/>
            </w:pPr>
            <w:r>
              <w:t>“Tracker”</w:t>
            </w:r>
          </w:p>
        </w:tc>
      </w:tr>
      <w:tr w:rsidR="001173FC" w:rsidRPr="00F56882" w:rsidTr="001173FC">
        <w:trPr>
          <w:cantSplit/>
        </w:trPr>
        <w:tc>
          <w:tcPr>
            <w:tcW w:w="468" w:type="dxa"/>
          </w:tcPr>
          <w:p w:rsidR="001173FC" w:rsidRPr="00F56882" w:rsidRDefault="001173FC" w:rsidP="001173FC">
            <w:pPr>
              <w:pStyle w:val="BodyText"/>
              <w:numPr>
                <w:ilvl w:val="0"/>
                <w:numId w:val="71"/>
              </w:numPr>
              <w:spacing w:before="0" w:after="0"/>
            </w:pPr>
          </w:p>
        </w:tc>
        <w:tc>
          <w:tcPr>
            <w:tcW w:w="3206" w:type="dxa"/>
          </w:tcPr>
          <w:p w:rsidR="001173FC" w:rsidRDefault="001173FC" w:rsidP="001173FC">
            <w:pPr>
              <w:pStyle w:val="BodyText"/>
              <w:spacing w:after="0"/>
            </w:pPr>
            <w:r>
              <w:t>Tracker ID</w:t>
            </w:r>
          </w:p>
          <w:p w:rsidR="001173FC" w:rsidRPr="001A3424" w:rsidRDefault="001173FC" w:rsidP="001173FC">
            <w:pPr>
              <w:pStyle w:val="BodyText"/>
              <w:spacing w:after="0"/>
              <w:rPr>
                <w:color w:val="0000FF"/>
              </w:rPr>
            </w:pPr>
            <w:r w:rsidRPr="001A3424">
              <w:rPr>
                <w:color w:val="0000FF"/>
              </w:rPr>
              <w:t>(</w:t>
            </w:r>
            <w:r>
              <w:rPr>
                <w:color w:val="0000FF"/>
              </w:rPr>
              <w:t>integer – in DB as text</w:t>
            </w:r>
            <w:r w:rsidRPr="001A3424">
              <w:rPr>
                <w:color w:val="0000FF"/>
              </w:rPr>
              <w:t>)</w:t>
            </w:r>
          </w:p>
        </w:tc>
        <w:tc>
          <w:tcPr>
            <w:tcW w:w="6426" w:type="dxa"/>
          </w:tcPr>
          <w:p w:rsidR="001173FC" w:rsidRPr="00F56882" w:rsidRDefault="001173FC" w:rsidP="001173FC">
            <w:pPr>
              <w:pStyle w:val="BodyText"/>
              <w:numPr>
                <w:ilvl w:val="0"/>
                <w:numId w:val="64"/>
              </w:numPr>
              <w:spacing w:before="0" w:after="0"/>
            </w:pPr>
            <w:r>
              <w:t>The unique serial number of the target VWT station for this record. (TermID in the DB)</w:t>
            </w:r>
          </w:p>
        </w:tc>
      </w:tr>
      <w:tr w:rsidR="001173FC" w:rsidRPr="00F56882" w:rsidTr="001173FC">
        <w:trPr>
          <w:cantSplit/>
        </w:trPr>
        <w:tc>
          <w:tcPr>
            <w:tcW w:w="468" w:type="dxa"/>
          </w:tcPr>
          <w:p w:rsidR="001173FC" w:rsidRPr="00F56882" w:rsidRDefault="001173FC" w:rsidP="001173FC">
            <w:pPr>
              <w:pStyle w:val="BodyText"/>
              <w:numPr>
                <w:ilvl w:val="0"/>
                <w:numId w:val="71"/>
              </w:numPr>
              <w:spacing w:before="0" w:after="0"/>
            </w:pPr>
          </w:p>
        </w:tc>
        <w:tc>
          <w:tcPr>
            <w:tcW w:w="3206" w:type="dxa"/>
          </w:tcPr>
          <w:p w:rsidR="001173FC" w:rsidRDefault="001173FC" w:rsidP="001173FC">
            <w:pPr>
              <w:pStyle w:val="BodyText"/>
              <w:spacing w:after="0"/>
            </w:pPr>
            <w:r>
              <w:t>Tracker Name</w:t>
            </w:r>
          </w:p>
          <w:p w:rsidR="001173FC" w:rsidRPr="001A3424" w:rsidRDefault="001173FC" w:rsidP="001173FC">
            <w:pPr>
              <w:pStyle w:val="BodyText"/>
              <w:spacing w:after="0"/>
              <w:rPr>
                <w:color w:val="0000FF"/>
              </w:rPr>
            </w:pPr>
            <w:r w:rsidRPr="001A3424">
              <w:rPr>
                <w:color w:val="0000FF"/>
              </w:rPr>
              <w:t>(string</w:t>
            </w:r>
            <w:r>
              <w:rPr>
                <w:color w:val="0000FF"/>
              </w:rPr>
              <w:t xml:space="preserve"> </w:t>
            </w:r>
            <w:r w:rsidRPr="001A3424">
              <w:rPr>
                <w:color w:val="0000FF"/>
              </w:rPr>
              <w:t>/</w:t>
            </w:r>
            <w:r>
              <w:rPr>
                <w:color w:val="0000FF"/>
              </w:rPr>
              <w:t xml:space="preserve"> </w:t>
            </w:r>
            <w:r w:rsidRPr="001A3424">
              <w:rPr>
                <w:color w:val="0000FF"/>
              </w:rPr>
              <w:t>20)</w:t>
            </w:r>
          </w:p>
        </w:tc>
        <w:tc>
          <w:tcPr>
            <w:tcW w:w="6426" w:type="dxa"/>
          </w:tcPr>
          <w:p w:rsidR="001173FC" w:rsidRPr="00F56882" w:rsidRDefault="001173FC" w:rsidP="001173FC">
            <w:pPr>
              <w:pStyle w:val="BodyText"/>
              <w:numPr>
                <w:ilvl w:val="0"/>
                <w:numId w:val="64"/>
              </w:numPr>
              <w:spacing w:before="0" w:after="0"/>
            </w:pPr>
            <w:r>
              <w:t>Text string designating the assigned name of the Tracker associated with Tracker ID. (TermName in the DB)</w:t>
            </w:r>
          </w:p>
        </w:tc>
      </w:tr>
      <w:tr w:rsidR="001173FC" w:rsidRPr="00F56882" w:rsidTr="001173FC">
        <w:trPr>
          <w:cantSplit/>
        </w:trPr>
        <w:tc>
          <w:tcPr>
            <w:tcW w:w="468" w:type="dxa"/>
          </w:tcPr>
          <w:p w:rsidR="001173FC" w:rsidRPr="00F56882" w:rsidRDefault="001173FC" w:rsidP="001173FC">
            <w:pPr>
              <w:pStyle w:val="BodyText"/>
              <w:numPr>
                <w:ilvl w:val="0"/>
                <w:numId w:val="71"/>
              </w:numPr>
              <w:spacing w:before="0" w:after="0"/>
            </w:pPr>
          </w:p>
        </w:tc>
        <w:tc>
          <w:tcPr>
            <w:tcW w:w="3206" w:type="dxa"/>
          </w:tcPr>
          <w:p w:rsidR="001173FC" w:rsidRDefault="001173FC" w:rsidP="001173FC">
            <w:pPr>
              <w:pStyle w:val="BodyText"/>
              <w:spacing w:after="0"/>
            </w:pPr>
            <w:r>
              <w:t>Admin PIN</w:t>
            </w:r>
          </w:p>
          <w:p w:rsidR="001173FC" w:rsidRPr="001A3424" w:rsidRDefault="001173FC" w:rsidP="001173FC">
            <w:pPr>
              <w:pStyle w:val="BodyText"/>
              <w:spacing w:after="0"/>
              <w:rPr>
                <w:color w:val="0000FF"/>
              </w:rPr>
            </w:pPr>
            <w:r>
              <w:rPr>
                <w:color w:val="0000FF"/>
              </w:rPr>
              <w:t>(string / 6 – numerics only)</w:t>
            </w:r>
          </w:p>
        </w:tc>
        <w:tc>
          <w:tcPr>
            <w:tcW w:w="6426" w:type="dxa"/>
          </w:tcPr>
          <w:p w:rsidR="001173FC" w:rsidRDefault="001173FC" w:rsidP="001173FC">
            <w:pPr>
              <w:pStyle w:val="BodyText"/>
              <w:numPr>
                <w:ilvl w:val="0"/>
                <w:numId w:val="64"/>
              </w:numPr>
              <w:spacing w:before="0" w:after="0"/>
            </w:pPr>
            <w:r>
              <w:t>PIN for gaining Admin access (0-6 digits)</w:t>
            </w:r>
          </w:p>
          <w:p w:rsidR="001173FC" w:rsidRPr="00F56882" w:rsidRDefault="001173FC" w:rsidP="001173FC">
            <w:pPr>
              <w:pStyle w:val="BodyText"/>
              <w:numPr>
                <w:ilvl w:val="1"/>
                <w:numId w:val="64"/>
              </w:numPr>
              <w:spacing w:before="0" w:after="0"/>
            </w:pPr>
            <w:r>
              <w:t>0 digits (null) =&gt; no PIN required</w:t>
            </w:r>
          </w:p>
        </w:tc>
      </w:tr>
      <w:tr w:rsidR="001173FC" w:rsidRPr="00F56882" w:rsidTr="001173FC">
        <w:trPr>
          <w:cantSplit/>
        </w:trPr>
        <w:tc>
          <w:tcPr>
            <w:tcW w:w="468" w:type="dxa"/>
          </w:tcPr>
          <w:p w:rsidR="001173FC" w:rsidRPr="00F56882" w:rsidRDefault="001173FC" w:rsidP="001173FC">
            <w:pPr>
              <w:pStyle w:val="BodyText"/>
              <w:numPr>
                <w:ilvl w:val="0"/>
                <w:numId w:val="71"/>
              </w:numPr>
              <w:spacing w:before="0" w:after="0"/>
            </w:pPr>
          </w:p>
        </w:tc>
        <w:tc>
          <w:tcPr>
            <w:tcW w:w="3206" w:type="dxa"/>
          </w:tcPr>
          <w:p w:rsidR="001173FC" w:rsidRDefault="001173FC" w:rsidP="001173FC">
            <w:pPr>
              <w:pStyle w:val="BodyText"/>
              <w:spacing w:after="0"/>
            </w:pPr>
            <w:r>
              <w:t>Waste Loop Timeout value</w:t>
            </w:r>
          </w:p>
          <w:p w:rsidR="001173FC" w:rsidRPr="001A3424" w:rsidRDefault="001173FC" w:rsidP="001173FC">
            <w:pPr>
              <w:pStyle w:val="BodyText"/>
              <w:spacing w:after="0"/>
              <w:rPr>
                <w:color w:val="0000FF"/>
              </w:rPr>
            </w:pPr>
            <w:r w:rsidRPr="001A3424">
              <w:rPr>
                <w:color w:val="0000FF"/>
              </w:rPr>
              <w:t>(integer)</w:t>
            </w:r>
          </w:p>
          <w:p w:rsidR="001173FC" w:rsidRPr="00F56882" w:rsidRDefault="001173FC" w:rsidP="001173FC">
            <w:pPr>
              <w:pStyle w:val="BodyText"/>
              <w:spacing w:after="0"/>
            </w:pPr>
          </w:p>
        </w:tc>
        <w:tc>
          <w:tcPr>
            <w:tcW w:w="6426" w:type="dxa"/>
          </w:tcPr>
          <w:p w:rsidR="001173FC" w:rsidRPr="00F56882" w:rsidRDefault="001173FC" w:rsidP="001173FC">
            <w:pPr>
              <w:pStyle w:val="BodyText"/>
              <w:numPr>
                <w:ilvl w:val="0"/>
                <w:numId w:val="64"/>
              </w:numPr>
              <w:spacing w:before="0" w:after="0"/>
            </w:pPr>
            <w:r>
              <w:t>Number of seconds of inactivity, during a waste log reading, before the current user is logged out and the station is returned to the Stage 1 menu.</w:t>
            </w:r>
          </w:p>
        </w:tc>
      </w:tr>
      <w:tr w:rsidR="001173FC" w:rsidRPr="00F56882" w:rsidTr="001173FC">
        <w:trPr>
          <w:cantSplit/>
        </w:trPr>
        <w:tc>
          <w:tcPr>
            <w:tcW w:w="468" w:type="dxa"/>
          </w:tcPr>
          <w:p w:rsidR="001173FC" w:rsidRPr="00F56882" w:rsidRDefault="001173FC" w:rsidP="001173FC">
            <w:pPr>
              <w:pStyle w:val="BodyText"/>
              <w:numPr>
                <w:ilvl w:val="0"/>
                <w:numId w:val="71"/>
              </w:numPr>
              <w:spacing w:before="0" w:after="0"/>
            </w:pPr>
          </w:p>
        </w:tc>
        <w:tc>
          <w:tcPr>
            <w:tcW w:w="3206" w:type="dxa"/>
          </w:tcPr>
          <w:p w:rsidR="001173FC" w:rsidRDefault="001173FC" w:rsidP="001173FC">
            <w:pPr>
              <w:pStyle w:val="BodyText"/>
              <w:spacing w:after="0"/>
            </w:pPr>
            <w:r>
              <w:t>Admin Timeout value</w:t>
            </w:r>
          </w:p>
          <w:p w:rsidR="001173FC" w:rsidRPr="001A3424" w:rsidRDefault="001173FC" w:rsidP="001173FC">
            <w:pPr>
              <w:pStyle w:val="BodyText"/>
              <w:spacing w:after="0"/>
              <w:rPr>
                <w:color w:val="0000FF"/>
              </w:rPr>
            </w:pPr>
            <w:r w:rsidRPr="001A3424">
              <w:rPr>
                <w:color w:val="0000FF"/>
              </w:rPr>
              <w:t>(integer)</w:t>
            </w:r>
          </w:p>
          <w:p w:rsidR="001173FC" w:rsidRPr="00F56882" w:rsidRDefault="001173FC" w:rsidP="001173FC">
            <w:pPr>
              <w:pStyle w:val="BodyText"/>
              <w:spacing w:after="0"/>
            </w:pPr>
          </w:p>
        </w:tc>
        <w:tc>
          <w:tcPr>
            <w:tcW w:w="6426" w:type="dxa"/>
          </w:tcPr>
          <w:p w:rsidR="001173FC" w:rsidRPr="00F56882" w:rsidRDefault="001173FC" w:rsidP="001173FC">
            <w:pPr>
              <w:pStyle w:val="BodyText"/>
              <w:numPr>
                <w:ilvl w:val="0"/>
                <w:numId w:val="64"/>
              </w:numPr>
              <w:spacing w:before="0" w:after="0"/>
            </w:pPr>
            <w:r>
              <w:t>Number of seconds of inactivity, during an Admin session, before the current user is logged out and the station is returned to the Stage 1 menu.</w:t>
            </w:r>
          </w:p>
        </w:tc>
      </w:tr>
      <w:tr w:rsidR="001173FC" w:rsidRPr="00F56882" w:rsidTr="001173FC">
        <w:trPr>
          <w:cantSplit/>
        </w:trPr>
        <w:tc>
          <w:tcPr>
            <w:tcW w:w="468" w:type="dxa"/>
          </w:tcPr>
          <w:p w:rsidR="001173FC" w:rsidRPr="00F56882" w:rsidRDefault="001173FC" w:rsidP="001173FC">
            <w:pPr>
              <w:pStyle w:val="BodyText"/>
              <w:numPr>
                <w:ilvl w:val="0"/>
                <w:numId w:val="71"/>
              </w:numPr>
              <w:spacing w:before="0" w:after="0"/>
            </w:pPr>
          </w:p>
        </w:tc>
        <w:tc>
          <w:tcPr>
            <w:tcW w:w="3206" w:type="dxa"/>
          </w:tcPr>
          <w:p w:rsidR="001173FC" w:rsidRDefault="001173FC" w:rsidP="001173FC">
            <w:pPr>
              <w:pStyle w:val="BodyText"/>
              <w:spacing w:after="0"/>
            </w:pPr>
            <w:r>
              <w:t>Attract Loop Timeout value</w:t>
            </w:r>
          </w:p>
          <w:p w:rsidR="001173FC" w:rsidRPr="001A3424" w:rsidRDefault="001173FC" w:rsidP="001173FC">
            <w:pPr>
              <w:pStyle w:val="BodyText"/>
              <w:spacing w:after="0"/>
              <w:rPr>
                <w:color w:val="0000FF"/>
              </w:rPr>
            </w:pPr>
            <w:r w:rsidRPr="001A3424">
              <w:rPr>
                <w:color w:val="0000FF"/>
              </w:rPr>
              <w:t>(integer)</w:t>
            </w:r>
          </w:p>
        </w:tc>
        <w:tc>
          <w:tcPr>
            <w:tcW w:w="6426" w:type="dxa"/>
          </w:tcPr>
          <w:p w:rsidR="001173FC" w:rsidRPr="00F56882" w:rsidRDefault="001173FC" w:rsidP="001173FC">
            <w:pPr>
              <w:pStyle w:val="BodyText"/>
              <w:numPr>
                <w:ilvl w:val="0"/>
                <w:numId w:val="64"/>
              </w:numPr>
              <w:spacing w:before="0" w:after="0"/>
            </w:pPr>
            <w:r>
              <w:t>Number of seconds of inactivity, while at the Stage 1 menu, before the attract loop starts.</w:t>
            </w:r>
          </w:p>
        </w:tc>
      </w:tr>
      <w:tr w:rsidR="002311AD" w:rsidRPr="00A96D63" w:rsidTr="00952092">
        <w:trPr>
          <w:cantSplit/>
        </w:trPr>
        <w:tc>
          <w:tcPr>
            <w:tcW w:w="468" w:type="dxa"/>
          </w:tcPr>
          <w:p w:rsidR="002311AD" w:rsidRPr="00A96D63" w:rsidRDefault="002311AD" w:rsidP="00952092">
            <w:pPr>
              <w:pStyle w:val="BodyText"/>
              <w:numPr>
                <w:ilvl w:val="0"/>
                <w:numId w:val="71"/>
              </w:numPr>
              <w:spacing w:before="0" w:after="0"/>
            </w:pPr>
          </w:p>
        </w:tc>
        <w:tc>
          <w:tcPr>
            <w:tcW w:w="3206" w:type="dxa"/>
          </w:tcPr>
          <w:p w:rsidR="002311AD" w:rsidRDefault="002311AD" w:rsidP="00952092">
            <w:pPr>
              <w:pStyle w:val="BodyText"/>
              <w:spacing w:after="0"/>
            </w:pPr>
            <w:r w:rsidRPr="00A96D63">
              <w:t>Delete Record Reachback Timeout value (see View/Change</w:t>
            </w:r>
            <w:r>
              <w:t xml:space="preserve"> funct</w:t>
            </w:r>
            <w:r w:rsidRPr="00A96D63">
              <w:t xml:space="preserve"> in VWT)</w:t>
            </w:r>
            <w:r>
              <w:t xml:space="preserve"> </w:t>
            </w:r>
          </w:p>
          <w:p w:rsidR="002311AD" w:rsidRPr="001A3424" w:rsidRDefault="002311AD" w:rsidP="00952092">
            <w:pPr>
              <w:pStyle w:val="BodyText"/>
              <w:spacing w:after="0"/>
              <w:rPr>
                <w:color w:val="0000FF"/>
              </w:rPr>
            </w:pPr>
            <w:r w:rsidRPr="001A3424">
              <w:rPr>
                <w:color w:val="0000FF"/>
              </w:rPr>
              <w:t>(integer)</w:t>
            </w:r>
          </w:p>
        </w:tc>
        <w:tc>
          <w:tcPr>
            <w:tcW w:w="6426" w:type="dxa"/>
          </w:tcPr>
          <w:p w:rsidR="002311AD" w:rsidRPr="00A96D63" w:rsidRDefault="002311AD" w:rsidP="00952092">
            <w:pPr>
              <w:pStyle w:val="BodyText"/>
              <w:numPr>
                <w:ilvl w:val="0"/>
                <w:numId w:val="64"/>
              </w:numPr>
              <w:spacing w:before="0" w:after="0"/>
            </w:pPr>
            <w:r w:rsidRPr="00A96D63">
              <w:t>Number of seconds that can elapse before a waste record can no longer be edited or deleted on the Tracker.  0 means that records cannot be edited or deleted.</w:t>
            </w:r>
          </w:p>
        </w:tc>
      </w:tr>
      <w:tr w:rsidR="001173FC" w:rsidRPr="00A96D63" w:rsidTr="001173FC">
        <w:trPr>
          <w:cantSplit/>
        </w:trPr>
        <w:tc>
          <w:tcPr>
            <w:tcW w:w="468" w:type="dxa"/>
          </w:tcPr>
          <w:p w:rsidR="001173FC" w:rsidRPr="00A96D63" w:rsidRDefault="001173FC" w:rsidP="001173FC">
            <w:pPr>
              <w:pStyle w:val="BodyText"/>
              <w:numPr>
                <w:ilvl w:val="0"/>
                <w:numId w:val="71"/>
              </w:numPr>
              <w:spacing w:before="0" w:after="0"/>
            </w:pPr>
          </w:p>
        </w:tc>
        <w:tc>
          <w:tcPr>
            <w:tcW w:w="3206" w:type="dxa"/>
          </w:tcPr>
          <w:p w:rsidR="001173FC" w:rsidRPr="00A04EFD" w:rsidRDefault="002311AD" w:rsidP="001173FC">
            <w:pPr>
              <w:pStyle w:val="BodyText"/>
              <w:spacing w:after="0"/>
              <w:rPr>
                <w:highlight w:val="yellow"/>
              </w:rPr>
            </w:pPr>
            <w:r w:rsidRPr="00A04EFD">
              <w:rPr>
                <w:highlight w:val="yellow"/>
              </w:rPr>
              <w:t>Default Waste Class</w:t>
            </w:r>
          </w:p>
          <w:p w:rsidR="002311AD" w:rsidRPr="00A04EFD" w:rsidRDefault="002311AD" w:rsidP="001173FC">
            <w:pPr>
              <w:pStyle w:val="BodyText"/>
              <w:spacing w:after="0"/>
              <w:rPr>
                <w:color w:val="0000FF"/>
                <w:highlight w:val="yellow"/>
              </w:rPr>
            </w:pPr>
            <w:r w:rsidRPr="00A04EFD">
              <w:rPr>
                <w:color w:val="0000FF"/>
                <w:highlight w:val="yellow"/>
              </w:rPr>
              <w:t>(integer)</w:t>
            </w:r>
            <w:bookmarkStart w:id="182" w:name="configfoodrecord"/>
            <w:bookmarkEnd w:id="182"/>
          </w:p>
        </w:tc>
        <w:tc>
          <w:tcPr>
            <w:tcW w:w="6426" w:type="dxa"/>
          </w:tcPr>
          <w:p w:rsidR="001173FC" w:rsidRPr="00A04EFD" w:rsidRDefault="002311AD" w:rsidP="001173FC">
            <w:pPr>
              <w:pStyle w:val="BodyText"/>
              <w:numPr>
                <w:ilvl w:val="0"/>
                <w:numId w:val="64"/>
              </w:numPr>
              <w:spacing w:before="0" w:after="0"/>
              <w:rPr>
                <w:highlight w:val="yellow"/>
              </w:rPr>
            </w:pPr>
            <w:r w:rsidRPr="00A04EFD">
              <w:rPr>
                <w:highlight w:val="yellow"/>
              </w:rPr>
              <w:t>Standard Waste Class # that is used to configure the UI.  Standard values thus far:</w:t>
            </w:r>
          </w:p>
          <w:p w:rsidR="002311AD" w:rsidRPr="00A04EFD" w:rsidRDefault="002311AD" w:rsidP="002311AD">
            <w:pPr>
              <w:pStyle w:val="BodyText"/>
              <w:numPr>
                <w:ilvl w:val="1"/>
                <w:numId w:val="64"/>
              </w:numPr>
              <w:spacing w:before="0" w:after="0"/>
              <w:rPr>
                <w:highlight w:val="yellow"/>
              </w:rPr>
            </w:pPr>
            <w:r w:rsidRPr="00A04EFD">
              <w:rPr>
                <w:highlight w:val="yellow"/>
              </w:rPr>
              <w:t xml:space="preserve">-1 </w:t>
            </w:r>
            <w:r w:rsidR="00E20782" w:rsidRPr="00A04EFD">
              <w:rPr>
                <w:highlight w:val="yellow"/>
              </w:rPr>
              <w:t xml:space="preserve">= </w:t>
            </w:r>
            <w:r w:rsidRPr="00A04EFD">
              <w:rPr>
                <w:highlight w:val="yellow"/>
              </w:rPr>
              <w:t>All Waste Classes (most generic)</w:t>
            </w:r>
          </w:p>
          <w:p w:rsidR="002311AD" w:rsidRPr="00A04EFD" w:rsidRDefault="002311AD" w:rsidP="002311AD">
            <w:pPr>
              <w:pStyle w:val="BodyText"/>
              <w:numPr>
                <w:ilvl w:val="1"/>
                <w:numId w:val="64"/>
              </w:numPr>
              <w:spacing w:before="0" w:after="0"/>
              <w:rPr>
                <w:highlight w:val="yellow"/>
              </w:rPr>
            </w:pPr>
            <w:r w:rsidRPr="00A04EFD">
              <w:rPr>
                <w:highlight w:val="yellow"/>
              </w:rPr>
              <w:t>0</w:t>
            </w:r>
            <w:r w:rsidR="00E20782" w:rsidRPr="00A04EFD">
              <w:rPr>
                <w:highlight w:val="yellow"/>
              </w:rPr>
              <w:t xml:space="preserve"> =</w:t>
            </w:r>
            <w:r w:rsidRPr="00A04EFD">
              <w:rPr>
                <w:highlight w:val="yellow"/>
              </w:rPr>
              <w:t xml:space="preserve">  Food_General – </w:t>
            </w:r>
            <w:r w:rsidR="00E20782" w:rsidRPr="00A04EFD">
              <w:rPr>
                <w:highlight w:val="yellow"/>
              </w:rPr>
              <w:t>(</w:t>
            </w:r>
            <w:r w:rsidRPr="00A04EFD">
              <w:rPr>
                <w:highlight w:val="yellow"/>
              </w:rPr>
              <w:t>standard, generic Food mode</w:t>
            </w:r>
            <w:r w:rsidR="00E20782" w:rsidRPr="00A04EFD">
              <w:rPr>
                <w:highlight w:val="yellow"/>
              </w:rPr>
              <w:t>)</w:t>
            </w:r>
          </w:p>
          <w:p w:rsidR="002311AD" w:rsidRPr="00A04EFD" w:rsidRDefault="002311AD" w:rsidP="002311AD">
            <w:pPr>
              <w:pStyle w:val="BodyText"/>
              <w:numPr>
                <w:ilvl w:val="1"/>
                <w:numId w:val="64"/>
              </w:numPr>
              <w:spacing w:before="0" w:after="0"/>
              <w:rPr>
                <w:highlight w:val="yellow"/>
              </w:rPr>
            </w:pPr>
            <w:r w:rsidRPr="00A04EFD">
              <w:rPr>
                <w:highlight w:val="yellow"/>
              </w:rPr>
              <w:t xml:space="preserve">100000 </w:t>
            </w:r>
            <w:r w:rsidR="00E20782" w:rsidRPr="00A04EFD">
              <w:rPr>
                <w:highlight w:val="yellow"/>
              </w:rPr>
              <w:t>= Non-food_General (</w:t>
            </w:r>
            <w:r w:rsidRPr="00A04EFD">
              <w:rPr>
                <w:highlight w:val="yellow"/>
              </w:rPr>
              <w:t>standard, generic Non-food mode</w:t>
            </w:r>
            <w:r w:rsidR="00E20782" w:rsidRPr="00A04EFD">
              <w:rPr>
                <w:highlight w:val="yellow"/>
              </w:rPr>
              <w:t>)</w:t>
            </w:r>
          </w:p>
          <w:p w:rsidR="002311AD" w:rsidRPr="00A04EFD" w:rsidRDefault="002311AD" w:rsidP="002311AD">
            <w:pPr>
              <w:pStyle w:val="BodyText"/>
              <w:numPr>
                <w:ilvl w:val="1"/>
                <w:numId w:val="64"/>
              </w:numPr>
              <w:spacing w:before="0" w:after="0"/>
              <w:rPr>
                <w:highlight w:val="yellow"/>
              </w:rPr>
            </w:pPr>
          </w:p>
        </w:tc>
      </w:tr>
      <w:tr w:rsidR="001173FC" w:rsidRPr="00062D9B" w:rsidTr="001173FC">
        <w:tc>
          <w:tcPr>
            <w:tcW w:w="10100" w:type="dxa"/>
            <w:gridSpan w:val="3"/>
            <w:shd w:val="clear" w:color="auto" w:fill="E6E6E6"/>
          </w:tcPr>
          <w:p w:rsidR="001173FC" w:rsidRPr="00062D9B" w:rsidRDefault="001173FC" w:rsidP="001173FC">
            <w:pPr>
              <w:pStyle w:val="BodyText"/>
              <w:spacing w:after="0"/>
              <w:jc w:val="center"/>
              <w:rPr>
                <w:b/>
              </w:rPr>
            </w:pPr>
            <w:r w:rsidRPr="00062D9B">
              <w:rPr>
                <w:b/>
              </w:rPr>
              <w:t xml:space="preserve">Record type </w:t>
            </w:r>
            <w:r w:rsidR="00FC5160">
              <w:rPr>
                <w:b/>
              </w:rPr>
              <w:t>5</w:t>
            </w:r>
            <w:r w:rsidRPr="00062D9B">
              <w:rPr>
                <w:b/>
              </w:rPr>
              <w:t xml:space="preserve"> – Site Info (one only per Tracker section)</w:t>
            </w:r>
          </w:p>
        </w:tc>
      </w:tr>
      <w:tr w:rsidR="001173FC" w:rsidRPr="00F56882" w:rsidTr="001173FC">
        <w:trPr>
          <w:cantSplit/>
        </w:trPr>
        <w:tc>
          <w:tcPr>
            <w:tcW w:w="468" w:type="dxa"/>
          </w:tcPr>
          <w:p w:rsidR="001173FC" w:rsidRPr="00F56882" w:rsidRDefault="001173FC" w:rsidP="001173FC">
            <w:pPr>
              <w:pStyle w:val="BodyText"/>
              <w:numPr>
                <w:ilvl w:val="0"/>
                <w:numId w:val="73"/>
              </w:numPr>
              <w:spacing w:before="0" w:after="0"/>
            </w:pPr>
          </w:p>
        </w:tc>
        <w:tc>
          <w:tcPr>
            <w:tcW w:w="3206" w:type="dxa"/>
          </w:tcPr>
          <w:p w:rsidR="001173FC" w:rsidRPr="00F56882" w:rsidRDefault="001173FC" w:rsidP="001173FC">
            <w:pPr>
              <w:pStyle w:val="BodyText"/>
              <w:spacing w:after="0"/>
            </w:pPr>
            <w:r>
              <w:t>Record Type ID</w:t>
            </w:r>
          </w:p>
        </w:tc>
        <w:tc>
          <w:tcPr>
            <w:tcW w:w="6426" w:type="dxa"/>
          </w:tcPr>
          <w:p w:rsidR="001173FC" w:rsidRPr="00F56882" w:rsidRDefault="001173FC" w:rsidP="001173FC">
            <w:pPr>
              <w:pStyle w:val="BodyText"/>
              <w:numPr>
                <w:ilvl w:val="0"/>
                <w:numId w:val="64"/>
              </w:numPr>
              <w:spacing w:before="0" w:after="0"/>
            </w:pPr>
            <w:r>
              <w:t>“Site”</w:t>
            </w:r>
          </w:p>
        </w:tc>
      </w:tr>
      <w:tr w:rsidR="001173FC" w:rsidRPr="00F56882" w:rsidTr="001173FC">
        <w:trPr>
          <w:cantSplit/>
        </w:trPr>
        <w:tc>
          <w:tcPr>
            <w:tcW w:w="468" w:type="dxa"/>
          </w:tcPr>
          <w:p w:rsidR="001173FC" w:rsidRPr="00F56882" w:rsidRDefault="001173FC" w:rsidP="001173FC">
            <w:pPr>
              <w:pStyle w:val="BodyText"/>
              <w:numPr>
                <w:ilvl w:val="0"/>
                <w:numId w:val="73"/>
              </w:numPr>
              <w:spacing w:before="0" w:after="0"/>
            </w:pPr>
          </w:p>
        </w:tc>
        <w:tc>
          <w:tcPr>
            <w:tcW w:w="3206" w:type="dxa"/>
          </w:tcPr>
          <w:p w:rsidR="001173FC" w:rsidRDefault="001173FC" w:rsidP="001173FC">
            <w:pPr>
              <w:pStyle w:val="BodyText"/>
              <w:spacing w:after="0"/>
            </w:pPr>
            <w:r>
              <w:t>Site ID</w:t>
            </w:r>
          </w:p>
          <w:p w:rsidR="001173FC" w:rsidRPr="00F56882" w:rsidRDefault="001173FC" w:rsidP="001173FC">
            <w:pPr>
              <w:pStyle w:val="BodyText"/>
              <w:spacing w:after="0"/>
            </w:pPr>
            <w:r w:rsidRPr="001A3424">
              <w:rPr>
                <w:color w:val="0000FF"/>
              </w:rPr>
              <w:t>(integer)</w:t>
            </w:r>
          </w:p>
        </w:tc>
        <w:tc>
          <w:tcPr>
            <w:tcW w:w="6426" w:type="dxa"/>
          </w:tcPr>
          <w:p w:rsidR="001173FC" w:rsidRPr="00F56882" w:rsidRDefault="001173FC" w:rsidP="001173FC">
            <w:pPr>
              <w:pStyle w:val="BodyText"/>
              <w:numPr>
                <w:ilvl w:val="0"/>
                <w:numId w:val="64"/>
              </w:numPr>
              <w:spacing w:before="0" w:after="0"/>
            </w:pPr>
            <w:r>
              <w:t>ID (Primary key) of this site in the database</w:t>
            </w:r>
          </w:p>
        </w:tc>
      </w:tr>
      <w:tr w:rsidR="001173FC" w:rsidRPr="00F56882" w:rsidTr="001173FC">
        <w:trPr>
          <w:cantSplit/>
        </w:trPr>
        <w:tc>
          <w:tcPr>
            <w:tcW w:w="468" w:type="dxa"/>
          </w:tcPr>
          <w:p w:rsidR="001173FC" w:rsidRPr="00F56882" w:rsidRDefault="001173FC" w:rsidP="001173FC">
            <w:pPr>
              <w:pStyle w:val="BodyText"/>
              <w:numPr>
                <w:ilvl w:val="0"/>
                <w:numId w:val="73"/>
              </w:numPr>
              <w:spacing w:before="0" w:after="0"/>
            </w:pPr>
          </w:p>
        </w:tc>
        <w:tc>
          <w:tcPr>
            <w:tcW w:w="3206" w:type="dxa"/>
          </w:tcPr>
          <w:p w:rsidR="001173FC" w:rsidRDefault="001173FC" w:rsidP="001173FC">
            <w:pPr>
              <w:pStyle w:val="BodyText"/>
              <w:spacing w:after="0"/>
            </w:pPr>
            <w:r>
              <w:t>Site Name</w:t>
            </w:r>
          </w:p>
          <w:p w:rsidR="001173FC" w:rsidRPr="00F56882" w:rsidRDefault="001173FC" w:rsidP="001173FC">
            <w:pPr>
              <w:pStyle w:val="BodyText"/>
              <w:spacing w:after="0"/>
            </w:pPr>
            <w:r w:rsidRPr="001A3424">
              <w:rPr>
                <w:color w:val="0000FF"/>
              </w:rPr>
              <w:t>(</w:t>
            </w:r>
            <w:r>
              <w:rPr>
                <w:color w:val="0000FF"/>
              </w:rPr>
              <w:t>string</w:t>
            </w:r>
            <w:r w:rsidRPr="001A3424">
              <w:rPr>
                <w:color w:val="0000FF"/>
              </w:rPr>
              <w:t>)</w:t>
            </w:r>
          </w:p>
        </w:tc>
        <w:tc>
          <w:tcPr>
            <w:tcW w:w="6426" w:type="dxa"/>
          </w:tcPr>
          <w:p w:rsidR="001173FC" w:rsidRPr="00F56882" w:rsidRDefault="001173FC" w:rsidP="001173FC">
            <w:pPr>
              <w:pStyle w:val="BodyText"/>
              <w:numPr>
                <w:ilvl w:val="0"/>
                <w:numId w:val="64"/>
              </w:numPr>
              <w:spacing w:before="0" w:after="0"/>
            </w:pPr>
            <w:r>
              <w:t>Text name of this site</w:t>
            </w:r>
          </w:p>
        </w:tc>
      </w:tr>
      <w:tr w:rsidR="001173FC" w:rsidRPr="00F56882" w:rsidTr="001173FC">
        <w:trPr>
          <w:cantSplit/>
        </w:trPr>
        <w:tc>
          <w:tcPr>
            <w:tcW w:w="468" w:type="dxa"/>
          </w:tcPr>
          <w:p w:rsidR="001173FC" w:rsidRPr="00F56882" w:rsidRDefault="001173FC" w:rsidP="001173FC">
            <w:pPr>
              <w:pStyle w:val="BodyText"/>
              <w:numPr>
                <w:ilvl w:val="0"/>
                <w:numId w:val="73"/>
              </w:numPr>
              <w:spacing w:before="0" w:after="0"/>
            </w:pPr>
          </w:p>
        </w:tc>
        <w:tc>
          <w:tcPr>
            <w:tcW w:w="3206" w:type="dxa"/>
          </w:tcPr>
          <w:p w:rsidR="001173FC" w:rsidRDefault="001173FC" w:rsidP="001173FC">
            <w:pPr>
              <w:pStyle w:val="BodyText"/>
              <w:spacing w:after="0"/>
            </w:pPr>
            <w:r>
              <w:t>Type Catalog ID</w:t>
            </w:r>
          </w:p>
          <w:p w:rsidR="001173FC" w:rsidRPr="00F56882" w:rsidRDefault="001173FC" w:rsidP="001173FC">
            <w:pPr>
              <w:pStyle w:val="BodyText"/>
              <w:spacing w:after="0"/>
            </w:pPr>
            <w:r w:rsidRPr="001A3424">
              <w:rPr>
                <w:color w:val="0000FF"/>
              </w:rPr>
              <w:t>(integer)</w:t>
            </w:r>
          </w:p>
        </w:tc>
        <w:tc>
          <w:tcPr>
            <w:tcW w:w="6426" w:type="dxa"/>
          </w:tcPr>
          <w:p w:rsidR="001173FC" w:rsidRDefault="001173FC" w:rsidP="001173FC">
            <w:pPr>
              <w:pStyle w:val="BodyText"/>
              <w:numPr>
                <w:ilvl w:val="0"/>
                <w:numId w:val="64"/>
              </w:numPr>
              <w:spacing w:before="0" w:after="0"/>
            </w:pPr>
            <w:r>
              <w:t xml:space="preserve">ID (Primary key) of this Type Catalog in the database </w:t>
            </w:r>
          </w:p>
          <w:p w:rsidR="001173FC" w:rsidRPr="00F56882" w:rsidRDefault="001173FC" w:rsidP="001173FC">
            <w:pPr>
              <w:pStyle w:val="BodyText"/>
              <w:numPr>
                <w:ilvl w:val="0"/>
                <w:numId w:val="64"/>
              </w:numPr>
              <w:spacing w:before="0" w:after="0"/>
            </w:pPr>
            <w:r>
              <w:t>0 =&gt; Master Type Catalog</w:t>
            </w:r>
          </w:p>
        </w:tc>
      </w:tr>
      <w:tr w:rsidR="001173FC" w:rsidRPr="00F56882" w:rsidTr="001173FC">
        <w:trPr>
          <w:cantSplit/>
        </w:trPr>
        <w:tc>
          <w:tcPr>
            <w:tcW w:w="468" w:type="dxa"/>
          </w:tcPr>
          <w:p w:rsidR="001173FC" w:rsidRPr="00F56882" w:rsidRDefault="001173FC" w:rsidP="001173FC">
            <w:pPr>
              <w:pStyle w:val="BodyText"/>
              <w:numPr>
                <w:ilvl w:val="0"/>
                <w:numId w:val="73"/>
              </w:numPr>
              <w:spacing w:before="0" w:after="0"/>
            </w:pPr>
          </w:p>
        </w:tc>
        <w:tc>
          <w:tcPr>
            <w:tcW w:w="3206" w:type="dxa"/>
          </w:tcPr>
          <w:p w:rsidR="001173FC" w:rsidRDefault="001173FC" w:rsidP="001173FC">
            <w:pPr>
              <w:pStyle w:val="BodyText"/>
              <w:spacing w:after="0"/>
            </w:pPr>
            <w:r>
              <w:t>Type Catalog Name</w:t>
            </w:r>
          </w:p>
          <w:p w:rsidR="001173FC" w:rsidRPr="00F56882" w:rsidRDefault="001173FC" w:rsidP="001173FC">
            <w:pPr>
              <w:pStyle w:val="BodyText"/>
              <w:spacing w:after="0"/>
            </w:pPr>
            <w:r w:rsidRPr="001A3424">
              <w:rPr>
                <w:color w:val="0000FF"/>
              </w:rPr>
              <w:t>(</w:t>
            </w:r>
            <w:r>
              <w:rPr>
                <w:color w:val="0000FF"/>
              </w:rPr>
              <w:t>string / 50</w:t>
            </w:r>
            <w:r w:rsidRPr="001A3424">
              <w:rPr>
                <w:color w:val="0000FF"/>
              </w:rPr>
              <w:t>)</w:t>
            </w:r>
          </w:p>
        </w:tc>
        <w:tc>
          <w:tcPr>
            <w:tcW w:w="6426" w:type="dxa"/>
          </w:tcPr>
          <w:p w:rsidR="001173FC" w:rsidRPr="00F56882" w:rsidRDefault="001173FC" w:rsidP="001173FC">
            <w:pPr>
              <w:pStyle w:val="BodyText"/>
              <w:numPr>
                <w:ilvl w:val="0"/>
                <w:numId w:val="64"/>
              </w:numPr>
              <w:spacing w:before="0" w:after="0"/>
            </w:pPr>
            <w:r>
              <w:t>Text name of this Type Catalog</w:t>
            </w:r>
          </w:p>
        </w:tc>
      </w:tr>
      <w:tr w:rsidR="001173FC" w:rsidRPr="00062D9B" w:rsidTr="001173FC">
        <w:tc>
          <w:tcPr>
            <w:tcW w:w="10100" w:type="dxa"/>
            <w:gridSpan w:val="3"/>
            <w:shd w:val="clear" w:color="auto" w:fill="E6E6E6"/>
          </w:tcPr>
          <w:p w:rsidR="001173FC" w:rsidRPr="00062D9B" w:rsidRDefault="001173FC" w:rsidP="001173FC">
            <w:pPr>
              <w:pStyle w:val="BodyText"/>
              <w:spacing w:after="0"/>
              <w:jc w:val="center"/>
              <w:rPr>
                <w:b/>
              </w:rPr>
            </w:pPr>
            <w:r w:rsidRPr="00062D9B">
              <w:rPr>
                <w:b/>
              </w:rPr>
              <w:t xml:space="preserve">Record type </w:t>
            </w:r>
            <w:r w:rsidR="00FC5160">
              <w:rPr>
                <w:b/>
              </w:rPr>
              <w:t>6</w:t>
            </w:r>
            <w:r w:rsidRPr="00062D9B">
              <w:rPr>
                <w:b/>
              </w:rPr>
              <w:t xml:space="preserve"> – Languages (one only per Tracker section)</w:t>
            </w:r>
          </w:p>
        </w:tc>
      </w:tr>
      <w:tr w:rsidR="001173FC" w:rsidRPr="00F56882" w:rsidTr="001173FC">
        <w:trPr>
          <w:cantSplit/>
        </w:trPr>
        <w:tc>
          <w:tcPr>
            <w:tcW w:w="468" w:type="dxa"/>
          </w:tcPr>
          <w:p w:rsidR="001173FC" w:rsidRPr="00F56882" w:rsidRDefault="001173FC" w:rsidP="001173FC">
            <w:pPr>
              <w:pStyle w:val="BodyText"/>
              <w:numPr>
                <w:ilvl w:val="0"/>
                <w:numId w:val="76"/>
              </w:numPr>
              <w:spacing w:before="0" w:after="0"/>
            </w:pPr>
          </w:p>
        </w:tc>
        <w:tc>
          <w:tcPr>
            <w:tcW w:w="3206" w:type="dxa"/>
          </w:tcPr>
          <w:p w:rsidR="001173FC" w:rsidRPr="00F56882" w:rsidRDefault="001173FC" w:rsidP="001173FC">
            <w:pPr>
              <w:pStyle w:val="BodyText"/>
              <w:spacing w:after="0"/>
            </w:pPr>
            <w:r>
              <w:t>Record Type ID</w:t>
            </w:r>
          </w:p>
        </w:tc>
        <w:tc>
          <w:tcPr>
            <w:tcW w:w="6426" w:type="dxa"/>
          </w:tcPr>
          <w:p w:rsidR="001173FC" w:rsidRPr="00F56882" w:rsidRDefault="001173FC" w:rsidP="001173FC">
            <w:pPr>
              <w:pStyle w:val="BodyText"/>
              <w:numPr>
                <w:ilvl w:val="0"/>
                <w:numId w:val="64"/>
              </w:numPr>
              <w:spacing w:before="0" w:after="0"/>
            </w:pPr>
            <w:r>
              <w:t>“Lang”</w:t>
            </w:r>
          </w:p>
        </w:tc>
      </w:tr>
      <w:tr w:rsidR="001173FC" w:rsidRPr="00F56882" w:rsidTr="001173FC">
        <w:trPr>
          <w:cantSplit/>
        </w:trPr>
        <w:tc>
          <w:tcPr>
            <w:tcW w:w="468" w:type="dxa"/>
          </w:tcPr>
          <w:p w:rsidR="001173FC" w:rsidRPr="00F56882" w:rsidRDefault="001173FC" w:rsidP="001173FC">
            <w:pPr>
              <w:pStyle w:val="BodyText"/>
              <w:numPr>
                <w:ilvl w:val="0"/>
                <w:numId w:val="76"/>
              </w:numPr>
              <w:spacing w:before="0" w:after="0"/>
            </w:pPr>
          </w:p>
        </w:tc>
        <w:tc>
          <w:tcPr>
            <w:tcW w:w="3206" w:type="dxa"/>
          </w:tcPr>
          <w:p w:rsidR="001173FC" w:rsidRDefault="001173FC" w:rsidP="001173FC">
            <w:pPr>
              <w:pStyle w:val="BodyText"/>
              <w:spacing w:after="0"/>
            </w:pPr>
            <w:r>
              <w:t>Languages</w:t>
            </w:r>
          </w:p>
          <w:p w:rsidR="001173FC" w:rsidRPr="00F56882" w:rsidRDefault="001173FC" w:rsidP="001173FC">
            <w:pPr>
              <w:pStyle w:val="BodyText"/>
              <w:spacing w:after="0"/>
            </w:pPr>
            <w:r w:rsidRPr="001A3424">
              <w:rPr>
                <w:color w:val="0000FF"/>
              </w:rPr>
              <w:t>(</w:t>
            </w:r>
            <w:r>
              <w:rPr>
                <w:color w:val="0000FF"/>
              </w:rPr>
              <w:t>string</w:t>
            </w:r>
            <w:r w:rsidRPr="001A3424">
              <w:rPr>
                <w:color w:val="0000FF"/>
              </w:rPr>
              <w:t>)</w:t>
            </w:r>
          </w:p>
        </w:tc>
        <w:tc>
          <w:tcPr>
            <w:tcW w:w="6426" w:type="dxa"/>
          </w:tcPr>
          <w:p w:rsidR="001173FC" w:rsidRDefault="001173FC" w:rsidP="001173FC">
            <w:pPr>
              <w:pStyle w:val="BodyText"/>
              <w:numPr>
                <w:ilvl w:val="0"/>
                <w:numId w:val="64"/>
              </w:numPr>
              <w:spacing w:before="0" w:after="0"/>
            </w:pPr>
            <w:r>
              <w:t xml:space="preserve">Sequence of </w:t>
            </w:r>
            <w:r w:rsidRPr="00062D9B">
              <w:rPr>
                <w:color w:val="FF0000"/>
                <w:u w:val="single"/>
              </w:rPr>
              <w:t>1-2</w:t>
            </w:r>
            <w:r>
              <w:t xml:space="preserve"> Language Names, using Microsoft globalization nomenclature, in order of priority.</w:t>
            </w:r>
          </w:p>
          <w:p w:rsidR="001173FC" w:rsidRDefault="001173FC" w:rsidP="001173FC">
            <w:pPr>
              <w:pStyle w:val="BodyText"/>
              <w:numPr>
                <w:ilvl w:val="0"/>
                <w:numId w:val="64"/>
              </w:numPr>
              <w:spacing w:before="0" w:after="0"/>
            </w:pPr>
            <w:r>
              <w:t>If English + Spanish:</w:t>
            </w:r>
          </w:p>
          <w:p w:rsidR="001173FC" w:rsidRDefault="001173FC" w:rsidP="001173FC">
            <w:pPr>
              <w:pStyle w:val="BodyText"/>
              <w:numPr>
                <w:ilvl w:val="1"/>
                <w:numId w:val="64"/>
              </w:numPr>
              <w:spacing w:before="0" w:after="0"/>
            </w:pPr>
            <w:r>
              <w:t>Must be “en,es”</w:t>
            </w:r>
          </w:p>
          <w:p w:rsidR="001173FC" w:rsidRDefault="001173FC" w:rsidP="001173FC">
            <w:pPr>
              <w:pStyle w:val="BodyText"/>
              <w:numPr>
                <w:ilvl w:val="0"/>
                <w:numId w:val="64"/>
              </w:numPr>
              <w:spacing w:before="0" w:after="0"/>
            </w:pPr>
            <w:r>
              <w:t>If English only:</w:t>
            </w:r>
          </w:p>
          <w:p w:rsidR="001173FC" w:rsidRPr="00F56882" w:rsidRDefault="001173FC" w:rsidP="001173FC">
            <w:pPr>
              <w:pStyle w:val="BodyText"/>
              <w:numPr>
                <w:ilvl w:val="1"/>
                <w:numId w:val="64"/>
              </w:numPr>
              <w:spacing w:before="0" w:after="0"/>
            </w:pPr>
            <w:r>
              <w:t>Must be “en”</w:t>
            </w:r>
          </w:p>
        </w:tc>
      </w:tr>
      <w:tr w:rsidR="001173FC" w:rsidRPr="00062D9B" w:rsidTr="001173FC">
        <w:tc>
          <w:tcPr>
            <w:tcW w:w="10100" w:type="dxa"/>
            <w:gridSpan w:val="3"/>
            <w:shd w:val="clear" w:color="auto" w:fill="E6E6E6"/>
          </w:tcPr>
          <w:p w:rsidR="001173FC" w:rsidRPr="00062D9B" w:rsidRDefault="001173FC" w:rsidP="001173FC">
            <w:pPr>
              <w:pStyle w:val="BodyText"/>
              <w:spacing w:after="0"/>
              <w:jc w:val="center"/>
              <w:rPr>
                <w:b/>
              </w:rPr>
            </w:pPr>
            <w:r w:rsidRPr="00062D9B">
              <w:rPr>
                <w:b/>
              </w:rPr>
              <w:t xml:space="preserve">Record type </w:t>
            </w:r>
            <w:r w:rsidR="00FC5160">
              <w:rPr>
                <w:b/>
              </w:rPr>
              <w:t>7</w:t>
            </w:r>
            <w:r w:rsidRPr="00062D9B">
              <w:rPr>
                <w:b/>
              </w:rPr>
              <w:t xml:space="preserve"> – Units of Weight Measure (one only per Tracker section)</w:t>
            </w:r>
          </w:p>
        </w:tc>
      </w:tr>
      <w:tr w:rsidR="001173FC" w:rsidRPr="00C2679E" w:rsidTr="001173FC">
        <w:trPr>
          <w:cantSplit/>
        </w:trPr>
        <w:tc>
          <w:tcPr>
            <w:tcW w:w="468" w:type="dxa"/>
          </w:tcPr>
          <w:p w:rsidR="001173FC" w:rsidRPr="00C2679E" w:rsidRDefault="001173FC" w:rsidP="001173FC">
            <w:pPr>
              <w:pStyle w:val="BodyText"/>
              <w:numPr>
                <w:ilvl w:val="0"/>
                <w:numId w:val="75"/>
              </w:numPr>
              <w:spacing w:before="0" w:after="0"/>
            </w:pPr>
          </w:p>
        </w:tc>
        <w:tc>
          <w:tcPr>
            <w:tcW w:w="3206" w:type="dxa"/>
          </w:tcPr>
          <w:p w:rsidR="001173FC" w:rsidRPr="00F56882" w:rsidRDefault="001173FC" w:rsidP="001173FC">
            <w:pPr>
              <w:pStyle w:val="BodyText"/>
              <w:spacing w:after="0"/>
            </w:pPr>
            <w:r>
              <w:t>Record Type ID</w:t>
            </w:r>
          </w:p>
        </w:tc>
        <w:tc>
          <w:tcPr>
            <w:tcW w:w="6426" w:type="dxa"/>
          </w:tcPr>
          <w:p w:rsidR="001173FC" w:rsidRPr="00C2679E" w:rsidRDefault="001173FC" w:rsidP="001173FC">
            <w:pPr>
              <w:pStyle w:val="BodyText"/>
              <w:numPr>
                <w:ilvl w:val="0"/>
                <w:numId w:val="64"/>
              </w:numPr>
              <w:spacing w:before="0" w:after="0"/>
            </w:pPr>
            <w:r>
              <w:t>“Units”</w:t>
            </w:r>
          </w:p>
        </w:tc>
      </w:tr>
      <w:tr w:rsidR="001173FC" w:rsidRPr="00C2679E" w:rsidTr="001173FC">
        <w:trPr>
          <w:cantSplit/>
        </w:trPr>
        <w:tc>
          <w:tcPr>
            <w:tcW w:w="468" w:type="dxa"/>
          </w:tcPr>
          <w:p w:rsidR="001173FC" w:rsidRPr="00C2679E" w:rsidRDefault="001173FC" w:rsidP="001173FC">
            <w:pPr>
              <w:pStyle w:val="BodyText"/>
              <w:numPr>
                <w:ilvl w:val="0"/>
                <w:numId w:val="75"/>
              </w:numPr>
              <w:spacing w:before="0" w:after="0"/>
            </w:pPr>
          </w:p>
        </w:tc>
        <w:tc>
          <w:tcPr>
            <w:tcW w:w="3206" w:type="dxa"/>
          </w:tcPr>
          <w:p w:rsidR="001173FC" w:rsidRDefault="001173FC" w:rsidP="001173FC">
            <w:pPr>
              <w:pStyle w:val="BodyText"/>
              <w:spacing w:after="0"/>
            </w:pPr>
            <w:r>
              <w:t>Display weight</w:t>
            </w:r>
            <w:r w:rsidRPr="00C2679E">
              <w:t xml:space="preserve"> units of measure</w:t>
            </w:r>
          </w:p>
          <w:p w:rsidR="001173FC" w:rsidRPr="00C2679E" w:rsidRDefault="001173FC" w:rsidP="001173FC">
            <w:pPr>
              <w:pStyle w:val="BodyText"/>
              <w:spacing w:after="0"/>
            </w:pPr>
            <w:r w:rsidRPr="001A3424">
              <w:rPr>
                <w:color w:val="0000FF"/>
              </w:rPr>
              <w:t>(</w:t>
            </w:r>
            <w:r>
              <w:rPr>
                <w:color w:val="0000FF"/>
              </w:rPr>
              <w:t>string</w:t>
            </w:r>
            <w:r w:rsidRPr="001A3424">
              <w:rPr>
                <w:color w:val="0000FF"/>
              </w:rPr>
              <w:t>)</w:t>
            </w:r>
          </w:p>
        </w:tc>
        <w:tc>
          <w:tcPr>
            <w:tcW w:w="6426" w:type="dxa"/>
          </w:tcPr>
          <w:p w:rsidR="001173FC" w:rsidRDefault="001173FC" w:rsidP="001173FC">
            <w:pPr>
              <w:pStyle w:val="BodyText"/>
              <w:numPr>
                <w:ilvl w:val="0"/>
                <w:numId w:val="64"/>
              </w:numPr>
              <w:spacing w:before="0" w:after="0"/>
            </w:pPr>
            <w:r w:rsidRPr="00C2679E">
              <w:t>Specifier of what the weight of th</w:t>
            </w:r>
            <w:r>
              <w:t>e</w:t>
            </w:r>
            <w:r w:rsidRPr="00C2679E">
              <w:t xml:space="preserve"> transaction</w:t>
            </w:r>
            <w:r>
              <w:t>s</w:t>
            </w:r>
            <w:r w:rsidRPr="00C2679E">
              <w:t xml:space="preserve"> </w:t>
            </w:r>
            <w:r>
              <w:t>are</w:t>
            </w:r>
            <w:r w:rsidRPr="00C2679E">
              <w:t xml:space="preserve"> </w:t>
            </w:r>
            <w:r>
              <w:t xml:space="preserve">displayed </w:t>
            </w:r>
            <w:r w:rsidRPr="00C2679E">
              <w:t>in</w:t>
            </w:r>
            <w:r>
              <w:t xml:space="preserve">, i.e. can be either: </w:t>
            </w:r>
            <w:r w:rsidRPr="00C2679E">
              <w:t xml:space="preserve"> </w:t>
            </w:r>
            <w:r>
              <w:t>‘</w:t>
            </w:r>
            <w:r w:rsidRPr="00C2679E">
              <w:t>lb</w:t>
            </w:r>
            <w:r>
              <w:t>’ or ‘</w:t>
            </w:r>
            <w:r w:rsidRPr="00C2679E">
              <w:t>kg</w:t>
            </w:r>
            <w:r>
              <w:t xml:space="preserve">’.  </w:t>
            </w:r>
          </w:p>
          <w:p w:rsidR="001173FC" w:rsidRDefault="001173FC" w:rsidP="001173FC">
            <w:pPr>
              <w:pStyle w:val="BodyText"/>
              <w:numPr>
                <w:ilvl w:val="0"/>
                <w:numId w:val="64"/>
              </w:numPr>
              <w:spacing w:before="0" w:after="0"/>
            </w:pPr>
            <w:r>
              <w:t>Note: internally all weights are tracked as lbs.</w:t>
            </w:r>
          </w:p>
          <w:p w:rsidR="001173FC" w:rsidRPr="009027EE" w:rsidRDefault="001173FC" w:rsidP="001173FC">
            <w:pPr>
              <w:pStyle w:val="BodyText"/>
              <w:numPr>
                <w:ilvl w:val="0"/>
                <w:numId w:val="64"/>
              </w:numPr>
              <w:spacing w:before="0" w:after="0"/>
              <w:rPr>
                <w:color w:val="FF0000"/>
              </w:rPr>
            </w:pPr>
            <w:r w:rsidRPr="009027EE">
              <w:rPr>
                <w:color w:val="FF0000"/>
              </w:rPr>
              <w:t>Note: for 4.2 – VWT expects lb only (kg display is not yet implemented)</w:t>
            </w:r>
          </w:p>
        </w:tc>
      </w:tr>
      <w:tr w:rsidR="001173FC" w:rsidRPr="00062D9B" w:rsidTr="001173FC">
        <w:tc>
          <w:tcPr>
            <w:tcW w:w="10100" w:type="dxa"/>
            <w:gridSpan w:val="3"/>
            <w:shd w:val="clear" w:color="auto" w:fill="E6E6E6"/>
          </w:tcPr>
          <w:p w:rsidR="001173FC" w:rsidRPr="00062D9B" w:rsidRDefault="001173FC" w:rsidP="001173FC">
            <w:pPr>
              <w:pStyle w:val="BodyText"/>
              <w:spacing w:after="0"/>
              <w:jc w:val="center"/>
              <w:rPr>
                <w:b/>
              </w:rPr>
            </w:pPr>
            <w:r w:rsidRPr="00062D9B">
              <w:rPr>
                <w:b/>
              </w:rPr>
              <w:t xml:space="preserve">Record type </w:t>
            </w:r>
            <w:r w:rsidR="00FC5160">
              <w:rPr>
                <w:b/>
              </w:rPr>
              <w:t>8</w:t>
            </w:r>
            <w:r w:rsidRPr="00062D9B">
              <w:rPr>
                <w:b/>
              </w:rPr>
              <w:t xml:space="preserve"> – Operation Mode (one only per Tracker section)</w:t>
            </w:r>
          </w:p>
        </w:tc>
      </w:tr>
      <w:tr w:rsidR="001173FC" w:rsidRPr="00F56882" w:rsidTr="001173FC">
        <w:trPr>
          <w:cantSplit/>
        </w:trPr>
        <w:tc>
          <w:tcPr>
            <w:tcW w:w="468" w:type="dxa"/>
          </w:tcPr>
          <w:p w:rsidR="001173FC" w:rsidRPr="00F56882" w:rsidRDefault="001173FC" w:rsidP="001173FC">
            <w:pPr>
              <w:pStyle w:val="BodyText"/>
              <w:numPr>
                <w:ilvl w:val="0"/>
                <w:numId w:val="74"/>
              </w:numPr>
              <w:spacing w:before="0" w:after="0"/>
            </w:pPr>
          </w:p>
        </w:tc>
        <w:tc>
          <w:tcPr>
            <w:tcW w:w="3206" w:type="dxa"/>
          </w:tcPr>
          <w:p w:rsidR="001173FC" w:rsidRPr="00F56882" w:rsidRDefault="001173FC" w:rsidP="001173FC">
            <w:pPr>
              <w:pStyle w:val="BodyText"/>
              <w:spacing w:after="0"/>
            </w:pPr>
            <w:r>
              <w:t>Record Type ID</w:t>
            </w:r>
          </w:p>
        </w:tc>
        <w:tc>
          <w:tcPr>
            <w:tcW w:w="6426" w:type="dxa"/>
          </w:tcPr>
          <w:p w:rsidR="001173FC" w:rsidRPr="00F56882" w:rsidRDefault="001173FC" w:rsidP="001173FC">
            <w:pPr>
              <w:pStyle w:val="BodyText"/>
              <w:numPr>
                <w:ilvl w:val="0"/>
                <w:numId w:val="64"/>
              </w:numPr>
              <w:spacing w:before="0" w:after="0"/>
            </w:pPr>
            <w:r>
              <w:t>“Mode”</w:t>
            </w:r>
          </w:p>
        </w:tc>
      </w:tr>
      <w:tr w:rsidR="001173FC" w:rsidRPr="00F56882" w:rsidTr="001173FC">
        <w:trPr>
          <w:cantSplit/>
        </w:trPr>
        <w:tc>
          <w:tcPr>
            <w:tcW w:w="468" w:type="dxa"/>
          </w:tcPr>
          <w:p w:rsidR="001173FC" w:rsidRPr="00F56882" w:rsidRDefault="001173FC" w:rsidP="001173FC">
            <w:pPr>
              <w:pStyle w:val="BodyText"/>
              <w:numPr>
                <w:ilvl w:val="0"/>
                <w:numId w:val="74"/>
              </w:numPr>
              <w:spacing w:before="0" w:after="0"/>
            </w:pPr>
          </w:p>
        </w:tc>
        <w:tc>
          <w:tcPr>
            <w:tcW w:w="3206" w:type="dxa"/>
          </w:tcPr>
          <w:p w:rsidR="001173FC" w:rsidRDefault="001173FC" w:rsidP="001173FC">
            <w:pPr>
              <w:pStyle w:val="BodyText"/>
              <w:spacing w:after="0"/>
            </w:pPr>
            <w:r>
              <w:t>User Login Mode</w:t>
            </w:r>
          </w:p>
          <w:p w:rsidR="001173FC" w:rsidRPr="00F56882" w:rsidRDefault="001173FC" w:rsidP="001173FC">
            <w:pPr>
              <w:pStyle w:val="BodyText"/>
              <w:spacing w:after="0"/>
            </w:pPr>
            <w:r w:rsidRPr="001A3424">
              <w:rPr>
                <w:color w:val="0000FF"/>
              </w:rPr>
              <w:t>(</w:t>
            </w:r>
            <w:r>
              <w:rPr>
                <w:color w:val="0000FF"/>
              </w:rPr>
              <w:t>string</w:t>
            </w:r>
            <w:r w:rsidRPr="001A3424">
              <w:rPr>
                <w:color w:val="0000FF"/>
              </w:rPr>
              <w:t>)</w:t>
            </w:r>
          </w:p>
        </w:tc>
        <w:tc>
          <w:tcPr>
            <w:tcW w:w="6426" w:type="dxa"/>
          </w:tcPr>
          <w:p w:rsidR="001173FC" w:rsidRDefault="001173FC" w:rsidP="001173FC">
            <w:pPr>
              <w:pStyle w:val="BodyText"/>
              <w:numPr>
                <w:ilvl w:val="0"/>
                <w:numId w:val="64"/>
              </w:numPr>
              <w:spacing w:before="0" w:after="0"/>
            </w:pPr>
            <w:r>
              <w:t>“Login-On” indicates login is required</w:t>
            </w:r>
          </w:p>
          <w:p w:rsidR="001173FC" w:rsidRPr="00F56882" w:rsidRDefault="001173FC" w:rsidP="001173FC">
            <w:pPr>
              <w:pStyle w:val="BodyText"/>
              <w:numPr>
                <w:ilvl w:val="0"/>
                <w:numId w:val="64"/>
              </w:numPr>
              <w:spacing w:before="0" w:after="0"/>
            </w:pPr>
            <w:r>
              <w:t>“Login-Off” indicates login is not required</w:t>
            </w:r>
          </w:p>
        </w:tc>
      </w:tr>
      <w:tr w:rsidR="001173FC" w:rsidRPr="00F56882" w:rsidTr="001173FC">
        <w:trPr>
          <w:cantSplit/>
        </w:trPr>
        <w:tc>
          <w:tcPr>
            <w:tcW w:w="468" w:type="dxa"/>
          </w:tcPr>
          <w:p w:rsidR="001173FC" w:rsidRPr="00F56882" w:rsidRDefault="001173FC" w:rsidP="001173FC">
            <w:pPr>
              <w:pStyle w:val="BodyText"/>
              <w:numPr>
                <w:ilvl w:val="0"/>
                <w:numId w:val="74"/>
              </w:numPr>
              <w:spacing w:before="0" w:after="0"/>
            </w:pPr>
          </w:p>
        </w:tc>
        <w:tc>
          <w:tcPr>
            <w:tcW w:w="3206" w:type="dxa"/>
          </w:tcPr>
          <w:p w:rsidR="001173FC" w:rsidRDefault="001173FC" w:rsidP="001173FC">
            <w:pPr>
              <w:pStyle w:val="BodyText"/>
              <w:spacing w:after="0"/>
            </w:pPr>
            <w:r>
              <w:t>Food Mode</w:t>
            </w:r>
          </w:p>
          <w:p w:rsidR="001173FC" w:rsidRPr="00F56882" w:rsidRDefault="001173FC" w:rsidP="001173FC">
            <w:pPr>
              <w:pStyle w:val="BodyText"/>
              <w:spacing w:after="0"/>
            </w:pPr>
            <w:r w:rsidRPr="001A3424">
              <w:rPr>
                <w:color w:val="0000FF"/>
              </w:rPr>
              <w:t>(</w:t>
            </w:r>
            <w:r>
              <w:rPr>
                <w:color w:val="0000FF"/>
              </w:rPr>
              <w:t>string</w:t>
            </w:r>
            <w:r w:rsidRPr="001A3424">
              <w:rPr>
                <w:color w:val="0000FF"/>
              </w:rPr>
              <w:t>)</w:t>
            </w:r>
          </w:p>
        </w:tc>
        <w:tc>
          <w:tcPr>
            <w:tcW w:w="6426" w:type="dxa"/>
          </w:tcPr>
          <w:p w:rsidR="001173FC" w:rsidRDefault="001173FC" w:rsidP="001173FC">
            <w:pPr>
              <w:pStyle w:val="BodyText"/>
              <w:numPr>
                <w:ilvl w:val="0"/>
                <w:numId w:val="64"/>
              </w:numPr>
              <w:spacing w:before="0" w:after="0"/>
            </w:pPr>
            <w:r>
              <w:t>“Food-On” indicates loss code entry is required</w:t>
            </w:r>
          </w:p>
          <w:p w:rsidR="001173FC" w:rsidRPr="00F56882" w:rsidRDefault="001173FC" w:rsidP="001173FC">
            <w:pPr>
              <w:pStyle w:val="BodyText"/>
              <w:numPr>
                <w:ilvl w:val="0"/>
                <w:numId w:val="64"/>
              </w:numPr>
              <w:spacing w:before="0" w:after="0"/>
            </w:pPr>
            <w:r>
              <w:t>“Food-Off” indicates loss code entry is not required</w:t>
            </w:r>
          </w:p>
        </w:tc>
      </w:tr>
      <w:tr w:rsidR="001173FC" w:rsidRPr="00F56882" w:rsidTr="001173FC">
        <w:trPr>
          <w:cantSplit/>
        </w:trPr>
        <w:tc>
          <w:tcPr>
            <w:tcW w:w="468" w:type="dxa"/>
          </w:tcPr>
          <w:p w:rsidR="001173FC" w:rsidRPr="00F56882" w:rsidRDefault="001173FC" w:rsidP="001173FC">
            <w:pPr>
              <w:pStyle w:val="BodyText"/>
              <w:numPr>
                <w:ilvl w:val="0"/>
                <w:numId w:val="74"/>
              </w:numPr>
              <w:spacing w:before="0" w:after="0"/>
            </w:pPr>
          </w:p>
        </w:tc>
        <w:tc>
          <w:tcPr>
            <w:tcW w:w="3206" w:type="dxa"/>
          </w:tcPr>
          <w:p w:rsidR="001173FC" w:rsidRDefault="001173FC" w:rsidP="001173FC">
            <w:pPr>
              <w:pStyle w:val="BodyText"/>
              <w:spacing w:after="0"/>
            </w:pPr>
            <w:r>
              <w:t>Loss Mode</w:t>
            </w:r>
          </w:p>
          <w:p w:rsidR="001173FC" w:rsidRPr="00F56882" w:rsidRDefault="001173FC" w:rsidP="001173FC">
            <w:pPr>
              <w:pStyle w:val="BodyText"/>
              <w:spacing w:after="0"/>
            </w:pPr>
            <w:r w:rsidRPr="001A3424">
              <w:rPr>
                <w:color w:val="0000FF"/>
              </w:rPr>
              <w:t>(</w:t>
            </w:r>
            <w:r>
              <w:rPr>
                <w:color w:val="0000FF"/>
              </w:rPr>
              <w:t>string</w:t>
            </w:r>
            <w:r w:rsidRPr="001A3424">
              <w:rPr>
                <w:color w:val="0000FF"/>
              </w:rPr>
              <w:t>)</w:t>
            </w:r>
          </w:p>
        </w:tc>
        <w:tc>
          <w:tcPr>
            <w:tcW w:w="6426" w:type="dxa"/>
          </w:tcPr>
          <w:p w:rsidR="001173FC" w:rsidRDefault="001173FC" w:rsidP="001173FC">
            <w:pPr>
              <w:pStyle w:val="BodyText"/>
              <w:numPr>
                <w:ilvl w:val="0"/>
                <w:numId w:val="64"/>
              </w:numPr>
              <w:spacing w:before="0" w:after="0"/>
            </w:pPr>
            <w:r>
              <w:t>“Loss-On” indicates loss code entry is required</w:t>
            </w:r>
          </w:p>
          <w:p w:rsidR="001173FC" w:rsidRPr="00F56882" w:rsidRDefault="001173FC" w:rsidP="001173FC">
            <w:pPr>
              <w:pStyle w:val="BodyText"/>
              <w:numPr>
                <w:ilvl w:val="0"/>
                <w:numId w:val="64"/>
              </w:numPr>
              <w:spacing w:before="0" w:after="0"/>
            </w:pPr>
            <w:r>
              <w:t>“Loss-Off” indicates loss code entry is not required</w:t>
            </w:r>
          </w:p>
        </w:tc>
      </w:tr>
      <w:tr w:rsidR="001173FC" w:rsidRPr="00F56882" w:rsidTr="001173FC">
        <w:trPr>
          <w:cantSplit/>
        </w:trPr>
        <w:tc>
          <w:tcPr>
            <w:tcW w:w="468" w:type="dxa"/>
          </w:tcPr>
          <w:p w:rsidR="001173FC" w:rsidRPr="00F56882" w:rsidRDefault="001173FC" w:rsidP="001173FC">
            <w:pPr>
              <w:pStyle w:val="BodyText"/>
              <w:numPr>
                <w:ilvl w:val="0"/>
                <w:numId w:val="74"/>
              </w:numPr>
              <w:spacing w:before="0" w:after="0"/>
            </w:pPr>
          </w:p>
        </w:tc>
        <w:tc>
          <w:tcPr>
            <w:tcW w:w="3206" w:type="dxa"/>
          </w:tcPr>
          <w:p w:rsidR="001173FC" w:rsidRDefault="001173FC" w:rsidP="001173FC">
            <w:pPr>
              <w:pStyle w:val="BodyText"/>
              <w:spacing w:after="0"/>
            </w:pPr>
            <w:r>
              <w:t>Tare Mode</w:t>
            </w:r>
          </w:p>
          <w:p w:rsidR="001173FC" w:rsidRPr="00F56882" w:rsidRDefault="001173FC" w:rsidP="001173FC">
            <w:pPr>
              <w:pStyle w:val="BodyText"/>
              <w:spacing w:after="0"/>
            </w:pPr>
            <w:r w:rsidRPr="001A3424">
              <w:rPr>
                <w:color w:val="0000FF"/>
              </w:rPr>
              <w:t>(</w:t>
            </w:r>
            <w:r>
              <w:rPr>
                <w:color w:val="0000FF"/>
              </w:rPr>
              <w:t>string</w:t>
            </w:r>
            <w:r w:rsidRPr="001A3424">
              <w:rPr>
                <w:color w:val="0000FF"/>
              </w:rPr>
              <w:t>)</w:t>
            </w:r>
          </w:p>
        </w:tc>
        <w:tc>
          <w:tcPr>
            <w:tcW w:w="6426" w:type="dxa"/>
          </w:tcPr>
          <w:p w:rsidR="001173FC" w:rsidRDefault="001173FC" w:rsidP="001173FC">
            <w:pPr>
              <w:pStyle w:val="BodyText"/>
              <w:numPr>
                <w:ilvl w:val="0"/>
                <w:numId w:val="64"/>
              </w:numPr>
              <w:spacing w:before="0" w:after="0"/>
            </w:pPr>
            <w:r>
              <w:t>“Tare-On” indicates tare code entry is required</w:t>
            </w:r>
          </w:p>
          <w:p w:rsidR="001173FC" w:rsidRPr="00F56882" w:rsidRDefault="001173FC" w:rsidP="001173FC">
            <w:pPr>
              <w:pStyle w:val="BodyText"/>
              <w:numPr>
                <w:ilvl w:val="0"/>
                <w:numId w:val="64"/>
              </w:numPr>
              <w:spacing w:before="0" w:after="0"/>
            </w:pPr>
            <w:r>
              <w:t>“Tare-Off” indicates tare code entry is not required</w:t>
            </w:r>
          </w:p>
        </w:tc>
      </w:tr>
      <w:tr w:rsidR="001173FC" w:rsidRPr="00F56882" w:rsidTr="001173FC">
        <w:trPr>
          <w:cantSplit/>
        </w:trPr>
        <w:tc>
          <w:tcPr>
            <w:tcW w:w="468" w:type="dxa"/>
          </w:tcPr>
          <w:p w:rsidR="001173FC" w:rsidRPr="00F56882" w:rsidRDefault="001173FC" w:rsidP="001173FC">
            <w:pPr>
              <w:pStyle w:val="BodyText"/>
              <w:numPr>
                <w:ilvl w:val="0"/>
                <w:numId w:val="74"/>
              </w:numPr>
              <w:spacing w:before="0" w:after="0"/>
            </w:pPr>
          </w:p>
        </w:tc>
        <w:tc>
          <w:tcPr>
            <w:tcW w:w="3206" w:type="dxa"/>
          </w:tcPr>
          <w:p w:rsidR="001173FC" w:rsidRDefault="001173FC" w:rsidP="001173FC">
            <w:pPr>
              <w:pStyle w:val="BodyText"/>
              <w:spacing w:after="0"/>
            </w:pPr>
            <w:r>
              <w:t>EO Mode</w:t>
            </w:r>
          </w:p>
          <w:p w:rsidR="001173FC" w:rsidRPr="00F56882" w:rsidRDefault="001173FC" w:rsidP="001173FC">
            <w:pPr>
              <w:pStyle w:val="BodyText"/>
              <w:spacing w:after="0"/>
            </w:pPr>
            <w:r w:rsidRPr="001A3424">
              <w:rPr>
                <w:color w:val="0000FF"/>
              </w:rPr>
              <w:t>(</w:t>
            </w:r>
            <w:r>
              <w:rPr>
                <w:color w:val="0000FF"/>
              </w:rPr>
              <w:t>string</w:t>
            </w:r>
            <w:r w:rsidRPr="001A3424">
              <w:rPr>
                <w:color w:val="0000FF"/>
              </w:rPr>
              <w:t>)</w:t>
            </w:r>
          </w:p>
        </w:tc>
        <w:tc>
          <w:tcPr>
            <w:tcW w:w="6426" w:type="dxa"/>
          </w:tcPr>
          <w:p w:rsidR="001173FC" w:rsidRDefault="001173FC" w:rsidP="001173FC">
            <w:pPr>
              <w:pStyle w:val="BodyText"/>
              <w:numPr>
                <w:ilvl w:val="0"/>
                <w:numId w:val="64"/>
              </w:numPr>
              <w:spacing w:before="0" w:after="0"/>
            </w:pPr>
            <w:r>
              <w:t>“EO-On” indicates EO button should be displayed on Tracker for user-optional EO number entry.</w:t>
            </w:r>
          </w:p>
          <w:p w:rsidR="001173FC" w:rsidRDefault="001173FC" w:rsidP="001173FC">
            <w:pPr>
              <w:pStyle w:val="BodyText"/>
              <w:numPr>
                <w:ilvl w:val="0"/>
                <w:numId w:val="64"/>
              </w:numPr>
              <w:spacing w:before="0" w:after="0"/>
            </w:pPr>
            <w:r>
              <w:t>“EO-Off” indicates EO button should be displayed.</w:t>
            </w:r>
          </w:p>
          <w:p w:rsidR="001173FC" w:rsidRPr="00F56882" w:rsidRDefault="001173FC" w:rsidP="001173FC">
            <w:pPr>
              <w:pStyle w:val="BodyText"/>
            </w:pPr>
            <w:r>
              <w:t>Note on operation – if an EO Question is encountered, the EO button is turned off automatically, since the EO number entry screen will occur on every transaction in that event.</w:t>
            </w:r>
          </w:p>
        </w:tc>
      </w:tr>
      <w:tr w:rsidR="001173FC" w:rsidRPr="00F56882" w:rsidTr="001173FC">
        <w:trPr>
          <w:cantSplit/>
        </w:trPr>
        <w:tc>
          <w:tcPr>
            <w:tcW w:w="468" w:type="dxa"/>
          </w:tcPr>
          <w:p w:rsidR="001173FC" w:rsidRPr="00F56882" w:rsidRDefault="001173FC" w:rsidP="001173FC">
            <w:pPr>
              <w:pStyle w:val="BodyText"/>
              <w:numPr>
                <w:ilvl w:val="0"/>
                <w:numId w:val="74"/>
              </w:numPr>
              <w:spacing w:before="0" w:after="0"/>
            </w:pPr>
          </w:p>
        </w:tc>
        <w:tc>
          <w:tcPr>
            <w:tcW w:w="3206" w:type="dxa"/>
          </w:tcPr>
          <w:p w:rsidR="001173FC" w:rsidRDefault="001173FC" w:rsidP="001173FC">
            <w:pPr>
              <w:pStyle w:val="BodyText"/>
              <w:spacing w:after="0"/>
            </w:pPr>
            <w:r>
              <w:t>Pre/Post Default</w:t>
            </w:r>
          </w:p>
          <w:p w:rsidR="001173FC" w:rsidRPr="00F56882" w:rsidRDefault="001173FC" w:rsidP="001173FC">
            <w:pPr>
              <w:pStyle w:val="BodyText"/>
              <w:spacing w:after="0"/>
            </w:pPr>
            <w:r w:rsidRPr="001A3424">
              <w:rPr>
                <w:color w:val="0000FF"/>
              </w:rPr>
              <w:t>(</w:t>
            </w:r>
            <w:r>
              <w:rPr>
                <w:color w:val="0000FF"/>
              </w:rPr>
              <w:t>string</w:t>
            </w:r>
            <w:r w:rsidRPr="001A3424">
              <w:rPr>
                <w:color w:val="0000FF"/>
              </w:rPr>
              <w:t>)</w:t>
            </w:r>
          </w:p>
        </w:tc>
        <w:tc>
          <w:tcPr>
            <w:tcW w:w="6426" w:type="dxa"/>
          </w:tcPr>
          <w:p w:rsidR="001173FC" w:rsidRDefault="001173FC" w:rsidP="001173FC">
            <w:pPr>
              <w:pStyle w:val="BodyText"/>
            </w:pPr>
            <w:r>
              <w:t>Tracker-level default waste type (will be overridden if a Pre/Post Question is configured).</w:t>
            </w:r>
          </w:p>
          <w:p w:rsidR="001173FC" w:rsidRDefault="001173FC" w:rsidP="001173FC">
            <w:pPr>
              <w:pStyle w:val="BodyText"/>
              <w:numPr>
                <w:ilvl w:val="0"/>
                <w:numId w:val="64"/>
              </w:numPr>
              <w:spacing w:before="0" w:after="0"/>
            </w:pPr>
            <w:r>
              <w:t>“Pre” indicates pre-consumer waste is the default</w:t>
            </w:r>
          </w:p>
          <w:p w:rsidR="001173FC" w:rsidRDefault="001173FC" w:rsidP="001173FC">
            <w:pPr>
              <w:pStyle w:val="BodyText"/>
              <w:numPr>
                <w:ilvl w:val="0"/>
                <w:numId w:val="64"/>
              </w:numPr>
              <w:spacing w:before="0" w:after="0"/>
            </w:pPr>
            <w:r>
              <w:t>“Post” indicates post-consumer waste is the default</w:t>
            </w:r>
          </w:p>
          <w:p w:rsidR="001173FC" w:rsidRPr="008425FB" w:rsidRDefault="001173FC" w:rsidP="001173FC">
            <w:pPr>
              <w:pStyle w:val="BodyText"/>
              <w:numPr>
                <w:ilvl w:val="0"/>
                <w:numId w:val="64"/>
              </w:numPr>
              <w:spacing w:before="0" w:after="0"/>
            </w:pPr>
            <w:r>
              <w:t>“Int” indicates intermediate waste is the default</w:t>
            </w:r>
          </w:p>
        </w:tc>
      </w:tr>
      <w:tr w:rsidR="001173FC" w:rsidRPr="00F56882" w:rsidTr="001173FC">
        <w:trPr>
          <w:cantSplit/>
        </w:trPr>
        <w:tc>
          <w:tcPr>
            <w:tcW w:w="468" w:type="dxa"/>
          </w:tcPr>
          <w:p w:rsidR="001173FC" w:rsidRPr="00F56882" w:rsidRDefault="001173FC" w:rsidP="001173FC">
            <w:pPr>
              <w:pStyle w:val="BodyText"/>
              <w:numPr>
                <w:ilvl w:val="0"/>
                <w:numId w:val="74"/>
              </w:numPr>
              <w:spacing w:before="0" w:after="0"/>
            </w:pPr>
          </w:p>
        </w:tc>
        <w:tc>
          <w:tcPr>
            <w:tcW w:w="3206" w:type="dxa"/>
          </w:tcPr>
          <w:p w:rsidR="001173FC" w:rsidRDefault="001173FC" w:rsidP="001173FC">
            <w:pPr>
              <w:pStyle w:val="BodyText"/>
              <w:spacing w:after="0"/>
            </w:pPr>
            <w:r>
              <w:t>Produced Amount – Paper UI</w:t>
            </w:r>
          </w:p>
          <w:p w:rsidR="001173FC" w:rsidRPr="00F56882" w:rsidRDefault="001173FC" w:rsidP="001173FC">
            <w:pPr>
              <w:pStyle w:val="BodyText"/>
              <w:spacing w:after="0"/>
            </w:pPr>
            <w:r w:rsidRPr="001A3424">
              <w:rPr>
                <w:color w:val="0000FF"/>
              </w:rPr>
              <w:t>(</w:t>
            </w:r>
            <w:r>
              <w:rPr>
                <w:color w:val="0000FF"/>
              </w:rPr>
              <w:t>string</w:t>
            </w:r>
            <w:r w:rsidRPr="001A3424">
              <w:rPr>
                <w:color w:val="0000FF"/>
              </w:rPr>
              <w:t>)</w:t>
            </w:r>
          </w:p>
        </w:tc>
        <w:tc>
          <w:tcPr>
            <w:tcW w:w="6426" w:type="dxa"/>
          </w:tcPr>
          <w:p w:rsidR="001173FC" w:rsidRDefault="001173FC" w:rsidP="001173FC">
            <w:pPr>
              <w:pStyle w:val="BodyText"/>
            </w:pPr>
            <w:r>
              <w:t>Indicates whether or not the option to specify Produced Amount is enabled on the Tracker’s Paper UI loop:</w:t>
            </w:r>
          </w:p>
          <w:p w:rsidR="001173FC" w:rsidRDefault="001173FC" w:rsidP="001173FC">
            <w:pPr>
              <w:pStyle w:val="BodyText"/>
              <w:numPr>
                <w:ilvl w:val="0"/>
                <w:numId w:val="64"/>
              </w:numPr>
              <w:spacing w:before="0" w:after="0"/>
            </w:pPr>
            <w:r>
              <w:t>“</w:t>
            </w:r>
            <w:r w:rsidRPr="008425FB">
              <w:t>ProdAmtPaper-On</w:t>
            </w:r>
            <w:r>
              <w:t xml:space="preserve">” indicates Produced Amount button is enabled </w:t>
            </w:r>
          </w:p>
          <w:p w:rsidR="001173FC" w:rsidRPr="008425FB" w:rsidRDefault="001173FC" w:rsidP="001173FC">
            <w:pPr>
              <w:pStyle w:val="BodyText"/>
              <w:numPr>
                <w:ilvl w:val="0"/>
                <w:numId w:val="64"/>
              </w:numPr>
              <w:spacing w:before="0" w:after="0"/>
            </w:pPr>
            <w:r>
              <w:t>“ProdAmtPaper-Off” indicates Produced Amount button is disabled</w:t>
            </w:r>
          </w:p>
        </w:tc>
      </w:tr>
      <w:tr w:rsidR="00C56747" w:rsidRPr="00F56882" w:rsidTr="00C56747">
        <w:trPr>
          <w:cantSplit/>
        </w:trPr>
        <w:tc>
          <w:tcPr>
            <w:tcW w:w="468" w:type="dxa"/>
          </w:tcPr>
          <w:p w:rsidR="00C56747" w:rsidRPr="00F56882" w:rsidRDefault="00C56747" w:rsidP="00C56747">
            <w:pPr>
              <w:pStyle w:val="BodyText"/>
              <w:numPr>
                <w:ilvl w:val="0"/>
                <w:numId w:val="74"/>
              </w:numPr>
              <w:spacing w:before="0" w:after="0"/>
            </w:pPr>
          </w:p>
        </w:tc>
        <w:tc>
          <w:tcPr>
            <w:tcW w:w="3206" w:type="dxa"/>
          </w:tcPr>
          <w:p w:rsidR="00C56747" w:rsidRDefault="00C56747" w:rsidP="00C56747">
            <w:pPr>
              <w:pStyle w:val="BodyText"/>
              <w:spacing w:after="0"/>
            </w:pPr>
            <w:r>
              <w:t>Produced Amount – Main UI</w:t>
            </w:r>
          </w:p>
          <w:p w:rsidR="00C56747" w:rsidRPr="00F56882" w:rsidRDefault="00C56747" w:rsidP="00C56747">
            <w:pPr>
              <w:pStyle w:val="BodyText"/>
              <w:spacing w:after="0"/>
            </w:pPr>
            <w:r w:rsidRPr="001A3424">
              <w:rPr>
                <w:color w:val="0000FF"/>
              </w:rPr>
              <w:t>(</w:t>
            </w:r>
            <w:r>
              <w:rPr>
                <w:color w:val="0000FF"/>
              </w:rPr>
              <w:t>string</w:t>
            </w:r>
            <w:r w:rsidRPr="001A3424">
              <w:rPr>
                <w:color w:val="0000FF"/>
              </w:rPr>
              <w:t>)</w:t>
            </w:r>
          </w:p>
        </w:tc>
        <w:tc>
          <w:tcPr>
            <w:tcW w:w="6426" w:type="dxa"/>
          </w:tcPr>
          <w:p w:rsidR="00C56747" w:rsidRDefault="00C56747" w:rsidP="00C56747">
            <w:pPr>
              <w:pStyle w:val="BodyText"/>
            </w:pPr>
            <w:r>
              <w:t>Indicates whether or not the option to specify Produced Amount is enabled on the Tracker’s Main UI loop:</w:t>
            </w:r>
          </w:p>
          <w:p w:rsidR="00C56747" w:rsidRDefault="00C56747" w:rsidP="00C56747">
            <w:pPr>
              <w:pStyle w:val="BodyText"/>
              <w:numPr>
                <w:ilvl w:val="0"/>
                <w:numId w:val="64"/>
              </w:numPr>
              <w:spacing w:before="0" w:after="0"/>
            </w:pPr>
            <w:r>
              <w:t>“</w:t>
            </w:r>
            <w:r w:rsidRPr="008425FB">
              <w:t>ProdAmt</w:t>
            </w:r>
            <w:r>
              <w:t>Main</w:t>
            </w:r>
            <w:r w:rsidRPr="008425FB">
              <w:t>-On</w:t>
            </w:r>
            <w:r>
              <w:t xml:space="preserve">” indicates Produced Amount button is enabled </w:t>
            </w:r>
          </w:p>
          <w:p w:rsidR="00C56747" w:rsidRPr="008425FB" w:rsidRDefault="00C56747" w:rsidP="00C56747">
            <w:pPr>
              <w:pStyle w:val="BodyText"/>
              <w:numPr>
                <w:ilvl w:val="0"/>
                <w:numId w:val="64"/>
              </w:numPr>
              <w:spacing w:before="0" w:after="0"/>
            </w:pPr>
            <w:r>
              <w:t>“</w:t>
            </w:r>
            <w:r w:rsidRPr="008425FB">
              <w:t>ProdAmt</w:t>
            </w:r>
            <w:r w:rsidR="008F6CE4">
              <w:t>Main</w:t>
            </w:r>
            <w:r>
              <w:t>-Off” indicates Produced Amount button is disabled</w:t>
            </w:r>
          </w:p>
        </w:tc>
      </w:tr>
      <w:tr w:rsidR="00C56747" w:rsidRPr="00F56882" w:rsidTr="00C56747">
        <w:trPr>
          <w:cantSplit/>
        </w:trPr>
        <w:tc>
          <w:tcPr>
            <w:tcW w:w="468" w:type="dxa"/>
          </w:tcPr>
          <w:p w:rsidR="00C56747" w:rsidRPr="00F56882" w:rsidRDefault="00C56747" w:rsidP="00C56747">
            <w:pPr>
              <w:pStyle w:val="BodyText"/>
              <w:numPr>
                <w:ilvl w:val="0"/>
                <w:numId w:val="74"/>
              </w:numPr>
              <w:spacing w:before="0" w:after="0"/>
            </w:pPr>
          </w:p>
        </w:tc>
        <w:tc>
          <w:tcPr>
            <w:tcW w:w="3206" w:type="dxa"/>
          </w:tcPr>
          <w:p w:rsidR="00C56747" w:rsidRDefault="00C56747" w:rsidP="00C56747">
            <w:pPr>
              <w:pStyle w:val="BodyText"/>
              <w:spacing w:after="0"/>
            </w:pPr>
            <w:r>
              <w:t>Volume Based Data Entry – Main UI</w:t>
            </w:r>
          </w:p>
          <w:p w:rsidR="00C56747" w:rsidRPr="00F56882" w:rsidRDefault="00C56747" w:rsidP="00C56747">
            <w:pPr>
              <w:pStyle w:val="BodyText"/>
              <w:spacing w:after="0"/>
            </w:pPr>
            <w:r w:rsidRPr="001A3424">
              <w:rPr>
                <w:color w:val="0000FF"/>
              </w:rPr>
              <w:t>(</w:t>
            </w:r>
            <w:r>
              <w:rPr>
                <w:color w:val="0000FF"/>
              </w:rPr>
              <w:t>string</w:t>
            </w:r>
            <w:r w:rsidRPr="001A3424">
              <w:rPr>
                <w:color w:val="0000FF"/>
              </w:rPr>
              <w:t>)</w:t>
            </w:r>
          </w:p>
        </w:tc>
        <w:tc>
          <w:tcPr>
            <w:tcW w:w="6426" w:type="dxa"/>
          </w:tcPr>
          <w:p w:rsidR="00C56747" w:rsidRDefault="00C56747" w:rsidP="00C56747">
            <w:pPr>
              <w:pStyle w:val="BodyText"/>
            </w:pPr>
            <w:r>
              <w:t>Indicates whether or not the option to enable Volume Based Data Entry is enabled on the Tracker’s Main UI loop:</w:t>
            </w:r>
          </w:p>
          <w:p w:rsidR="00C56747" w:rsidRDefault="00C56747" w:rsidP="00C56747">
            <w:pPr>
              <w:pStyle w:val="BodyText"/>
              <w:numPr>
                <w:ilvl w:val="0"/>
                <w:numId w:val="64"/>
              </w:numPr>
              <w:spacing w:before="0" w:after="0"/>
            </w:pPr>
            <w:r>
              <w:t>“VolumeEntryMain</w:t>
            </w:r>
            <w:r w:rsidRPr="008425FB">
              <w:t>-On</w:t>
            </w:r>
            <w:r>
              <w:t xml:space="preserve">” indicates enabled </w:t>
            </w:r>
          </w:p>
          <w:p w:rsidR="00C56747" w:rsidRPr="008425FB" w:rsidRDefault="008F6CE4" w:rsidP="00C56747">
            <w:pPr>
              <w:pStyle w:val="BodyText"/>
              <w:numPr>
                <w:ilvl w:val="0"/>
                <w:numId w:val="64"/>
              </w:numPr>
              <w:spacing w:before="0" w:after="0"/>
            </w:pPr>
            <w:r>
              <w:t>“VolumeEntryMain</w:t>
            </w:r>
            <w:r w:rsidR="00C56747">
              <w:t>-Off” indicates disabled</w:t>
            </w:r>
          </w:p>
        </w:tc>
      </w:tr>
      <w:tr w:rsidR="001173FC" w:rsidRPr="00F56882" w:rsidTr="001173FC">
        <w:trPr>
          <w:cantSplit/>
        </w:trPr>
        <w:tc>
          <w:tcPr>
            <w:tcW w:w="468" w:type="dxa"/>
          </w:tcPr>
          <w:p w:rsidR="001173FC" w:rsidRPr="00F56882" w:rsidRDefault="001173FC" w:rsidP="001173FC">
            <w:pPr>
              <w:pStyle w:val="BodyText"/>
              <w:numPr>
                <w:ilvl w:val="0"/>
                <w:numId w:val="74"/>
              </w:numPr>
              <w:spacing w:before="0" w:after="0"/>
            </w:pPr>
          </w:p>
        </w:tc>
        <w:tc>
          <w:tcPr>
            <w:tcW w:w="3206" w:type="dxa"/>
          </w:tcPr>
          <w:p w:rsidR="001173FC" w:rsidRDefault="00C56747" w:rsidP="001173FC">
            <w:pPr>
              <w:pStyle w:val="BodyText"/>
              <w:spacing w:after="0"/>
            </w:pPr>
            <w:r>
              <w:t>Use Admin PIN for Paper</w:t>
            </w:r>
            <w:r w:rsidR="001173FC">
              <w:t xml:space="preserve"> UI</w:t>
            </w:r>
          </w:p>
          <w:p w:rsidR="001173FC" w:rsidRPr="00F56882" w:rsidRDefault="001173FC" w:rsidP="001173FC">
            <w:pPr>
              <w:pStyle w:val="BodyText"/>
              <w:spacing w:after="0"/>
            </w:pPr>
            <w:r w:rsidRPr="001A3424">
              <w:rPr>
                <w:color w:val="0000FF"/>
              </w:rPr>
              <w:t>(</w:t>
            </w:r>
            <w:r w:rsidR="00C56747">
              <w:rPr>
                <w:color w:val="0000FF"/>
              </w:rPr>
              <w:t>string</w:t>
            </w:r>
            <w:r w:rsidRPr="001A3424">
              <w:rPr>
                <w:color w:val="0000FF"/>
              </w:rPr>
              <w:t>)</w:t>
            </w:r>
          </w:p>
        </w:tc>
        <w:tc>
          <w:tcPr>
            <w:tcW w:w="6426" w:type="dxa"/>
          </w:tcPr>
          <w:p w:rsidR="001173FC" w:rsidRDefault="001173FC" w:rsidP="001173FC">
            <w:pPr>
              <w:pStyle w:val="BodyText"/>
            </w:pPr>
            <w:r>
              <w:t xml:space="preserve">Indicates whether or not the option to </w:t>
            </w:r>
            <w:r w:rsidR="00C56747">
              <w:t>enable the Admin PIN</w:t>
            </w:r>
            <w:r>
              <w:t xml:space="preserve"> is enabled </w:t>
            </w:r>
            <w:r w:rsidR="00C56747">
              <w:t>for</w:t>
            </w:r>
            <w:r>
              <w:t xml:space="preserve"> the Tracker’s </w:t>
            </w:r>
            <w:r w:rsidR="00C56747">
              <w:t>Paper</w:t>
            </w:r>
            <w:r>
              <w:t xml:space="preserve"> UI loop:</w:t>
            </w:r>
          </w:p>
          <w:p w:rsidR="001173FC" w:rsidRDefault="001173FC" w:rsidP="001173FC">
            <w:pPr>
              <w:pStyle w:val="BodyText"/>
              <w:numPr>
                <w:ilvl w:val="0"/>
                <w:numId w:val="64"/>
              </w:numPr>
              <w:spacing w:before="0" w:after="0"/>
            </w:pPr>
            <w:r>
              <w:t>“</w:t>
            </w:r>
            <w:r w:rsidRPr="008425FB">
              <w:t>P</w:t>
            </w:r>
            <w:r w:rsidR="00C56747">
              <w:t>aperUIPIN</w:t>
            </w:r>
            <w:r w:rsidRPr="008425FB">
              <w:t>-On</w:t>
            </w:r>
            <w:r>
              <w:t xml:space="preserve">” indicates enabled </w:t>
            </w:r>
          </w:p>
          <w:p w:rsidR="001173FC" w:rsidRPr="008425FB" w:rsidRDefault="001173FC" w:rsidP="001173FC">
            <w:pPr>
              <w:pStyle w:val="BodyText"/>
              <w:numPr>
                <w:ilvl w:val="0"/>
                <w:numId w:val="64"/>
              </w:numPr>
              <w:spacing w:before="0" w:after="0"/>
            </w:pPr>
            <w:r>
              <w:t>“</w:t>
            </w:r>
            <w:r w:rsidR="00C56747" w:rsidRPr="008425FB">
              <w:t>P</w:t>
            </w:r>
            <w:r w:rsidR="00C56747">
              <w:t>aperUIPIN</w:t>
            </w:r>
            <w:r>
              <w:t>-Off” indicates disabled</w:t>
            </w:r>
          </w:p>
        </w:tc>
      </w:tr>
      <w:tr w:rsidR="001173FC" w:rsidRPr="00062D9B" w:rsidTr="001173FC">
        <w:tc>
          <w:tcPr>
            <w:tcW w:w="10100" w:type="dxa"/>
            <w:gridSpan w:val="3"/>
            <w:shd w:val="clear" w:color="auto" w:fill="E6E6E6"/>
          </w:tcPr>
          <w:p w:rsidR="001173FC" w:rsidRPr="00062D9B" w:rsidRDefault="001173FC" w:rsidP="001173FC">
            <w:pPr>
              <w:pStyle w:val="BodyText"/>
              <w:keepNext/>
              <w:keepLines/>
              <w:spacing w:after="0"/>
              <w:jc w:val="center"/>
              <w:rPr>
                <w:b/>
              </w:rPr>
            </w:pPr>
            <w:r w:rsidRPr="00062D9B">
              <w:rPr>
                <w:b/>
              </w:rPr>
              <w:t xml:space="preserve">Record type </w:t>
            </w:r>
            <w:r w:rsidR="00FC5160">
              <w:rPr>
                <w:b/>
              </w:rPr>
              <w:t>9</w:t>
            </w:r>
            <w:r w:rsidRPr="00062D9B">
              <w:rPr>
                <w:b/>
              </w:rPr>
              <w:t xml:space="preserve"> – Default Station (one only per Tracker section)</w:t>
            </w:r>
          </w:p>
        </w:tc>
      </w:tr>
      <w:tr w:rsidR="001173FC" w:rsidRPr="00F56882" w:rsidTr="001173FC">
        <w:trPr>
          <w:cantSplit/>
        </w:trPr>
        <w:tc>
          <w:tcPr>
            <w:tcW w:w="468" w:type="dxa"/>
          </w:tcPr>
          <w:p w:rsidR="001173FC" w:rsidRPr="00F56882" w:rsidRDefault="001173FC" w:rsidP="001173FC">
            <w:pPr>
              <w:pStyle w:val="BodyText"/>
              <w:keepNext/>
              <w:keepLines/>
              <w:numPr>
                <w:ilvl w:val="0"/>
                <w:numId w:val="77"/>
              </w:numPr>
              <w:spacing w:before="0" w:after="0"/>
            </w:pPr>
          </w:p>
        </w:tc>
        <w:tc>
          <w:tcPr>
            <w:tcW w:w="3206" w:type="dxa"/>
          </w:tcPr>
          <w:p w:rsidR="001173FC" w:rsidRPr="00F56882" w:rsidRDefault="001173FC" w:rsidP="001173FC">
            <w:pPr>
              <w:pStyle w:val="BodyText"/>
              <w:keepNext/>
              <w:keepLines/>
              <w:spacing w:after="0"/>
            </w:pPr>
            <w:r>
              <w:t>Record Type ID</w:t>
            </w:r>
          </w:p>
        </w:tc>
        <w:tc>
          <w:tcPr>
            <w:tcW w:w="6426" w:type="dxa"/>
          </w:tcPr>
          <w:p w:rsidR="001173FC" w:rsidRPr="00F56882" w:rsidRDefault="001173FC" w:rsidP="001173FC">
            <w:pPr>
              <w:pStyle w:val="BodyText"/>
              <w:keepNext/>
              <w:keepLines/>
              <w:numPr>
                <w:ilvl w:val="0"/>
                <w:numId w:val="64"/>
              </w:numPr>
              <w:spacing w:before="0" w:after="0"/>
            </w:pPr>
            <w:r>
              <w:t>“DefStation”</w:t>
            </w:r>
          </w:p>
        </w:tc>
      </w:tr>
      <w:tr w:rsidR="001173FC" w:rsidRPr="00F56882" w:rsidTr="001173FC">
        <w:trPr>
          <w:cantSplit/>
        </w:trPr>
        <w:tc>
          <w:tcPr>
            <w:tcW w:w="468" w:type="dxa"/>
          </w:tcPr>
          <w:p w:rsidR="001173FC" w:rsidRPr="00F56882" w:rsidRDefault="001173FC" w:rsidP="001173FC">
            <w:pPr>
              <w:pStyle w:val="BodyText"/>
              <w:keepNext/>
              <w:keepLines/>
              <w:numPr>
                <w:ilvl w:val="0"/>
                <w:numId w:val="77"/>
              </w:numPr>
              <w:spacing w:before="0" w:after="0"/>
            </w:pPr>
          </w:p>
        </w:tc>
        <w:tc>
          <w:tcPr>
            <w:tcW w:w="3206" w:type="dxa"/>
          </w:tcPr>
          <w:p w:rsidR="001173FC" w:rsidRDefault="001173FC" w:rsidP="001173FC">
            <w:pPr>
              <w:pStyle w:val="BodyText"/>
              <w:spacing w:after="0"/>
            </w:pPr>
            <w:r>
              <w:t>Type ID</w:t>
            </w:r>
          </w:p>
          <w:p w:rsidR="001173FC" w:rsidRPr="00F56882" w:rsidRDefault="001173FC" w:rsidP="001173FC">
            <w:pPr>
              <w:pStyle w:val="BodyText"/>
              <w:keepNext/>
              <w:keepLines/>
              <w:spacing w:after="0"/>
            </w:pPr>
            <w:r w:rsidRPr="001A3424">
              <w:rPr>
                <w:color w:val="0000FF"/>
              </w:rPr>
              <w:t>(</w:t>
            </w:r>
            <w:r>
              <w:rPr>
                <w:color w:val="0000FF"/>
              </w:rPr>
              <w:t>string / 20</w:t>
            </w:r>
            <w:r w:rsidRPr="001A3424">
              <w:rPr>
                <w:color w:val="0000FF"/>
              </w:rPr>
              <w:t>)</w:t>
            </w:r>
          </w:p>
        </w:tc>
        <w:tc>
          <w:tcPr>
            <w:tcW w:w="6426" w:type="dxa"/>
          </w:tcPr>
          <w:p w:rsidR="001173FC" w:rsidRPr="00F56882" w:rsidRDefault="001173FC" w:rsidP="001173FC">
            <w:pPr>
              <w:pStyle w:val="BodyText"/>
              <w:keepNext/>
              <w:keepLines/>
              <w:numPr>
                <w:ilvl w:val="0"/>
                <w:numId w:val="64"/>
              </w:numPr>
              <w:spacing w:before="0" w:after="0"/>
            </w:pPr>
            <w:r>
              <w:t>Primary key of the default Station type</w:t>
            </w:r>
          </w:p>
        </w:tc>
      </w:tr>
      <w:tr w:rsidR="001173FC" w:rsidRPr="00F56882" w:rsidTr="001173FC">
        <w:trPr>
          <w:cantSplit/>
        </w:trPr>
        <w:tc>
          <w:tcPr>
            <w:tcW w:w="468" w:type="dxa"/>
          </w:tcPr>
          <w:p w:rsidR="001173FC" w:rsidRPr="00F56882" w:rsidRDefault="001173FC" w:rsidP="001173FC">
            <w:pPr>
              <w:pStyle w:val="BodyText"/>
              <w:keepNext/>
              <w:keepLines/>
              <w:numPr>
                <w:ilvl w:val="0"/>
                <w:numId w:val="77"/>
              </w:numPr>
              <w:spacing w:before="0" w:after="0"/>
            </w:pPr>
          </w:p>
        </w:tc>
        <w:tc>
          <w:tcPr>
            <w:tcW w:w="3206" w:type="dxa"/>
          </w:tcPr>
          <w:p w:rsidR="001173FC" w:rsidRDefault="001173FC" w:rsidP="001173FC">
            <w:pPr>
              <w:pStyle w:val="BodyText"/>
              <w:spacing w:after="0"/>
            </w:pPr>
            <w:r>
              <w:t>Type Name</w:t>
            </w:r>
          </w:p>
          <w:p w:rsidR="001173FC" w:rsidRPr="00F56882" w:rsidRDefault="001173FC" w:rsidP="001173FC">
            <w:pPr>
              <w:pStyle w:val="BodyText"/>
              <w:keepNext/>
              <w:keepLines/>
              <w:spacing w:after="0"/>
            </w:pPr>
            <w:r w:rsidRPr="001A3424">
              <w:rPr>
                <w:color w:val="0000FF"/>
              </w:rPr>
              <w:t>(</w:t>
            </w:r>
            <w:r>
              <w:rPr>
                <w:color w:val="0000FF"/>
              </w:rPr>
              <w:t>string / 64</w:t>
            </w:r>
            <w:r w:rsidRPr="001A3424">
              <w:rPr>
                <w:color w:val="0000FF"/>
              </w:rPr>
              <w:t>)</w:t>
            </w:r>
          </w:p>
        </w:tc>
        <w:tc>
          <w:tcPr>
            <w:tcW w:w="6426" w:type="dxa"/>
          </w:tcPr>
          <w:p w:rsidR="001173FC" w:rsidRPr="00F56882" w:rsidRDefault="001173FC" w:rsidP="001173FC">
            <w:pPr>
              <w:pStyle w:val="BodyText"/>
              <w:keepNext/>
              <w:keepLines/>
              <w:numPr>
                <w:ilvl w:val="0"/>
                <w:numId w:val="64"/>
              </w:numPr>
              <w:spacing w:before="0" w:after="0"/>
            </w:pPr>
            <w:r>
              <w:t>Name of the default Station type</w:t>
            </w:r>
          </w:p>
        </w:tc>
      </w:tr>
      <w:tr w:rsidR="001173FC" w:rsidRPr="00F56882" w:rsidTr="001173FC">
        <w:trPr>
          <w:cantSplit/>
        </w:trPr>
        <w:tc>
          <w:tcPr>
            <w:tcW w:w="468" w:type="dxa"/>
          </w:tcPr>
          <w:p w:rsidR="001173FC" w:rsidRPr="00F56882" w:rsidRDefault="001173FC" w:rsidP="001173FC">
            <w:pPr>
              <w:pStyle w:val="BodyText"/>
              <w:keepNext/>
              <w:keepLines/>
              <w:numPr>
                <w:ilvl w:val="0"/>
                <w:numId w:val="77"/>
              </w:numPr>
              <w:spacing w:before="0" w:after="0"/>
            </w:pPr>
          </w:p>
        </w:tc>
        <w:tc>
          <w:tcPr>
            <w:tcW w:w="3206" w:type="dxa"/>
          </w:tcPr>
          <w:p w:rsidR="001173FC" w:rsidRDefault="001173FC" w:rsidP="001173FC">
            <w:pPr>
              <w:pStyle w:val="BodyText"/>
              <w:spacing w:after="0"/>
            </w:pPr>
            <w:r>
              <w:t>Type Spanish Name</w:t>
            </w:r>
          </w:p>
          <w:p w:rsidR="001173FC" w:rsidRPr="00F56882" w:rsidRDefault="001173FC" w:rsidP="001173FC">
            <w:pPr>
              <w:pStyle w:val="BodyText"/>
              <w:keepNext/>
              <w:keepLines/>
              <w:spacing w:after="0"/>
            </w:pPr>
            <w:r w:rsidRPr="001A3424">
              <w:rPr>
                <w:color w:val="0000FF"/>
              </w:rPr>
              <w:t>(</w:t>
            </w:r>
            <w:r>
              <w:rPr>
                <w:color w:val="0000FF"/>
              </w:rPr>
              <w:t>string / 64</w:t>
            </w:r>
            <w:r w:rsidRPr="001A3424">
              <w:rPr>
                <w:color w:val="0000FF"/>
              </w:rPr>
              <w:t>)</w:t>
            </w:r>
          </w:p>
        </w:tc>
        <w:tc>
          <w:tcPr>
            <w:tcW w:w="6426" w:type="dxa"/>
          </w:tcPr>
          <w:p w:rsidR="001173FC" w:rsidRPr="00F56882" w:rsidRDefault="001173FC" w:rsidP="001173FC">
            <w:pPr>
              <w:pStyle w:val="BodyText"/>
              <w:keepNext/>
              <w:keepLines/>
              <w:numPr>
                <w:ilvl w:val="0"/>
                <w:numId w:val="64"/>
              </w:numPr>
              <w:spacing w:before="0" w:after="0"/>
            </w:pPr>
            <w:r>
              <w:t>Spanish name of the default Station type</w:t>
            </w:r>
          </w:p>
        </w:tc>
      </w:tr>
      <w:tr w:rsidR="001173FC" w:rsidRPr="00062D9B" w:rsidTr="001173FC">
        <w:tc>
          <w:tcPr>
            <w:tcW w:w="10100" w:type="dxa"/>
            <w:gridSpan w:val="3"/>
            <w:shd w:val="clear" w:color="auto" w:fill="E6E6E6"/>
          </w:tcPr>
          <w:p w:rsidR="001173FC" w:rsidRPr="00062D9B" w:rsidRDefault="001173FC" w:rsidP="001173FC">
            <w:pPr>
              <w:pStyle w:val="BodyText"/>
              <w:spacing w:after="0"/>
              <w:jc w:val="center"/>
              <w:rPr>
                <w:b/>
              </w:rPr>
            </w:pPr>
            <w:r w:rsidRPr="00062D9B">
              <w:rPr>
                <w:b/>
              </w:rPr>
              <w:t xml:space="preserve">Record type </w:t>
            </w:r>
            <w:r w:rsidR="00FC5160">
              <w:rPr>
                <w:b/>
              </w:rPr>
              <w:t>10</w:t>
            </w:r>
            <w:r w:rsidRPr="00062D9B">
              <w:rPr>
                <w:b/>
              </w:rPr>
              <w:t xml:space="preserve"> – Default Disposition (one only per Tracker section)</w:t>
            </w:r>
          </w:p>
        </w:tc>
      </w:tr>
      <w:tr w:rsidR="001173FC" w:rsidRPr="00F56882" w:rsidTr="001173FC">
        <w:trPr>
          <w:cantSplit/>
        </w:trPr>
        <w:tc>
          <w:tcPr>
            <w:tcW w:w="468" w:type="dxa"/>
          </w:tcPr>
          <w:p w:rsidR="001173FC" w:rsidRPr="00F56882" w:rsidRDefault="001173FC" w:rsidP="001173FC">
            <w:pPr>
              <w:pStyle w:val="BodyText"/>
              <w:numPr>
                <w:ilvl w:val="0"/>
                <w:numId w:val="78"/>
              </w:numPr>
              <w:spacing w:before="0" w:after="0"/>
            </w:pPr>
          </w:p>
        </w:tc>
        <w:tc>
          <w:tcPr>
            <w:tcW w:w="3206" w:type="dxa"/>
          </w:tcPr>
          <w:p w:rsidR="001173FC" w:rsidRPr="00F56882" w:rsidRDefault="001173FC" w:rsidP="001173FC">
            <w:pPr>
              <w:pStyle w:val="BodyText"/>
              <w:spacing w:after="0"/>
            </w:pPr>
            <w:r>
              <w:t>Record Type ID</w:t>
            </w:r>
          </w:p>
        </w:tc>
        <w:tc>
          <w:tcPr>
            <w:tcW w:w="6426" w:type="dxa"/>
          </w:tcPr>
          <w:p w:rsidR="001173FC" w:rsidRPr="00F56882" w:rsidRDefault="001173FC" w:rsidP="001173FC">
            <w:pPr>
              <w:pStyle w:val="BodyText"/>
              <w:numPr>
                <w:ilvl w:val="0"/>
                <w:numId w:val="64"/>
              </w:numPr>
              <w:spacing w:before="0" w:after="0"/>
            </w:pPr>
            <w:r>
              <w:t>“Def</w:t>
            </w:r>
            <w:r w:rsidRPr="003B0164">
              <w:t>Disposition</w:t>
            </w:r>
            <w:r>
              <w:t>”</w:t>
            </w:r>
          </w:p>
        </w:tc>
      </w:tr>
      <w:tr w:rsidR="001173FC" w:rsidRPr="00F56882" w:rsidTr="001173FC">
        <w:trPr>
          <w:cantSplit/>
        </w:trPr>
        <w:tc>
          <w:tcPr>
            <w:tcW w:w="468" w:type="dxa"/>
          </w:tcPr>
          <w:p w:rsidR="001173FC" w:rsidRPr="00F56882" w:rsidRDefault="001173FC" w:rsidP="001173FC">
            <w:pPr>
              <w:pStyle w:val="BodyText"/>
              <w:numPr>
                <w:ilvl w:val="0"/>
                <w:numId w:val="78"/>
              </w:numPr>
              <w:spacing w:before="0" w:after="0"/>
            </w:pPr>
          </w:p>
        </w:tc>
        <w:tc>
          <w:tcPr>
            <w:tcW w:w="3206" w:type="dxa"/>
          </w:tcPr>
          <w:p w:rsidR="001173FC" w:rsidRDefault="001173FC" w:rsidP="001173FC">
            <w:pPr>
              <w:pStyle w:val="BodyText"/>
              <w:spacing w:after="0"/>
            </w:pPr>
            <w:r>
              <w:t>Type ID</w:t>
            </w:r>
          </w:p>
          <w:p w:rsidR="001173FC" w:rsidRPr="00F56882" w:rsidRDefault="001173FC" w:rsidP="001173FC">
            <w:pPr>
              <w:pStyle w:val="BodyText"/>
              <w:keepNext/>
              <w:keepLines/>
              <w:spacing w:after="0"/>
            </w:pPr>
            <w:r w:rsidRPr="001A3424">
              <w:rPr>
                <w:color w:val="0000FF"/>
              </w:rPr>
              <w:t>(</w:t>
            </w:r>
            <w:r>
              <w:rPr>
                <w:color w:val="0000FF"/>
              </w:rPr>
              <w:t>string / 20</w:t>
            </w:r>
            <w:r w:rsidRPr="001A3424">
              <w:rPr>
                <w:color w:val="0000FF"/>
              </w:rPr>
              <w:t>)</w:t>
            </w:r>
          </w:p>
        </w:tc>
        <w:tc>
          <w:tcPr>
            <w:tcW w:w="6426" w:type="dxa"/>
          </w:tcPr>
          <w:p w:rsidR="001173FC" w:rsidRPr="00F56882" w:rsidRDefault="001173FC" w:rsidP="001173FC">
            <w:pPr>
              <w:pStyle w:val="BodyText"/>
              <w:numPr>
                <w:ilvl w:val="0"/>
                <w:numId w:val="64"/>
              </w:numPr>
              <w:spacing w:before="0" w:after="0"/>
            </w:pPr>
            <w:r>
              <w:t xml:space="preserve">Primary key of the default Disposition type </w:t>
            </w:r>
          </w:p>
        </w:tc>
      </w:tr>
      <w:tr w:rsidR="001173FC" w:rsidRPr="00F56882" w:rsidTr="001173FC">
        <w:trPr>
          <w:cantSplit/>
        </w:trPr>
        <w:tc>
          <w:tcPr>
            <w:tcW w:w="468" w:type="dxa"/>
          </w:tcPr>
          <w:p w:rsidR="001173FC" w:rsidRPr="00F56882" w:rsidRDefault="001173FC" w:rsidP="001173FC">
            <w:pPr>
              <w:pStyle w:val="BodyText"/>
              <w:numPr>
                <w:ilvl w:val="0"/>
                <w:numId w:val="78"/>
              </w:numPr>
              <w:spacing w:before="0" w:after="0"/>
            </w:pPr>
          </w:p>
        </w:tc>
        <w:tc>
          <w:tcPr>
            <w:tcW w:w="3206" w:type="dxa"/>
          </w:tcPr>
          <w:p w:rsidR="001173FC" w:rsidRDefault="001173FC" w:rsidP="001173FC">
            <w:pPr>
              <w:pStyle w:val="BodyText"/>
              <w:spacing w:after="0"/>
            </w:pPr>
            <w:r>
              <w:t>Type Name</w:t>
            </w:r>
          </w:p>
          <w:p w:rsidR="001173FC" w:rsidRPr="00F56882" w:rsidRDefault="001173FC" w:rsidP="001173FC">
            <w:pPr>
              <w:pStyle w:val="BodyText"/>
              <w:keepNext/>
              <w:keepLines/>
              <w:spacing w:after="0"/>
            </w:pPr>
            <w:r w:rsidRPr="001A3424">
              <w:rPr>
                <w:color w:val="0000FF"/>
              </w:rPr>
              <w:t>(</w:t>
            </w:r>
            <w:r>
              <w:rPr>
                <w:color w:val="0000FF"/>
              </w:rPr>
              <w:t>string / 64</w:t>
            </w:r>
            <w:r w:rsidRPr="001A3424">
              <w:rPr>
                <w:color w:val="0000FF"/>
              </w:rPr>
              <w:t>)</w:t>
            </w:r>
          </w:p>
        </w:tc>
        <w:tc>
          <w:tcPr>
            <w:tcW w:w="6426" w:type="dxa"/>
          </w:tcPr>
          <w:p w:rsidR="001173FC" w:rsidRPr="00F56882" w:rsidRDefault="001173FC" w:rsidP="001173FC">
            <w:pPr>
              <w:pStyle w:val="BodyText"/>
              <w:numPr>
                <w:ilvl w:val="0"/>
                <w:numId w:val="64"/>
              </w:numPr>
              <w:spacing w:before="0" w:after="0"/>
            </w:pPr>
            <w:r>
              <w:t xml:space="preserve">Name of the default Disposition type </w:t>
            </w:r>
          </w:p>
        </w:tc>
      </w:tr>
      <w:tr w:rsidR="001173FC" w:rsidRPr="00F56882" w:rsidTr="001173FC">
        <w:trPr>
          <w:cantSplit/>
        </w:trPr>
        <w:tc>
          <w:tcPr>
            <w:tcW w:w="468" w:type="dxa"/>
          </w:tcPr>
          <w:p w:rsidR="001173FC" w:rsidRPr="00F56882" w:rsidRDefault="001173FC" w:rsidP="001173FC">
            <w:pPr>
              <w:pStyle w:val="BodyText"/>
              <w:numPr>
                <w:ilvl w:val="0"/>
                <w:numId w:val="78"/>
              </w:numPr>
              <w:spacing w:before="0" w:after="0"/>
            </w:pPr>
          </w:p>
        </w:tc>
        <w:tc>
          <w:tcPr>
            <w:tcW w:w="3206" w:type="dxa"/>
          </w:tcPr>
          <w:p w:rsidR="001173FC" w:rsidRDefault="001173FC" w:rsidP="001173FC">
            <w:pPr>
              <w:pStyle w:val="BodyText"/>
              <w:spacing w:after="0"/>
            </w:pPr>
            <w:r>
              <w:t>Type Spanish Name</w:t>
            </w:r>
          </w:p>
          <w:p w:rsidR="001173FC" w:rsidRPr="00F56882" w:rsidRDefault="001173FC" w:rsidP="001173FC">
            <w:pPr>
              <w:pStyle w:val="BodyText"/>
              <w:keepNext/>
              <w:keepLines/>
              <w:spacing w:after="0"/>
            </w:pPr>
            <w:r w:rsidRPr="001A3424">
              <w:rPr>
                <w:color w:val="0000FF"/>
              </w:rPr>
              <w:t>(</w:t>
            </w:r>
            <w:r>
              <w:rPr>
                <w:color w:val="0000FF"/>
              </w:rPr>
              <w:t>string / 64</w:t>
            </w:r>
            <w:r w:rsidRPr="001A3424">
              <w:rPr>
                <w:color w:val="0000FF"/>
              </w:rPr>
              <w:t>)</w:t>
            </w:r>
          </w:p>
        </w:tc>
        <w:tc>
          <w:tcPr>
            <w:tcW w:w="6426" w:type="dxa"/>
          </w:tcPr>
          <w:p w:rsidR="001173FC" w:rsidRPr="00F56882" w:rsidRDefault="001173FC" w:rsidP="001173FC">
            <w:pPr>
              <w:pStyle w:val="BodyText"/>
              <w:numPr>
                <w:ilvl w:val="0"/>
                <w:numId w:val="64"/>
              </w:numPr>
              <w:spacing w:before="0" w:after="0"/>
            </w:pPr>
            <w:r>
              <w:t xml:space="preserve">Spanish name of the default Disposition type </w:t>
            </w:r>
          </w:p>
        </w:tc>
      </w:tr>
      <w:tr w:rsidR="001173FC" w:rsidRPr="00062D9B" w:rsidTr="001173FC">
        <w:tc>
          <w:tcPr>
            <w:tcW w:w="10100" w:type="dxa"/>
            <w:gridSpan w:val="3"/>
            <w:shd w:val="clear" w:color="auto" w:fill="E6E6E6"/>
          </w:tcPr>
          <w:p w:rsidR="001173FC" w:rsidRPr="00062D9B" w:rsidRDefault="001173FC" w:rsidP="001173FC">
            <w:pPr>
              <w:pStyle w:val="BodyText"/>
              <w:spacing w:after="0"/>
              <w:jc w:val="center"/>
              <w:rPr>
                <w:b/>
              </w:rPr>
            </w:pPr>
            <w:r w:rsidRPr="00062D9B">
              <w:rPr>
                <w:b/>
              </w:rPr>
              <w:t xml:space="preserve">Record type </w:t>
            </w:r>
            <w:r w:rsidR="00050CA8">
              <w:rPr>
                <w:b/>
              </w:rPr>
              <w:t>1</w:t>
            </w:r>
            <w:r w:rsidR="00FC5160">
              <w:rPr>
                <w:b/>
              </w:rPr>
              <w:t>1</w:t>
            </w:r>
            <w:r w:rsidRPr="00062D9B">
              <w:rPr>
                <w:b/>
              </w:rPr>
              <w:t xml:space="preserve"> – Default Daypart (one only per Tracker section)</w:t>
            </w:r>
          </w:p>
        </w:tc>
      </w:tr>
      <w:tr w:rsidR="001173FC" w:rsidRPr="00F56882" w:rsidTr="001173FC">
        <w:trPr>
          <w:cantSplit/>
        </w:trPr>
        <w:tc>
          <w:tcPr>
            <w:tcW w:w="468" w:type="dxa"/>
          </w:tcPr>
          <w:p w:rsidR="001173FC" w:rsidRPr="00F56882" w:rsidRDefault="001173FC" w:rsidP="001173FC">
            <w:pPr>
              <w:pStyle w:val="BodyText"/>
              <w:numPr>
                <w:ilvl w:val="0"/>
                <w:numId w:val="79"/>
              </w:numPr>
              <w:spacing w:before="0" w:after="0"/>
            </w:pPr>
          </w:p>
        </w:tc>
        <w:tc>
          <w:tcPr>
            <w:tcW w:w="3206" w:type="dxa"/>
          </w:tcPr>
          <w:p w:rsidR="001173FC" w:rsidRPr="00F56882" w:rsidRDefault="001173FC" w:rsidP="001173FC">
            <w:pPr>
              <w:pStyle w:val="BodyText"/>
              <w:spacing w:after="0"/>
            </w:pPr>
            <w:r>
              <w:t>Record Type ID</w:t>
            </w:r>
          </w:p>
        </w:tc>
        <w:tc>
          <w:tcPr>
            <w:tcW w:w="6426" w:type="dxa"/>
          </w:tcPr>
          <w:p w:rsidR="001173FC" w:rsidRPr="00F56882" w:rsidRDefault="001173FC" w:rsidP="001173FC">
            <w:pPr>
              <w:pStyle w:val="BodyText"/>
              <w:numPr>
                <w:ilvl w:val="0"/>
                <w:numId w:val="64"/>
              </w:numPr>
              <w:spacing w:before="0" w:after="0"/>
            </w:pPr>
            <w:r>
              <w:t>“DefDaypart”</w:t>
            </w:r>
          </w:p>
        </w:tc>
      </w:tr>
      <w:tr w:rsidR="001173FC" w:rsidRPr="00F56882" w:rsidTr="001173FC">
        <w:trPr>
          <w:cantSplit/>
        </w:trPr>
        <w:tc>
          <w:tcPr>
            <w:tcW w:w="468" w:type="dxa"/>
          </w:tcPr>
          <w:p w:rsidR="001173FC" w:rsidRPr="00F56882" w:rsidRDefault="001173FC" w:rsidP="001173FC">
            <w:pPr>
              <w:pStyle w:val="BodyText"/>
              <w:numPr>
                <w:ilvl w:val="0"/>
                <w:numId w:val="79"/>
              </w:numPr>
              <w:spacing w:before="0" w:after="0"/>
            </w:pPr>
          </w:p>
        </w:tc>
        <w:tc>
          <w:tcPr>
            <w:tcW w:w="3206" w:type="dxa"/>
          </w:tcPr>
          <w:p w:rsidR="001173FC" w:rsidRDefault="001173FC" w:rsidP="001173FC">
            <w:pPr>
              <w:pStyle w:val="BodyText"/>
              <w:spacing w:after="0"/>
            </w:pPr>
            <w:r>
              <w:t>Type ID</w:t>
            </w:r>
          </w:p>
          <w:p w:rsidR="001173FC" w:rsidRPr="00F56882" w:rsidRDefault="001173FC" w:rsidP="001173FC">
            <w:pPr>
              <w:pStyle w:val="BodyText"/>
              <w:keepNext/>
              <w:keepLines/>
              <w:spacing w:after="0"/>
            </w:pPr>
            <w:r w:rsidRPr="001A3424">
              <w:rPr>
                <w:color w:val="0000FF"/>
              </w:rPr>
              <w:t>(</w:t>
            </w:r>
            <w:r>
              <w:rPr>
                <w:color w:val="0000FF"/>
              </w:rPr>
              <w:t>string / 20</w:t>
            </w:r>
            <w:r w:rsidRPr="001A3424">
              <w:rPr>
                <w:color w:val="0000FF"/>
              </w:rPr>
              <w:t>)</w:t>
            </w:r>
          </w:p>
        </w:tc>
        <w:tc>
          <w:tcPr>
            <w:tcW w:w="6426" w:type="dxa"/>
          </w:tcPr>
          <w:p w:rsidR="001173FC" w:rsidRPr="00F56882" w:rsidRDefault="001173FC" w:rsidP="001173FC">
            <w:pPr>
              <w:pStyle w:val="BodyText"/>
              <w:numPr>
                <w:ilvl w:val="0"/>
                <w:numId w:val="64"/>
              </w:numPr>
              <w:spacing w:before="0" w:after="0"/>
            </w:pPr>
            <w:r>
              <w:t xml:space="preserve">Primary key of the default Daypart type </w:t>
            </w:r>
          </w:p>
        </w:tc>
      </w:tr>
      <w:tr w:rsidR="001173FC" w:rsidRPr="00F56882" w:rsidTr="001173FC">
        <w:trPr>
          <w:cantSplit/>
        </w:trPr>
        <w:tc>
          <w:tcPr>
            <w:tcW w:w="468" w:type="dxa"/>
          </w:tcPr>
          <w:p w:rsidR="001173FC" w:rsidRPr="00F56882" w:rsidRDefault="001173FC" w:rsidP="001173FC">
            <w:pPr>
              <w:pStyle w:val="BodyText"/>
              <w:numPr>
                <w:ilvl w:val="0"/>
                <w:numId w:val="79"/>
              </w:numPr>
              <w:spacing w:before="0" w:after="0"/>
            </w:pPr>
          </w:p>
        </w:tc>
        <w:tc>
          <w:tcPr>
            <w:tcW w:w="3206" w:type="dxa"/>
          </w:tcPr>
          <w:p w:rsidR="001173FC" w:rsidRDefault="001173FC" w:rsidP="001173FC">
            <w:pPr>
              <w:pStyle w:val="BodyText"/>
              <w:spacing w:after="0"/>
            </w:pPr>
            <w:r>
              <w:t>Type Name</w:t>
            </w:r>
          </w:p>
          <w:p w:rsidR="001173FC" w:rsidRPr="00F56882" w:rsidRDefault="001173FC" w:rsidP="001173FC">
            <w:pPr>
              <w:pStyle w:val="BodyText"/>
              <w:keepNext/>
              <w:keepLines/>
              <w:spacing w:after="0"/>
            </w:pPr>
            <w:r w:rsidRPr="001A3424">
              <w:rPr>
                <w:color w:val="0000FF"/>
              </w:rPr>
              <w:t>(</w:t>
            </w:r>
            <w:r>
              <w:rPr>
                <w:color w:val="0000FF"/>
              </w:rPr>
              <w:t>string / 64</w:t>
            </w:r>
            <w:r w:rsidRPr="001A3424">
              <w:rPr>
                <w:color w:val="0000FF"/>
              </w:rPr>
              <w:t>)</w:t>
            </w:r>
          </w:p>
        </w:tc>
        <w:tc>
          <w:tcPr>
            <w:tcW w:w="6426" w:type="dxa"/>
          </w:tcPr>
          <w:p w:rsidR="001173FC" w:rsidRPr="00F56882" w:rsidRDefault="001173FC" w:rsidP="001173FC">
            <w:pPr>
              <w:pStyle w:val="BodyText"/>
              <w:numPr>
                <w:ilvl w:val="0"/>
                <w:numId w:val="64"/>
              </w:numPr>
              <w:spacing w:before="0" w:after="0"/>
            </w:pPr>
            <w:r>
              <w:t xml:space="preserve">Name of the default Daypart type </w:t>
            </w:r>
          </w:p>
        </w:tc>
      </w:tr>
      <w:tr w:rsidR="001173FC" w:rsidRPr="00F56882" w:rsidTr="001173FC">
        <w:trPr>
          <w:cantSplit/>
        </w:trPr>
        <w:tc>
          <w:tcPr>
            <w:tcW w:w="468" w:type="dxa"/>
          </w:tcPr>
          <w:p w:rsidR="001173FC" w:rsidRPr="00F56882" w:rsidRDefault="001173FC" w:rsidP="001173FC">
            <w:pPr>
              <w:pStyle w:val="BodyText"/>
              <w:numPr>
                <w:ilvl w:val="0"/>
                <w:numId w:val="79"/>
              </w:numPr>
              <w:spacing w:before="0" w:after="0"/>
            </w:pPr>
          </w:p>
        </w:tc>
        <w:tc>
          <w:tcPr>
            <w:tcW w:w="3206" w:type="dxa"/>
          </w:tcPr>
          <w:p w:rsidR="001173FC" w:rsidRDefault="001173FC" w:rsidP="001173FC">
            <w:pPr>
              <w:pStyle w:val="BodyText"/>
              <w:spacing w:after="0"/>
            </w:pPr>
            <w:r>
              <w:t>Type Spanish Name</w:t>
            </w:r>
          </w:p>
          <w:p w:rsidR="001173FC" w:rsidRPr="00F56882" w:rsidRDefault="001173FC" w:rsidP="001173FC">
            <w:pPr>
              <w:pStyle w:val="BodyText"/>
              <w:keepNext/>
              <w:keepLines/>
              <w:spacing w:after="0"/>
            </w:pPr>
            <w:r w:rsidRPr="001A3424">
              <w:rPr>
                <w:color w:val="0000FF"/>
              </w:rPr>
              <w:t>(</w:t>
            </w:r>
            <w:r>
              <w:rPr>
                <w:color w:val="0000FF"/>
              </w:rPr>
              <w:t>string / 64</w:t>
            </w:r>
            <w:r w:rsidRPr="001A3424">
              <w:rPr>
                <w:color w:val="0000FF"/>
              </w:rPr>
              <w:t>)</w:t>
            </w:r>
          </w:p>
        </w:tc>
        <w:tc>
          <w:tcPr>
            <w:tcW w:w="6426" w:type="dxa"/>
          </w:tcPr>
          <w:p w:rsidR="001173FC" w:rsidRPr="00F56882" w:rsidRDefault="001173FC" w:rsidP="001173FC">
            <w:pPr>
              <w:pStyle w:val="BodyText"/>
              <w:numPr>
                <w:ilvl w:val="0"/>
                <w:numId w:val="64"/>
              </w:numPr>
              <w:spacing w:before="0" w:after="0"/>
            </w:pPr>
            <w:r>
              <w:t xml:space="preserve">Spanish name of the default Daypart type </w:t>
            </w:r>
          </w:p>
        </w:tc>
      </w:tr>
      <w:tr w:rsidR="001173FC" w:rsidRPr="00062D9B" w:rsidTr="001173FC">
        <w:tc>
          <w:tcPr>
            <w:tcW w:w="10100" w:type="dxa"/>
            <w:gridSpan w:val="3"/>
            <w:shd w:val="clear" w:color="auto" w:fill="E6E6E6"/>
          </w:tcPr>
          <w:p w:rsidR="001173FC" w:rsidRPr="00062D9B" w:rsidRDefault="001173FC" w:rsidP="001173FC">
            <w:pPr>
              <w:pStyle w:val="BodyText"/>
              <w:spacing w:after="0"/>
              <w:jc w:val="center"/>
              <w:rPr>
                <w:b/>
              </w:rPr>
            </w:pPr>
            <w:r w:rsidRPr="00062D9B">
              <w:rPr>
                <w:b/>
              </w:rPr>
              <w:t xml:space="preserve">Record type </w:t>
            </w:r>
            <w:r w:rsidR="00D86B36">
              <w:rPr>
                <w:b/>
              </w:rPr>
              <w:t>1</w:t>
            </w:r>
            <w:r w:rsidR="00FC5160">
              <w:rPr>
                <w:b/>
              </w:rPr>
              <w:t>2</w:t>
            </w:r>
            <w:r w:rsidR="00D86B36">
              <w:rPr>
                <w:b/>
              </w:rPr>
              <w:t xml:space="preserve"> </w:t>
            </w:r>
            <w:r w:rsidRPr="00062D9B">
              <w:rPr>
                <w:b/>
              </w:rPr>
              <w:t>– User Buttons</w:t>
            </w:r>
          </w:p>
        </w:tc>
      </w:tr>
      <w:tr w:rsidR="001173FC" w:rsidRPr="00F56882" w:rsidTr="001173FC">
        <w:trPr>
          <w:cantSplit/>
        </w:trPr>
        <w:tc>
          <w:tcPr>
            <w:tcW w:w="468" w:type="dxa"/>
          </w:tcPr>
          <w:p w:rsidR="001173FC" w:rsidRPr="00F56882" w:rsidRDefault="001173FC" w:rsidP="001173FC">
            <w:pPr>
              <w:pStyle w:val="BodyText"/>
              <w:numPr>
                <w:ilvl w:val="0"/>
                <w:numId w:val="80"/>
              </w:numPr>
              <w:spacing w:before="0" w:after="0"/>
            </w:pPr>
          </w:p>
        </w:tc>
        <w:tc>
          <w:tcPr>
            <w:tcW w:w="3206" w:type="dxa"/>
          </w:tcPr>
          <w:p w:rsidR="001173FC" w:rsidRPr="00F56882" w:rsidRDefault="001173FC" w:rsidP="001173FC">
            <w:pPr>
              <w:pStyle w:val="BodyText"/>
              <w:spacing w:after="0"/>
            </w:pPr>
            <w:r>
              <w:t>Record Type ID</w:t>
            </w:r>
          </w:p>
        </w:tc>
        <w:tc>
          <w:tcPr>
            <w:tcW w:w="6426" w:type="dxa"/>
          </w:tcPr>
          <w:p w:rsidR="001173FC" w:rsidRPr="00F56882" w:rsidRDefault="001173FC" w:rsidP="001173FC">
            <w:pPr>
              <w:pStyle w:val="BodyText"/>
              <w:numPr>
                <w:ilvl w:val="0"/>
                <w:numId w:val="64"/>
              </w:numPr>
              <w:spacing w:before="0" w:after="0"/>
            </w:pPr>
            <w:r>
              <w:t>“User”</w:t>
            </w:r>
          </w:p>
        </w:tc>
      </w:tr>
      <w:tr w:rsidR="001173FC" w:rsidRPr="00F56882" w:rsidTr="001173FC">
        <w:trPr>
          <w:cantSplit/>
        </w:trPr>
        <w:tc>
          <w:tcPr>
            <w:tcW w:w="468" w:type="dxa"/>
          </w:tcPr>
          <w:p w:rsidR="001173FC" w:rsidRPr="00F56882" w:rsidRDefault="001173FC" w:rsidP="001173FC">
            <w:pPr>
              <w:pStyle w:val="BodyText"/>
              <w:numPr>
                <w:ilvl w:val="0"/>
                <w:numId w:val="80"/>
              </w:numPr>
              <w:spacing w:before="0" w:after="0"/>
            </w:pPr>
          </w:p>
        </w:tc>
        <w:tc>
          <w:tcPr>
            <w:tcW w:w="3206" w:type="dxa"/>
          </w:tcPr>
          <w:p w:rsidR="001173FC" w:rsidRDefault="001173FC" w:rsidP="001173FC">
            <w:pPr>
              <w:pStyle w:val="BodyText"/>
              <w:spacing w:after="0"/>
            </w:pPr>
            <w:r>
              <w:t>Type ID</w:t>
            </w:r>
          </w:p>
          <w:p w:rsidR="001173FC" w:rsidRPr="00F56882" w:rsidRDefault="001173FC" w:rsidP="001173FC">
            <w:pPr>
              <w:pStyle w:val="BodyText"/>
              <w:spacing w:after="0"/>
            </w:pPr>
            <w:r w:rsidRPr="001A3424">
              <w:rPr>
                <w:color w:val="0000FF"/>
              </w:rPr>
              <w:t>(</w:t>
            </w:r>
            <w:r>
              <w:rPr>
                <w:color w:val="0000FF"/>
              </w:rPr>
              <w:t>string / 20</w:t>
            </w:r>
            <w:r w:rsidRPr="001A3424">
              <w:rPr>
                <w:color w:val="0000FF"/>
              </w:rPr>
              <w:t>)</w:t>
            </w:r>
          </w:p>
        </w:tc>
        <w:tc>
          <w:tcPr>
            <w:tcW w:w="6426" w:type="dxa"/>
          </w:tcPr>
          <w:p w:rsidR="001173FC" w:rsidRPr="00F56882" w:rsidRDefault="001173FC" w:rsidP="001173FC">
            <w:pPr>
              <w:pStyle w:val="BodyText"/>
              <w:numPr>
                <w:ilvl w:val="0"/>
                <w:numId w:val="64"/>
              </w:numPr>
              <w:spacing w:before="0" w:after="0"/>
            </w:pPr>
            <w:r>
              <w:t>Primary key of the default User type – str(20)</w:t>
            </w:r>
          </w:p>
        </w:tc>
      </w:tr>
      <w:tr w:rsidR="001173FC" w:rsidRPr="00F56882" w:rsidTr="001173FC">
        <w:trPr>
          <w:cantSplit/>
        </w:trPr>
        <w:tc>
          <w:tcPr>
            <w:tcW w:w="468" w:type="dxa"/>
          </w:tcPr>
          <w:p w:rsidR="001173FC" w:rsidRPr="00F56882" w:rsidRDefault="001173FC" w:rsidP="001173FC">
            <w:pPr>
              <w:pStyle w:val="BodyText"/>
              <w:numPr>
                <w:ilvl w:val="0"/>
                <w:numId w:val="80"/>
              </w:numPr>
              <w:spacing w:before="0" w:after="0"/>
            </w:pPr>
          </w:p>
        </w:tc>
        <w:tc>
          <w:tcPr>
            <w:tcW w:w="3206" w:type="dxa"/>
          </w:tcPr>
          <w:p w:rsidR="001173FC" w:rsidRDefault="001173FC" w:rsidP="001173FC">
            <w:pPr>
              <w:pStyle w:val="BodyText"/>
              <w:spacing w:after="0"/>
            </w:pPr>
            <w:r>
              <w:t>Button Name</w:t>
            </w:r>
          </w:p>
          <w:p w:rsidR="001173FC" w:rsidRPr="00F56882" w:rsidRDefault="001173FC" w:rsidP="001173FC">
            <w:pPr>
              <w:pStyle w:val="BodyText"/>
              <w:spacing w:after="0"/>
            </w:pPr>
            <w:r w:rsidRPr="001A3424">
              <w:rPr>
                <w:color w:val="0000FF"/>
              </w:rPr>
              <w:t>(</w:t>
            </w:r>
            <w:r>
              <w:rPr>
                <w:color w:val="0000FF"/>
              </w:rPr>
              <w:t>string / 25</w:t>
            </w:r>
            <w:r w:rsidRPr="001A3424">
              <w:rPr>
                <w:color w:val="0000FF"/>
              </w:rPr>
              <w:t>)</w:t>
            </w:r>
          </w:p>
        </w:tc>
        <w:tc>
          <w:tcPr>
            <w:tcW w:w="6426" w:type="dxa"/>
          </w:tcPr>
          <w:p w:rsidR="001173FC" w:rsidRPr="00F56882" w:rsidRDefault="001173FC" w:rsidP="001173FC">
            <w:pPr>
              <w:pStyle w:val="BodyText"/>
              <w:numPr>
                <w:ilvl w:val="0"/>
                <w:numId w:val="64"/>
              </w:numPr>
              <w:spacing w:before="0" w:after="0"/>
            </w:pPr>
            <w:r>
              <w:t>Name of this User Button – str(TBD)</w:t>
            </w:r>
          </w:p>
        </w:tc>
      </w:tr>
      <w:tr w:rsidR="001173FC" w:rsidRPr="00F56882" w:rsidTr="001173FC">
        <w:trPr>
          <w:cantSplit/>
        </w:trPr>
        <w:tc>
          <w:tcPr>
            <w:tcW w:w="468" w:type="dxa"/>
          </w:tcPr>
          <w:p w:rsidR="001173FC" w:rsidRPr="00F56882" w:rsidRDefault="001173FC" w:rsidP="001173FC">
            <w:pPr>
              <w:pStyle w:val="BodyText"/>
              <w:numPr>
                <w:ilvl w:val="0"/>
                <w:numId w:val="80"/>
              </w:numPr>
              <w:spacing w:before="0" w:after="0"/>
            </w:pPr>
          </w:p>
        </w:tc>
        <w:tc>
          <w:tcPr>
            <w:tcW w:w="3206" w:type="dxa"/>
          </w:tcPr>
          <w:p w:rsidR="001173FC" w:rsidRDefault="001173FC" w:rsidP="001173FC">
            <w:pPr>
              <w:pStyle w:val="BodyText"/>
              <w:spacing w:after="0"/>
            </w:pPr>
            <w:r>
              <w:t>Button Spanish Name</w:t>
            </w:r>
          </w:p>
          <w:p w:rsidR="001173FC" w:rsidRPr="00F56882" w:rsidRDefault="001173FC" w:rsidP="001173FC">
            <w:pPr>
              <w:pStyle w:val="BodyText"/>
              <w:spacing w:after="0"/>
            </w:pPr>
            <w:r w:rsidRPr="001A3424">
              <w:rPr>
                <w:color w:val="0000FF"/>
              </w:rPr>
              <w:t>(</w:t>
            </w:r>
            <w:r>
              <w:rPr>
                <w:color w:val="0000FF"/>
              </w:rPr>
              <w:t>string / 25</w:t>
            </w:r>
            <w:r w:rsidRPr="001A3424">
              <w:rPr>
                <w:color w:val="0000FF"/>
              </w:rPr>
              <w:t>)</w:t>
            </w:r>
          </w:p>
        </w:tc>
        <w:tc>
          <w:tcPr>
            <w:tcW w:w="6426" w:type="dxa"/>
          </w:tcPr>
          <w:p w:rsidR="001173FC" w:rsidRPr="00F56882" w:rsidRDefault="001173FC" w:rsidP="001173FC">
            <w:pPr>
              <w:pStyle w:val="BodyText"/>
              <w:numPr>
                <w:ilvl w:val="0"/>
                <w:numId w:val="64"/>
              </w:numPr>
              <w:spacing w:before="0" w:after="0"/>
            </w:pPr>
            <w:r>
              <w:t>Spanish name of this User Button – str(64)</w:t>
            </w:r>
          </w:p>
        </w:tc>
      </w:tr>
      <w:tr w:rsidR="001173FC" w:rsidRPr="00F56882" w:rsidTr="001173FC">
        <w:trPr>
          <w:cantSplit/>
        </w:trPr>
        <w:tc>
          <w:tcPr>
            <w:tcW w:w="468" w:type="dxa"/>
          </w:tcPr>
          <w:p w:rsidR="001173FC" w:rsidRPr="00F56882" w:rsidRDefault="001173FC" w:rsidP="001173FC">
            <w:pPr>
              <w:pStyle w:val="BodyText"/>
              <w:numPr>
                <w:ilvl w:val="0"/>
                <w:numId w:val="80"/>
              </w:numPr>
              <w:spacing w:before="0" w:after="0"/>
            </w:pPr>
          </w:p>
        </w:tc>
        <w:tc>
          <w:tcPr>
            <w:tcW w:w="3206" w:type="dxa"/>
          </w:tcPr>
          <w:p w:rsidR="001173FC" w:rsidRDefault="001173FC" w:rsidP="001173FC">
            <w:pPr>
              <w:pStyle w:val="BodyText"/>
              <w:spacing w:after="0"/>
            </w:pPr>
            <w:r>
              <w:t>PIN</w:t>
            </w:r>
          </w:p>
          <w:p w:rsidR="001173FC" w:rsidRPr="001A3424" w:rsidRDefault="001173FC" w:rsidP="001173FC">
            <w:pPr>
              <w:pStyle w:val="BodyText"/>
              <w:spacing w:after="0"/>
              <w:rPr>
                <w:color w:val="0000FF"/>
              </w:rPr>
            </w:pPr>
            <w:r>
              <w:rPr>
                <w:color w:val="0000FF"/>
              </w:rPr>
              <w:t>(string / 6 – numerics only)</w:t>
            </w:r>
          </w:p>
        </w:tc>
        <w:tc>
          <w:tcPr>
            <w:tcW w:w="6426" w:type="dxa"/>
          </w:tcPr>
          <w:p w:rsidR="001173FC" w:rsidRDefault="001173FC" w:rsidP="001173FC">
            <w:pPr>
              <w:pStyle w:val="BodyText"/>
              <w:numPr>
                <w:ilvl w:val="0"/>
                <w:numId w:val="64"/>
              </w:numPr>
              <w:spacing w:before="0" w:after="0"/>
            </w:pPr>
            <w:r>
              <w:t>FOR FUTURE EXPANSION – Not currently used.  Must be blank.</w:t>
            </w:r>
          </w:p>
          <w:p w:rsidR="001173FC" w:rsidRDefault="001173FC" w:rsidP="001173FC">
            <w:pPr>
              <w:pStyle w:val="BodyText"/>
              <w:numPr>
                <w:ilvl w:val="0"/>
                <w:numId w:val="64"/>
              </w:numPr>
              <w:spacing w:before="0" w:after="0"/>
            </w:pPr>
            <w:r>
              <w:t>PIN for this user (0-6 digits)</w:t>
            </w:r>
          </w:p>
          <w:p w:rsidR="001173FC" w:rsidRPr="00F56882" w:rsidRDefault="001173FC" w:rsidP="001173FC">
            <w:pPr>
              <w:pStyle w:val="BodyText"/>
              <w:numPr>
                <w:ilvl w:val="1"/>
                <w:numId w:val="64"/>
              </w:numPr>
              <w:spacing w:before="0" w:after="0"/>
            </w:pPr>
            <w:r>
              <w:t>0 digits (null) =&gt; no PIN required</w:t>
            </w:r>
          </w:p>
        </w:tc>
      </w:tr>
      <w:tr w:rsidR="001173FC" w:rsidRPr="00991840" w:rsidTr="001173FC">
        <w:trPr>
          <w:cantSplit/>
        </w:trPr>
        <w:tc>
          <w:tcPr>
            <w:tcW w:w="468" w:type="dxa"/>
          </w:tcPr>
          <w:p w:rsidR="001173FC" w:rsidRPr="00991840" w:rsidRDefault="001173FC" w:rsidP="001173FC">
            <w:pPr>
              <w:pStyle w:val="BodyText"/>
              <w:numPr>
                <w:ilvl w:val="0"/>
                <w:numId w:val="80"/>
              </w:numPr>
              <w:spacing w:before="0" w:after="0"/>
            </w:pPr>
          </w:p>
        </w:tc>
        <w:tc>
          <w:tcPr>
            <w:tcW w:w="3206" w:type="dxa"/>
          </w:tcPr>
          <w:p w:rsidR="001173FC" w:rsidRDefault="001173FC" w:rsidP="001173FC">
            <w:pPr>
              <w:pStyle w:val="BodyText"/>
              <w:spacing w:after="0"/>
            </w:pPr>
            <w:r w:rsidRPr="00991840">
              <w:t>Language</w:t>
            </w:r>
          </w:p>
          <w:p w:rsidR="001173FC" w:rsidRPr="00991840" w:rsidRDefault="001173FC" w:rsidP="001173FC">
            <w:pPr>
              <w:pStyle w:val="BodyText"/>
              <w:spacing w:after="0"/>
            </w:pPr>
            <w:r w:rsidRPr="001A3424">
              <w:rPr>
                <w:color w:val="0000FF"/>
              </w:rPr>
              <w:t>(</w:t>
            </w:r>
            <w:r>
              <w:rPr>
                <w:color w:val="0000FF"/>
              </w:rPr>
              <w:t>string / 2</w:t>
            </w:r>
            <w:r w:rsidRPr="001A3424">
              <w:rPr>
                <w:color w:val="0000FF"/>
              </w:rPr>
              <w:t>)</w:t>
            </w:r>
          </w:p>
        </w:tc>
        <w:tc>
          <w:tcPr>
            <w:tcW w:w="6426" w:type="dxa"/>
          </w:tcPr>
          <w:p w:rsidR="001173FC" w:rsidRDefault="001173FC" w:rsidP="001173FC">
            <w:pPr>
              <w:pStyle w:val="BodyText"/>
              <w:numPr>
                <w:ilvl w:val="0"/>
                <w:numId w:val="64"/>
              </w:numPr>
              <w:spacing w:before="0" w:after="0"/>
            </w:pPr>
            <w:r>
              <w:t>FOR FUTURE EXPANSION – Not currently used.  Must be blank.</w:t>
            </w:r>
          </w:p>
          <w:p w:rsidR="001173FC" w:rsidRDefault="001173FC" w:rsidP="001173FC">
            <w:pPr>
              <w:pStyle w:val="BodyText"/>
              <w:numPr>
                <w:ilvl w:val="0"/>
                <w:numId w:val="64"/>
              </w:numPr>
              <w:spacing w:before="0" w:after="0"/>
            </w:pPr>
            <w:r>
              <w:t>Concept/architecture:</w:t>
            </w:r>
          </w:p>
          <w:p w:rsidR="001173FC" w:rsidRPr="00991840" w:rsidRDefault="001173FC" w:rsidP="001173FC">
            <w:pPr>
              <w:pStyle w:val="BodyText"/>
              <w:numPr>
                <w:ilvl w:val="1"/>
                <w:numId w:val="64"/>
              </w:numPr>
              <w:spacing w:before="0" w:after="0"/>
            </w:pPr>
            <w:r>
              <w:t>If/when used, contains the standard language identifier (“en” for English, “es” for Spanish, etc.).</w:t>
            </w:r>
          </w:p>
        </w:tc>
      </w:tr>
      <w:tr w:rsidR="001173FC" w:rsidRPr="00062D9B" w:rsidTr="001173FC">
        <w:tc>
          <w:tcPr>
            <w:tcW w:w="10100" w:type="dxa"/>
            <w:gridSpan w:val="3"/>
            <w:shd w:val="clear" w:color="auto" w:fill="E6E6E6"/>
          </w:tcPr>
          <w:p w:rsidR="001173FC" w:rsidRPr="00062D9B" w:rsidRDefault="001173FC" w:rsidP="001173FC">
            <w:pPr>
              <w:pStyle w:val="BodyText"/>
              <w:spacing w:after="0"/>
              <w:jc w:val="center"/>
              <w:rPr>
                <w:b/>
              </w:rPr>
            </w:pPr>
            <w:r w:rsidRPr="00062D9B">
              <w:rPr>
                <w:b/>
              </w:rPr>
              <w:t>Record type 1</w:t>
            </w:r>
            <w:r w:rsidR="00FC5160">
              <w:rPr>
                <w:b/>
              </w:rPr>
              <w:t>3</w:t>
            </w:r>
            <w:r w:rsidR="00D86B36">
              <w:rPr>
                <w:b/>
              </w:rPr>
              <w:t xml:space="preserve"> -</w:t>
            </w:r>
            <w:r w:rsidRPr="00062D9B">
              <w:rPr>
                <w:b/>
              </w:rPr>
              <w:t xml:space="preserve"> Food Menus/Buttons</w:t>
            </w:r>
          </w:p>
        </w:tc>
      </w:tr>
      <w:tr w:rsidR="001173FC" w:rsidRPr="00F56882" w:rsidTr="001173FC">
        <w:trPr>
          <w:cantSplit/>
        </w:trPr>
        <w:tc>
          <w:tcPr>
            <w:tcW w:w="468" w:type="dxa"/>
          </w:tcPr>
          <w:p w:rsidR="001173FC" w:rsidRPr="00F56882" w:rsidRDefault="001173FC" w:rsidP="001173FC">
            <w:pPr>
              <w:pStyle w:val="BodyText"/>
              <w:numPr>
                <w:ilvl w:val="0"/>
                <w:numId w:val="81"/>
              </w:numPr>
              <w:spacing w:before="0" w:after="0"/>
            </w:pPr>
          </w:p>
        </w:tc>
        <w:tc>
          <w:tcPr>
            <w:tcW w:w="3206" w:type="dxa"/>
          </w:tcPr>
          <w:p w:rsidR="001173FC" w:rsidRPr="00F56882" w:rsidRDefault="001173FC" w:rsidP="001173FC">
            <w:pPr>
              <w:pStyle w:val="BodyText"/>
              <w:spacing w:after="0"/>
            </w:pPr>
            <w:r>
              <w:t>Record Type ID</w:t>
            </w:r>
          </w:p>
        </w:tc>
        <w:tc>
          <w:tcPr>
            <w:tcW w:w="6426" w:type="dxa"/>
          </w:tcPr>
          <w:p w:rsidR="001173FC" w:rsidRPr="00F56882" w:rsidRDefault="001173FC" w:rsidP="001173FC">
            <w:pPr>
              <w:pStyle w:val="BodyText"/>
              <w:numPr>
                <w:ilvl w:val="0"/>
                <w:numId w:val="64"/>
              </w:numPr>
              <w:spacing w:before="0" w:after="0"/>
            </w:pPr>
            <w:r>
              <w:t>“Food”</w:t>
            </w:r>
          </w:p>
        </w:tc>
      </w:tr>
      <w:tr w:rsidR="001173FC" w:rsidRPr="00F56882" w:rsidTr="001173FC">
        <w:trPr>
          <w:cantSplit/>
        </w:trPr>
        <w:tc>
          <w:tcPr>
            <w:tcW w:w="468" w:type="dxa"/>
          </w:tcPr>
          <w:p w:rsidR="001173FC" w:rsidRPr="00F56882" w:rsidRDefault="001173FC" w:rsidP="001173FC">
            <w:pPr>
              <w:pStyle w:val="BodyText"/>
              <w:numPr>
                <w:ilvl w:val="0"/>
                <w:numId w:val="81"/>
              </w:numPr>
              <w:spacing w:before="0" w:after="0"/>
            </w:pPr>
          </w:p>
        </w:tc>
        <w:tc>
          <w:tcPr>
            <w:tcW w:w="3206" w:type="dxa"/>
          </w:tcPr>
          <w:p w:rsidR="001173FC" w:rsidRDefault="001173FC" w:rsidP="001173FC">
            <w:pPr>
              <w:pStyle w:val="BodyText"/>
              <w:spacing w:after="0"/>
            </w:pPr>
            <w:r>
              <w:t>Type ID</w:t>
            </w:r>
          </w:p>
          <w:p w:rsidR="001173FC" w:rsidRPr="00F56882" w:rsidRDefault="001173FC" w:rsidP="001173FC">
            <w:pPr>
              <w:pStyle w:val="BodyText"/>
              <w:spacing w:after="0"/>
            </w:pPr>
            <w:r w:rsidRPr="001A3424">
              <w:rPr>
                <w:color w:val="0000FF"/>
              </w:rPr>
              <w:t>(</w:t>
            </w:r>
            <w:r>
              <w:rPr>
                <w:color w:val="0000FF"/>
              </w:rPr>
              <w:t>string / 20</w:t>
            </w:r>
            <w:r w:rsidRPr="001A3424">
              <w:rPr>
                <w:color w:val="0000FF"/>
              </w:rPr>
              <w:t>)</w:t>
            </w:r>
          </w:p>
        </w:tc>
        <w:tc>
          <w:tcPr>
            <w:tcW w:w="6426" w:type="dxa"/>
          </w:tcPr>
          <w:p w:rsidR="001173FC" w:rsidRPr="00F56882" w:rsidRDefault="001173FC" w:rsidP="001173FC">
            <w:pPr>
              <w:pStyle w:val="BodyText"/>
              <w:numPr>
                <w:ilvl w:val="0"/>
                <w:numId w:val="64"/>
              </w:numPr>
              <w:spacing w:before="0" w:after="0"/>
            </w:pPr>
            <w:r>
              <w:t>Primary key of this Food type</w:t>
            </w:r>
          </w:p>
        </w:tc>
      </w:tr>
      <w:tr w:rsidR="001173FC" w:rsidRPr="00F56882" w:rsidTr="001173FC">
        <w:trPr>
          <w:cantSplit/>
        </w:trPr>
        <w:tc>
          <w:tcPr>
            <w:tcW w:w="468" w:type="dxa"/>
          </w:tcPr>
          <w:p w:rsidR="001173FC" w:rsidRPr="00F56882" w:rsidRDefault="001173FC" w:rsidP="001173FC">
            <w:pPr>
              <w:pStyle w:val="BodyText"/>
              <w:numPr>
                <w:ilvl w:val="0"/>
                <w:numId w:val="81"/>
              </w:numPr>
              <w:spacing w:before="0" w:after="0"/>
            </w:pPr>
          </w:p>
        </w:tc>
        <w:tc>
          <w:tcPr>
            <w:tcW w:w="3206" w:type="dxa"/>
          </w:tcPr>
          <w:p w:rsidR="001173FC" w:rsidRDefault="001173FC" w:rsidP="001173FC">
            <w:pPr>
              <w:pStyle w:val="BodyText"/>
              <w:spacing w:after="0"/>
            </w:pPr>
            <w:r>
              <w:t>Button Name</w:t>
            </w:r>
          </w:p>
          <w:p w:rsidR="001173FC" w:rsidRPr="00F56882" w:rsidRDefault="001173FC" w:rsidP="001173FC">
            <w:pPr>
              <w:pStyle w:val="BodyText"/>
              <w:spacing w:after="0"/>
            </w:pPr>
            <w:r w:rsidRPr="001A3424">
              <w:rPr>
                <w:color w:val="0000FF"/>
              </w:rPr>
              <w:t>(</w:t>
            </w:r>
            <w:r>
              <w:rPr>
                <w:color w:val="0000FF"/>
              </w:rPr>
              <w:t>string</w:t>
            </w:r>
            <w:r w:rsidRPr="001A3424">
              <w:rPr>
                <w:color w:val="0000FF"/>
              </w:rPr>
              <w:t>)</w:t>
            </w:r>
          </w:p>
        </w:tc>
        <w:tc>
          <w:tcPr>
            <w:tcW w:w="6426" w:type="dxa"/>
          </w:tcPr>
          <w:p w:rsidR="001173FC" w:rsidRDefault="001173FC" w:rsidP="001173FC">
            <w:pPr>
              <w:pStyle w:val="BodyText"/>
              <w:numPr>
                <w:ilvl w:val="0"/>
                <w:numId w:val="64"/>
              </w:numPr>
              <w:spacing w:before="0" w:after="0"/>
            </w:pPr>
            <w:r>
              <w:t>Fully qualified name of this Food Button in the form:</w:t>
            </w:r>
          </w:p>
          <w:p w:rsidR="001173FC" w:rsidRPr="00F56882" w:rsidRDefault="001173FC" w:rsidP="001173FC">
            <w:pPr>
              <w:pStyle w:val="BodyText"/>
              <w:numPr>
                <w:ilvl w:val="1"/>
                <w:numId w:val="64"/>
              </w:numPr>
              <w:spacing w:before="0" w:after="0"/>
            </w:pPr>
            <w:r>
              <w:t>\Menu\submenu\...\name</w:t>
            </w:r>
          </w:p>
        </w:tc>
      </w:tr>
      <w:tr w:rsidR="001173FC" w:rsidRPr="00F56882" w:rsidTr="001173FC">
        <w:trPr>
          <w:cantSplit/>
        </w:trPr>
        <w:tc>
          <w:tcPr>
            <w:tcW w:w="468" w:type="dxa"/>
          </w:tcPr>
          <w:p w:rsidR="001173FC" w:rsidRPr="00F56882" w:rsidRDefault="001173FC" w:rsidP="001173FC">
            <w:pPr>
              <w:pStyle w:val="BodyText"/>
              <w:numPr>
                <w:ilvl w:val="0"/>
                <w:numId w:val="81"/>
              </w:numPr>
              <w:spacing w:before="0" w:after="0"/>
            </w:pPr>
          </w:p>
        </w:tc>
        <w:tc>
          <w:tcPr>
            <w:tcW w:w="3206" w:type="dxa"/>
          </w:tcPr>
          <w:p w:rsidR="001173FC" w:rsidRDefault="001173FC" w:rsidP="001173FC">
            <w:pPr>
              <w:pStyle w:val="BodyText"/>
              <w:spacing w:after="0"/>
            </w:pPr>
            <w:r>
              <w:t>Button Spanish Name</w:t>
            </w:r>
          </w:p>
          <w:p w:rsidR="001173FC" w:rsidRPr="00F56882" w:rsidRDefault="001173FC" w:rsidP="001173FC">
            <w:pPr>
              <w:pStyle w:val="BodyText"/>
              <w:spacing w:after="0"/>
            </w:pPr>
            <w:r w:rsidRPr="001A3424">
              <w:rPr>
                <w:color w:val="0000FF"/>
              </w:rPr>
              <w:t>(</w:t>
            </w:r>
            <w:r>
              <w:rPr>
                <w:color w:val="0000FF"/>
              </w:rPr>
              <w:t>string</w:t>
            </w:r>
            <w:r w:rsidRPr="001A3424">
              <w:rPr>
                <w:color w:val="0000FF"/>
              </w:rPr>
              <w:t>)</w:t>
            </w:r>
          </w:p>
        </w:tc>
        <w:tc>
          <w:tcPr>
            <w:tcW w:w="6426" w:type="dxa"/>
          </w:tcPr>
          <w:p w:rsidR="001173FC" w:rsidRDefault="001173FC" w:rsidP="001173FC">
            <w:pPr>
              <w:pStyle w:val="BodyText"/>
              <w:numPr>
                <w:ilvl w:val="0"/>
                <w:numId w:val="64"/>
              </w:numPr>
              <w:spacing w:before="0" w:after="0"/>
            </w:pPr>
            <w:r>
              <w:t>Spanish name of this Food Button in the form:</w:t>
            </w:r>
          </w:p>
          <w:p w:rsidR="001173FC" w:rsidRPr="00F56882" w:rsidRDefault="001173FC" w:rsidP="001173FC">
            <w:pPr>
              <w:pStyle w:val="BodyText"/>
              <w:numPr>
                <w:ilvl w:val="1"/>
                <w:numId w:val="64"/>
              </w:numPr>
              <w:spacing w:before="0" w:after="0"/>
            </w:pPr>
            <w:r>
              <w:t xml:space="preserve"> \Menu\submenu\...\name</w:t>
            </w:r>
          </w:p>
        </w:tc>
      </w:tr>
      <w:tr w:rsidR="001173FC" w:rsidRPr="00F56882" w:rsidTr="001173FC">
        <w:trPr>
          <w:cantSplit/>
        </w:trPr>
        <w:tc>
          <w:tcPr>
            <w:tcW w:w="468" w:type="dxa"/>
          </w:tcPr>
          <w:p w:rsidR="001173FC" w:rsidRPr="00F56882" w:rsidRDefault="001173FC" w:rsidP="001173FC">
            <w:pPr>
              <w:pStyle w:val="BodyText"/>
              <w:numPr>
                <w:ilvl w:val="0"/>
                <w:numId w:val="81"/>
              </w:numPr>
              <w:spacing w:before="0" w:after="0"/>
            </w:pPr>
          </w:p>
        </w:tc>
        <w:tc>
          <w:tcPr>
            <w:tcW w:w="3206" w:type="dxa"/>
          </w:tcPr>
          <w:p w:rsidR="001173FC" w:rsidRDefault="001173FC" w:rsidP="001173FC">
            <w:pPr>
              <w:pStyle w:val="BodyText"/>
              <w:spacing w:after="0"/>
            </w:pPr>
            <w:r>
              <w:t>Cost</w:t>
            </w:r>
          </w:p>
          <w:p w:rsidR="001173FC" w:rsidRPr="00F56882" w:rsidRDefault="001173FC" w:rsidP="001173FC">
            <w:pPr>
              <w:pStyle w:val="BodyText"/>
              <w:spacing w:after="0"/>
            </w:pPr>
            <w:r w:rsidRPr="001A3424">
              <w:rPr>
                <w:color w:val="0000FF"/>
              </w:rPr>
              <w:t>(</w:t>
            </w:r>
            <w:r>
              <w:rPr>
                <w:color w:val="0000FF"/>
              </w:rPr>
              <w:t>currency</w:t>
            </w:r>
            <w:r w:rsidRPr="001A3424">
              <w:rPr>
                <w:color w:val="0000FF"/>
              </w:rPr>
              <w:t>)</w:t>
            </w:r>
          </w:p>
        </w:tc>
        <w:tc>
          <w:tcPr>
            <w:tcW w:w="6426" w:type="dxa"/>
          </w:tcPr>
          <w:p w:rsidR="001173FC" w:rsidRPr="00F56882" w:rsidRDefault="001173FC" w:rsidP="001173FC">
            <w:pPr>
              <w:pStyle w:val="BodyText"/>
              <w:numPr>
                <w:ilvl w:val="0"/>
                <w:numId w:val="64"/>
              </w:numPr>
              <w:spacing w:before="0" w:after="0"/>
            </w:pPr>
            <w:r>
              <w:t>Cost of this Food type in currency format, per unit of weight (see Food Type Units of measure record)</w:t>
            </w:r>
          </w:p>
        </w:tc>
      </w:tr>
      <w:tr w:rsidR="001173FC" w:rsidRPr="00F56882" w:rsidTr="001173FC">
        <w:trPr>
          <w:cantSplit/>
        </w:trPr>
        <w:tc>
          <w:tcPr>
            <w:tcW w:w="468" w:type="dxa"/>
          </w:tcPr>
          <w:p w:rsidR="001173FC" w:rsidRPr="00F56882" w:rsidRDefault="001173FC" w:rsidP="001173FC">
            <w:pPr>
              <w:pStyle w:val="BodyText"/>
              <w:numPr>
                <w:ilvl w:val="0"/>
                <w:numId w:val="81"/>
              </w:numPr>
              <w:spacing w:before="0" w:after="0"/>
            </w:pPr>
          </w:p>
        </w:tc>
        <w:tc>
          <w:tcPr>
            <w:tcW w:w="3206" w:type="dxa"/>
          </w:tcPr>
          <w:p w:rsidR="001173FC" w:rsidRDefault="001173FC" w:rsidP="001173FC">
            <w:pPr>
              <w:pStyle w:val="BodyText"/>
              <w:spacing w:after="0"/>
            </w:pPr>
            <w:r>
              <w:t>Implied Station TypeID</w:t>
            </w:r>
          </w:p>
          <w:p w:rsidR="001173FC" w:rsidRPr="00F56882" w:rsidRDefault="001173FC" w:rsidP="001173FC">
            <w:pPr>
              <w:pStyle w:val="BodyText"/>
              <w:spacing w:after="0"/>
            </w:pPr>
            <w:r w:rsidRPr="001A3424">
              <w:rPr>
                <w:color w:val="0000FF"/>
              </w:rPr>
              <w:t>(</w:t>
            </w:r>
            <w:r>
              <w:rPr>
                <w:color w:val="0000FF"/>
              </w:rPr>
              <w:t>string / 20</w:t>
            </w:r>
            <w:r w:rsidRPr="001A3424">
              <w:rPr>
                <w:color w:val="0000FF"/>
              </w:rPr>
              <w:t>)</w:t>
            </w:r>
          </w:p>
        </w:tc>
        <w:tc>
          <w:tcPr>
            <w:tcW w:w="6426" w:type="dxa"/>
          </w:tcPr>
          <w:p w:rsidR="001173FC" w:rsidRPr="00F56882" w:rsidRDefault="001173FC" w:rsidP="001173FC">
            <w:pPr>
              <w:pStyle w:val="BodyText"/>
              <w:numPr>
                <w:ilvl w:val="0"/>
                <w:numId w:val="64"/>
              </w:numPr>
              <w:spacing w:before="0" w:after="0"/>
            </w:pPr>
            <w:r>
              <w:t>This Station TypeID will be used if this food item is selected, unless explicitly overridden by a Question.</w:t>
            </w:r>
          </w:p>
        </w:tc>
      </w:tr>
      <w:tr w:rsidR="00FB58DD" w:rsidRPr="00F56882" w:rsidTr="00FB58DD">
        <w:trPr>
          <w:cantSplit/>
        </w:trPr>
        <w:tc>
          <w:tcPr>
            <w:tcW w:w="468" w:type="dxa"/>
          </w:tcPr>
          <w:p w:rsidR="00FB58DD" w:rsidRPr="00F56882" w:rsidRDefault="00FB58DD" w:rsidP="00FB58DD">
            <w:pPr>
              <w:pStyle w:val="BodyText"/>
              <w:numPr>
                <w:ilvl w:val="0"/>
                <w:numId w:val="81"/>
              </w:numPr>
              <w:spacing w:before="0" w:after="0"/>
            </w:pPr>
          </w:p>
        </w:tc>
        <w:tc>
          <w:tcPr>
            <w:tcW w:w="3206" w:type="dxa"/>
          </w:tcPr>
          <w:p w:rsidR="00FB58DD" w:rsidRDefault="00FB58DD" w:rsidP="00FB58DD">
            <w:pPr>
              <w:pStyle w:val="BodyText"/>
              <w:spacing w:after="0"/>
            </w:pPr>
            <w:r>
              <w:t>Implied Daypart TypeID</w:t>
            </w:r>
          </w:p>
          <w:p w:rsidR="00FB58DD" w:rsidRPr="00F56882" w:rsidRDefault="00FB58DD" w:rsidP="00FB58DD">
            <w:pPr>
              <w:pStyle w:val="BodyText"/>
              <w:spacing w:after="0"/>
            </w:pPr>
            <w:r w:rsidRPr="001A3424">
              <w:rPr>
                <w:color w:val="0000FF"/>
              </w:rPr>
              <w:t>(</w:t>
            </w:r>
            <w:r>
              <w:rPr>
                <w:color w:val="0000FF"/>
              </w:rPr>
              <w:t>string / 20</w:t>
            </w:r>
            <w:r w:rsidRPr="001A3424">
              <w:rPr>
                <w:color w:val="0000FF"/>
              </w:rPr>
              <w:t>)</w:t>
            </w:r>
          </w:p>
        </w:tc>
        <w:tc>
          <w:tcPr>
            <w:tcW w:w="6426" w:type="dxa"/>
          </w:tcPr>
          <w:p w:rsidR="00FB58DD" w:rsidRPr="00F56882" w:rsidRDefault="00FB58DD" w:rsidP="00FB58DD">
            <w:pPr>
              <w:pStyle w:val="BodyText"/>
              <w:numPr>
                <w:ilvl w:val="0"/>
                <w:numId w:val="64"/>
              </w:numPr>
              <w:spacing w:before="0" w:after="0"/>
            </w:pPr>
            <w:r>
              <w:t>This Daypart TypeID will be used if this food item is selected, unless explicitly overridden by a Question.</w:t>
            </w:r>
          </w:p>
        </w:tc>
      </w:tr>
      <w:tr w:rsidR="00FB58DD" w:rsidRPr="00F56882" w:rsidTr="00FB58DD">
        <w:trPr>
          <w:cantSplit/>
        </w:trPr>
        <w:tc>
          <w:tcPr>
            <w:tcW w:w="468" w:type="dxa"/>
          </w:tcPr>
          <w:p w:rsidR="00FB58DD" w:rsidRPr="00F56882" w:rsidRDefault="00FB58DD" w:rsidP="00FB58DD">
            <w:pPr>
              <w:pStyle w:val="BodyText"/>
              <w:numPr>
                <w:ilvl w:val="0"/>
                <w:numId w:val="81"/>
              </w:numPr>
              <w:spacing w:before="0" w:after="0"/>
            </w:pPr>
          </w:p>
        </w:tc>
        <w:tc>
          <w:tcPr>
            <w:tcW w:w="3206" w:type="dxa"/>
          </w:tcPr>
          <w:p w:rsidR="00FB58DD" w:rsidRDefault="00FB58DD" w:rsidP="00FB58DD">
            <w:pPr>
              <w:pStyle w:val="BodyText"/>
              <w:spacing w:after="0"/>
            </w:pPr>
            <w:r>
              <w:t>Volume Weight</w:t>
            </w:r>
          </w:p>
          <w:p w:rsidR="00FB58DD" w:rsidRPr="00F56882" w:rsidRDefault="00FB58DD" w:rsidP="00FB58DD">
            <w:pPr>
              <w:pStyle w:val="BodyText"/>
              <w:spacing w:after="0"/>
            </w:pPr>
            <w:r w:rsidRPr="001A3424">
              <w:rPr>
                <w:color w:val="0000FF"/>
              </w:rPr>
              <w:t>(</w:t>
            </w:r>
            <w:r w:rsidR="002E1139">
              <w:rPr>
                <w:color w:val="0000FF"/>
              </w:rPr>
              <w:t>decimal</w:t>
            </w:r>
            <w:r w:rsidRPr="001A3424">
              <w:rPr>
                <w:color w:val="0000FF"/>
              </w:rPr>
              <w:t>)</w:t>
            </w:r>
          </w:p>
        </w:tc>
        <w:tc>
          <w:tcPr>
            <w:tcW w:w="6426" w:type="dxa"/>
          </w:tcPr>
          <w:p w:rsidR="00FB58DD" w:rsidRPr="00F56882" w:rsidRDefault="002E1139" w:rsidP="00FB58DD">
            <w:pPr>
              <w:pStyle w:val="BodyText"/>
              <w:numPr>
                <w:ilvl w:val="0"/>
                <w:numId w:val="64"/>
              </w:numPr>
              <w:spacing w:before="0" w:after="0"/>
            </w:pPr>
            <w:r w:rsidRPr="002E1139">
              <w:t>Weight in lbs per Specified number of "VolumeUnits" per "VolumeUnitType"</w:t>
            </w:r>
          </w:p>
        </w:tc>
      </w:tr>
      <w:tr w:rsidR="00FB58DD" w:rsidRPr="00F56882" w:rsidTr="00FB58DD">
        <w:trPr>
          <w:cantSplit/>
        </w:trPr>
        <w:tc>
          <w:tcPr>
            <w:tcW w:w="468" w:type="dxa"/>
          </w:tcPr>
          <w:p w:rsidR="00FB58DD" w:rsidRPr="00F56882" w:rsidRDefault="00FB58DD" w:rsidP="00FB58DD">
            <w:pPr>
              <w:pStyle w:val="BodyText"/>
              <w:numPr>
                <w:ilvl w:val="0"/>
                <w:numId w:val="81"/>
              </w:numPr>
              <w:spacing w:before="0" w:after="0"/>
            </w:pPr>
          </w:p>
        </w:tc>
        <w:tc>
          <w:tcPr>
            <w:tcW w:w="3206" w:type="dxa"/>
          </w:tcPr>
          <w:p w:rsidR="00FB58DD" w:rsidRDefault="00FB58DD" w:rsidP="00FB58DD">
            <w:pPr>
              <w:pStyle w:val="BodyText"/>
              <w:spacing w:after="0"/>
            </w:pPr>
            <w:r>
              <w:t>Volume Units</w:t>
            </w:r>
          </w:p>
          <w:p w:rsidR="00FB58DD" w:rsidRPr="00F56882" w:rsidRDefault="00FB58DD" w:rsidP="00FB58DD">
            <w:pPr>
              <w:pStyle w:val="BodyText"/>
              <w:spacing w:after="0"/>
            </w:pPr>
            <w:r w:rsidRPr="001A3424">
              <w:rPr>
                <w:color w:val="0000FF"/>
              </w:rPr>
              <w:t>(</w:t>
            </w:r>
            <w:r w:rsidR="002E1139">
              <w:rPr>
                <w:color w:val="0000FF"/>
              </w:rPr>
              <w:t>decimal</w:t>
            </w:r>
            <w:r w:rsidRPr="001A3424">
              <w:rPr>
                <w:color w:val="0000FF"/>
              </w:rPr>
              <w:t>)</w:t>
            </w:r>
          </w:p>
        </w:tc>
        <w:tc>
          <w:tcPr>
            <w:tcW w:w="6426" w:type="dxa"/>
          </w:tcPr>
          <w:p w:rsidR="00FB58DD" w:rsidRPr="00F56882" w:rsidRDefault="002E1139" w:rsidP="00FB58DD">
            <w:pPr>
              <w:pStyle w:val="BodyText"/>
              <w:numPr>
                <w:ilvl w:val="0"/>
                <w:numId w:val="64"/>
              </w:numPr>
              <w:spacing w:before="0" w:after="0"/>
            </w:pPr>
            <w:r w:rsidRPr="002E1139">
              <w:t>Number of "VolumeUnitType" volume units a lb of this food occupies</w:t>
            </w:r>
          </w:p>
        </w:tc>
      </w:tr>
      <w:tr w:rsidR="001173FC" w:rsidRPr="00C45166" w:rsidTr="001173FC">
        <w:trPr>
          <w:cantSplit/>
        </w:trPr>
        <w:tc>
          <w:tcPr>
            <w:tcW w:w="468" w:type="dxa"/>
          </w:tcPr>
          <w:p w:rsidR="001173FC" w:rsidRPr="00C45166" w:rsidRDefault="001173FC" w:rsidP="00C45166">
            <w:pPr>
              <w:pStyle w:val="BodyText"/>
              <w:rPr>
                <w:strike/>
                <w:color w:val="FF0000"/>
              </w:rPr>
            </w:pPr>
          </w:p>
        </w:tc>
        <w:tc>
          <w:tcPr>
            <w:tcW w:w="3206" w:type="dxa"/>
          </w:tcPr>
          <w:p w:rsidR="001173FC" w:rsidRPr="00C45166" w:rsidRDefault="00FB58DD" w:rsidP="001173FC">
            <w:pPr>
              <w:pStyle w:val="BodyText"/>
              <w:spacing w:after="0"/>
              <w:rPr>
                <w:strike/>
                <w:color w:val="FF0000"/>
              </w:rPr>
            </w:pPr>
            <w:r w:rsidRPr="00C45166">
              <w:rPr>
                <w:strike/>
                <w:color w:val="FF0000"/>
              </w:rPr>
              <w:t>Volume Unit Type</w:t>
            </w:r>
            <w:r w:rsidR="002E1139" w:rsidRPr="00C45166">
              <w:rPr>
                <w:strike/>
                <w:color w:val="FF0000"/>
              </w:rPr>
              <w:t xml:space="preserve"> ID</w:t>
            </w:r>
          </w:p>
          <w:p w:rsidR="001173FC" w:rsidRPr="00C45166" w:rsidRDefault="001173FC" w:rsidP="001173FC">
            <w:pPr>
              <w:pStyle w:val="BodyText"/>
              <w:spacing w:after="0"/>
              <w:rPr>
                <w:strike/>
                <w:color w:val="FF0000"/>
              </w:rPr>
            </w:pPr>
            <w:r w:rsidRPr="00C45166">
              <w:rPr>
                <w:strike/>
                <w:color w:val="FF0000"/>
              </w:rPr>
              <w:t>(</w:t>
            </w:r>
            <w:r w:rsidR="002E1139" w:rsidRPr="00C45166">
              <w:rPr>
                <w:strike/>
                <w:color w:val="FF0000"/>
              </w:rPr>
              <w:t>long integer</w:t>
            </w:r>
            <w:r w:rsidRPr="00C45166">
              <w:rPr>
                <w:strike/>
                <w:color w:val="FF0000"/>
              </w:rPr>
              <w:t>)</w:t>
            </w:r>
          </w:p>
        </w:tc>
        <w:tc>
          <w:tcPr>
            <w:tcW w:w="6426" w:type="dxa"/>
          </w:tcPr>
          <w:p w:rsidR="001173FC" w:rsidRPr="00C45166" w:rsidRDefault="002E1139" w:rsidP="001173FC">
            <w:pPr>
              <w:pStyle w:val="BodyText"/>
              <w:numPr>
                <w:ilvl w:val="0"/>
                <w:numId w:val="64"/>
              </w:numPr>
              <w:spacing w:before="0" w:after="0"/>
              <w:rPr>
                <w:strike/>
                <w:color w:val="FF0000"/>
              </w:rPr>
            </w:pPr>
            <w:r w:rsidRPr="00C45166">
              <w:rPr>
                <w:strike/>
                <w:color w:val="FF0000"/>
              </w:rPr>
              <w:t>Volume unit type ID used to convert weight &lt;-&gt; volume for this food type</w:t>
            </w:r>
          </w:p>
          <w:p w:rsidR="002E1139" w:rsidRPr="00C45166" w:rsidRDefault="002E1139" w:rsidP="001173FC">
            <w:pPr>
              <w:pStyle w:val="BodyText"/>
              <w:numPr>
                <w:ilvl w:val="0"/>
                <w:numId w:val="64"/>
              </w:numPr>
              <w:spacing w:before="0" w:after="0"/>
              <w:rPr>
                <w:strike/>
                <w:color w:val="FF0000"/>
              </w:rPr>
            </w:pPr>
            <w:r w:rsidRPr="00C45166">
              <w:rPr>
                <w:strike/>
                <w:color w:val="FF0000"/>
              </w:rPr>
              <w:t>References UnitsVolume table</w:t>
            </w:r>
            <w:r w:rsidR="009861D3" w:rsidRPr="00C45166">
              <w:rPr>
                <w:strike/>
                <w:color w:val="FF0000"/>
              </w:rPr>
              <w:t>, which contains the conversion factors</w:t>
            </w:r>
          </w:p>
        </w:tc>
      </w:tr>
      <w:tr w:rsidR="00C45166" w:rsidRPr="00C2679E" w:rsidTr="00C45166">
        <w:trPr>
          <w:cantSplit/>
        </w:trPr>
        <w:tc>
          <w:tcPr>
            <w:tcW w:w="468" w:type="dxa"/>
          </w:tcPr>
          <w:p w:rsidR="00C45166" w:rsidRPr="00C2679E" w:rsidRDefault="00C45166" w:rsidP="00C45166">
            <w:pPr>
              <w:pStyle w:val="BodyText"/>
              <w:numPr>
                <w:ilvl w:val="0"/>
                <w:numId w:val="81"/>
              </w:numPr>
              <w:spacing w:before="0" w:after="0"/>
            </w:pPr>
          </w:p>
        </w:tc>
        <w:tc>
          <w:tcPr>
            <w:tcW w:w="3206" w:type="dxa"/>
          </w:tcPr>
          <w:p w:rsidR="00C45166" w:rsidRDefault="00C45166" w:rsidP="00C45166">
            <w:pPr>
              <w:pStyle w:val="BodyText"/>
              <w:spacing w:after="0"/>
            </w:pPr>
            <w:r>
              <w:t>Volume Unit Unique Name</w:t>
            </w:r>
          </w:p>
          <w:p w:rsidR="00C45166" w:rsidRDefault="00C45166" w:rsidP="00C45166">
            <w:pPr>
              <w:pStyle w:val="BodyText"/>
              <w:spacing w:after="0"/>
            </w:pPr>
            <w:r w:rsidRPr="001A3424">
              <w:rPr>
                <w:color w:val="0000FF"/>
              </w:rPr>
              <w:t>(</w:t>
            </w:r>
            <w:r>
              <w:rPr>
                <w:color w:val="0000FF"/>
              </w:rPr>
              <w:t>string / 20</w:t>
            </w:r>
            <w:r w:rsidRPr="001A3424">
              <w:rPr>
                <w:color w:val="0000FF"/>
              </w:rPr>
              <w:t>)</w:t>
            </w:r>
          </w:p>
        </w:tc>
        <w:tc>
          <w:tcPr>
            <w:tcW w:w="6426" w:type="dxa"/>
          </w:tcPr>
          <w:p w:rsidR="00C45166" w:rsidRPr="00C2679E" w:rsidRDefault="00C45166" w:rsidP="00C45166">
            <w:pPr>
              <w:pStyle w:val="BodyText"/>
              <w:numPr>
                <w:ilvl w:val="0"/>
                <w:numId w:val="64"/>
              </w:numPr>
              <w:spacing w:before="0" w:after="0"/>
            </w:pPr>
            <w:r>
              <w:t>The key of this unit type, referencing into the list of volume units built by VolumeUnit records (see above).</w:t>
            </w:r>
          </w:p>
        </w:tc>
      </w:tr>
      <w:tr w:rsidR="001173FC" w:rsidRPr="00062D9B" w:rsidTr="001173FC">
        <w:tc>
          <w:tcPr>
            <w:tcW w:w="10100" w:type="dxa"/>
            <w:gridSpan w:val="3"/>
            <w:shd w:val="clear" w:color="auto" w:fill="E6E6E6"/>
          </w:tcPr>
          <w:p w:rsidR="001173FC" w:rsidRPr="00062D9B" w:rsidRDefault="001173FC" w:rsidP="001173FC">
            <w:pPr>
              <w:pStyle w:val="BodyText"/>
              <w:spacing w:after="0"/>
              <w:jc w:val="center"/>
              <w:rPr>
                <w:b/>
              </w:rPr>
            </w:pPr>
            <w:r w:rsidRPr="00062D9B">
              <w:rPr>
                <w:b/>
              </w:rPr>
              <w:t>Record type 1</w:t>
            </w:r>
            <w:r w:rsidR="00FC5160">
              <w:rPr>
                <w:b/>
              </w:rPr>
              <w:t>4</w:t>
            </w:r>
            <w:r w:rsidR="00050CA8">
              <w:rPr>
                <w:b/>
              </w:rPr>
              <w:t xml:space="preserve"> </w:t>
            </w:r>
            <w:r w:rsidRPr="00062D9B">
              <w:rPr>
                <w:b/>
              </w:rPr>
              <w:t xml:space="preserve"> – Loss Menus/Buttons</w:t>
            </w:r>
          </w:p>
        </w:tc>
      </w:tr>
      <w:tr w:rsidR="001173FC" w:rsidRPr="00F56882" w:rsidTr="001173FC">
        <w:trPr>
          <w:cantSplit/>
        </w:trPr>
        <w:tc>
          <w:tcPr>
            <w:tcW w:w="468" w:type="dxa"/>
          </w:tcPr>
          <w:p w:rsidR="001173FC" w:rsidRPr="00F56882" w:rsidRDefault="001173FC" w:rsidP="001173FC">
            <w:pPr>
              <w:pStyle w:val="BodyText"/>
              <w:numPr>
                <w:ilvl w:val="0"/>
                <w:numId w:val="82"/>
              </w:numPr>
              <w:spacing w:before="0" w:after="0"/>
            </w:pPr>
          </w:p>
        </w:tc>
        <w:tc>
          <w:tcPr>
            <w:tcW w:w="3206" w:type="dxa"/>
          </w:tcPr>
          <w:p w:rsidR="001173FC" w:rsidRPr="00F56882" w:rsidRDefault="001173FC" w:rsidP="001173FC">
            <w:pPr>
              <w:pStyle w:val="BodyText"/>
              <w:spacing w:after="0"/>
            </w:pPr>
            <w:r>
              <w:t>Record Type ID</w:t>
            </w:r>
          </w:p>
        </w:tc>
        <w:tc>
          <w:tcPr>
            <w:tcW w:w="6426" w:type="dxa"/>
          </w:tcPr>
          <w:p w:rsidR="001173FC" w:rsidRPr="00F56882" w:rsidRDefault="001173FC" w:rsidP="001173FC">
            <w:pPr>
              <w:pStyle w:val="BodyText"/>
              <w:numPr>
                <w:ilvl w:val="0"/>
                <w:numId w:val="64"/>
              </w:numPr>
              <w:spacing w:before="0" w:after="0"/>
            </w:pPr>
            <w:r>
              <w:t>“Loss”</w:t>
            </w:r>
          </w:p>
        </w:tc>
      </w:tr>
      <w:tr w:rsidR="001173FC" w:rsidRPr="00F56882" w:rsidTr="001173FC">
        <w:trPr>
          <w:cantSplit/>
        </w:trPr>
        <w:tc>
          <w:tcPr>
            <w:tcW w:w="468" w:type="dxa"/>
          </w:tcPr>
          <w:p w:rsidR="001173FC" w:rsidRPr="00F56882" w:rsidRDefault="001173FC" w:rsidP="001173FC">
            <w:pPr>
              <w:pStyle w:val="BodyText"/>
              <w:numPr>
                <w:ilvl w:val="0"/>
                <w:numId w:val="82"/>
              </w:numPr>
              <w:spacing w:before="0" w:after="0"/>
            </w:pPr>
          </w:p>
        </w:tc>
        <w:tc>
          <w:tcPr>
            <w:tcW w:w="3206" w:type="dxa"/>
          </w:tcPr>
          <w:p w:rsidR="001173FC" w:rsidRDefault="001173FC" w:rsidP="001173FC">
            <w:pPr>
              <w:pStyle w:val="BodyText"/>
              <w:spacing w:after="0"/>
            </w:pPr>
            <w:r>
              <w:t>Type ID</w:t>
            </w:r>
          </w:p>
          <w:p w:rsidR="001173FC" w:rsidRPr="00F56882" w:rsidRDefault="001173FC" w:rsidP="001173FC">
            <w:pPr>
              <w:pStyle w:val="BodyText"/>
              <w:spacing w:after="0"/>
            </w:pPr>
            <w:r w:rsidRPr="001A3424">
              <w:rPr>
                <w:color w:val="0000FF"/>
              </w:rPr>
              <w:t>(</w:t>
            </w:r>
            <w:r>
              <w:rPr>
                <w:color w:val="0000FF"/>
              </w:rPr>
              <w:t>string / 20</w:t>
            </w:r>
            <w:r w:rsidRPr="001A3424">
              <w:rPr>
                <w:color w:val="0000FF"/>
              </w:rPr>
              <w:t>)</w:t>
            </w:r>
          </w:p>
        </w:tc>
        <w:tc>
          <w:tcPr>
            <w:tcW w:w="6426" w:type="dxa"/>
          </w:tcPr>
          <w:p w:rsidR="001173FC" w:rsidRPr="00F56882" w:rsidRDefault="001173FC" w:rsidP="001173FC">
            <w:pPr>
              <w:pStyle w:val="BodyText"/>
              <w:numPr>
                <w:ilvl w:val="0"/>
                <w:numId w:val="64"/>
              </w:numPr>
              <w:spacing w:before="0" w:after="0"/>
            </w:pPr>
            <w:r>
              <w:t>Primary key of this Loss type</w:t>
            </w:r>
          </w:p>
        </w:tc>
      </w:tr>
      <w:tr w:rsidR="001173FC" w:rsidRPr="00F56882" w:rsidTr="001173FC">
        <w:trPr>
          <w:cantSplit/>
        </w:trPr>
        <w:tc>
          <w:tcPr>
            <w:tcW w:w="468" w:type="dxa"/>
          </w:tcPr>
          <w:p w:rsidR="001173FC" w:rsidRPr="00F56882" w:rsidRDefault="001173FC" w:rsidP="001173FC">
            <w:pPr>
              <w:pStyle w:val="BodyText"/>
              <w:numPr>
                <w:ilvl w:val="0"/>
                <w:numId w:val="82"/>
              </w:numPr>
              <w:spacing w:before="0" w:after="0"/>
            </w:pPr>
          </w:p>
        </w:tc>
        <w:tc>
          <w:tcPr>
            <w:tcW w:w="3206" w:type="dxa"/>
          </w:tcPr>
          <w:p w:rsidR="001173FC" w:rsidRDefault="001173FC" w:rsidP="001173FC">
            <w:pPr>
              <w:pStyle w:val="BodyText"/>
              <w:spacing w:after="0"/>
            </w:pPr>
            <w:r>
              <w:t>Button Name</w:t>
            </w:r>
          </w:p>
          <w:p w:rsidR="001173FC" w:rsidRPr="00F56882" w:rsidRDefault="001173FC" w:rsidP="001173FC">
            <w:pPr>
              <w:pStyle w:val="BodyText"/>
              <w:spacing w:after="0"/>
            </w:pPr>
            <w:r w:rsidRPr="001A3424">
              <w:rPr>
                <w:color w:val="0000FF"/>
              </w:rPr>
              <w:t>(</w:t>
            </w:r>
            <w:r>
              <w:rPr>
                <w:color w:val="0000FF"/>
              </w:rPr>
              <w:t>string</w:t>
            </w:r>
            <w:r w:rsidRPr="001A3424">
              <w:rPr>
                <w:color w:val="0000FF"/>
              </w:rPr>
              <w:t>)</w:t>
            </w:r>
          </w:p>
        </w:tc>
        <w:tc>
          <w:tcPr>
            <w:tcW w:w="6426" w:type="dxa"/>
          </w:tcPr>
          <w:p w:rsidR="001173FC" w:rsidRDefault="001173FC" w:rsidP="001173FC">
            <w:pPr>
              <w:pStyle w:val="BodyText"/>
              <w:numPr>
                <w:ilvl w:val="0"/>
                <w:numId w:val="64"/>
              </w:numPr>
              <w:spacing w:before="0" w:after="0"/>
            </w:pPr>
            <w:r>
              <w:t>Fully qualified name of this Loss Button in the form:</w:t>
            </w:r>
          </w:p>
          <w:p w:rsidR="001173FC" w:rsidRPr="00F56882" w:rsidRDefault="001173FC" w:rsidP="001173FC">
            <w:pPr>
              <w:pStyle w:val="BodyText"/>
              <w:numPr>
                <w:ilvl w:val="1"/>
                <w:numId w:val="64"/>
              </w:numPr>
              <w:spacing w:before="0" w:after="0"/>
            </w:pPr>
            <w:r>
              <w:t>\Menu\submenu\...\name</w:t>
            </w:r>
          </w:p>
        </w:tc>
      </w:tr>
      <w:tr w:rsidR="001173FC" w:rsidRPr="00F56882" w:rsidTr="001173FC">
        <w:trPr>
          <w:cantSplit/>
          <w:trHeight w:val="170"/>
        </w:trPr>
        <w:tc>
          <w:tcPr>
            <w:tcW w:w="468" w:type="dxa"/>
          </w:tcPr>
          <w:p w:rsidR="001173FC" w:rsidRPr="00F56882" w:rsidRDefault="001173FC" w:rsidP="001173FC">
            <w:pPr>
              <w:pStyle w:val="BodyText"/>
              <w:numPr>
                <w:ilvl w:val="0"/>
                <w:numId w:val="82"/>
              </w:numPr>
              <w:spacing w:before="0" w:after="0"/>
            </w:pPr>
          </w:p>
        </w:tc>
        <w:tc>
          <w:tcPr>
            <w:tcW w:w="3206" w:type="dxa"/>
          </w:tcPr>
          <w:p w:rsidR="001173FC" w:rsidRDefault="001173FC" w:rsidP="001173FC">
            <w:pPr>
              <w:pStyle w:val="BodyText"/>
              <w:spacing w:after="0"/>
            </w:pPr>
            <w:r>
              <w:t>Button Spanish Name</w:t>
            </w:r>
          </w:p>
          <w:p w:rsidR="001173FC" w:rsidRPr="00F56882" w:rsidRDefault="001173FC" w:rsidP="001173FC">
            <w:pPr>
              <w:pStyle w:val="BodyText"/>
              <w:spacing w:after="0"/>
            </w:pPr>
            <w:r w:rsidRPr="001A3424">
              <w:rPr>
                <w:color w:val="0000FF"/>
              </w:rPr>
              <w:t>(</w:t>
            </w:r>
            <w:r>
              <w:rPr>
                <w:color w:val="0000FF"/>
              </w:rPr>
              <w:t>string</w:t>
            </w:r>
            <w:r w:rsidRPr="001A3424">
              <w:rPr>
                <w:color w:val="0000FF"/>
              </w:rPr>
              <w:t>)</w:t>
            </w:r>
          </w:p>
        </w:tc>
        <w:tc>
          <w:tcPr>
            <w:tcW w:w="6426" w:type="dxa"/>
          </w:tcPr>
          <w:p w:rsidR="001173FC" w:rsidRDefault="001173FC" w:rsidP="001173FC">
            <w:pPr>
              <w:pStyle w:val="BodyText"/>
              <w:numPr>
                <w:ilvl w:val="0"/>
                <w:numId w:val="64"/>
              </w:numPr>
              <w:spacing w:before="0" w:after="0"/>
            </w:pPr>
            <w:r>
              <w:t>Spanish name of this Loss Button in the form:</w:t>
            </w:r>
          </w:p>
          <w:p w:rsidR="001173FC" w:rsidRPr="00F56882" w:rsidRDefault="001173FC" w:rsidP="001173FC">
            <w:pPr>
              <w:pStyle w:val="BodyText"/>
              <w:numPr>
                <w:ilvl w:val="1"/>
                <w:numId w:val="64"/>
              </w:numPr>
              <w:spacing w:before="0" w:after="0"/>
            </w:pPr>
            <w:r>
              <w:t xml:space="preserve"> \Menu\submenu\...\name</w:t>
            </w:r>
          </w:p>
        </w:tc>
      </w:tr>
      <w:tr w:rsidR="001173FC" w:rsidRPr="00F56882" w:rsidTr="001173FC">
        <w:trPr>
          <w:cantSplit/>
        </w:trPr>
        <w:tc>
          <w:tcPr>
            <w:tcW w:w="468" w:type="dxa"/>
          </w:tcPr>
          <w:p w:rsidR="001173FC" w:rsidRPr="00F56882" w:rsidRDefault="001173FC" w:rsidP="001173FC">
            <w:pPr>
              <w:pStyle w:val="BodyText"/>
              <w:numPr>
                <w:ilvl w:val="0"/>
                <w:numId w:val="82"/>
              </w:numPr>
              <w:spacing w:before="0" w:after="0"/>
            </w:pPr>
          </w:p>
        </w:tc>
        <w:tc>
          <w:tcPr>
            <w:tcW w:w="3206" w:type="dxa"/>
          </w:tcPr>
          <w:p w:rsidR="001173FC" w:rsidRDefault="001173FC" w:rsidP="001173FC">
            <w:pPr>
              <w:pStyle w:val="BodyText"/>
              <w:spacing w:after="0"/>
            </w:pPr>
            <w:r>
              <w:t>Type Overproduction Flag</w:t>
            </w:r>
          </w:p>
          <w:p w:rsidR="001173FC" w:rsidRPr="00F56882" w:rsidRDefault="001173FC" w:rsidP="001173FC">
            <w:pPr>
              <w:pStyle w:val="BodyText"/>
              <w:spacing w:after="0"/>
            </w:pPr>
            <w:r w:rsidRPr="001A3424">
              <w:rPr>
                <w:color w:val="0000FF"/>
              </w:rPr>
              <w:t>(</w:t>
            </w:r>
            <w:r>
              <w:rPr>
                <w:color w:val="0000FF"/>
              </w:rPr>
              <w:t>boolean</w:t>
            </w:r>
            <w:r w:rsidRPr="001A3424">
              <w:rPr>
                <w:color w:val="0000FF"/>
              </w:rPr>
              <w:t>)</w:t>
            </w:r>
          </w:p>
        </w:tc>
        <w:tc>
          <w:tcPr>
            <w:tcW w:w="6426" w:type="dxa"/>
          </w:tcPr>
          <w:p w:rsidR="001173FC" w:rsidRDefault="001173FC" w:rsidP="001173FC">
            <w:pPr>
              <w:pStyle w:val="BodyText"/>
              <w:numPr>
                <w:ilvl w:val="0"/>
                <w:numId w:val="64"/>
              </w:numPr>
              <w:spacing w:before="0" w:after="0"/>
            </w:pPr>
            <w:r>
              <w:t xml:space="preserve">Flag designating whether this is an Overproduction item.  </w:t>
            </w:r>
          </w:p>
          <w:p w:rsidR="001173FC" w:rsidRPr="00F56882" w:rsidRDefault="001173FC" w:rsidP="001173FC">
            <w:pPr>
              <w:pStyle w:val="BodyText"/>
              <w:numPr>
                <w:ilvl w:val="0"/>
                <w:numId w:val="64"/>
              </w:numPr>
              <w:spacing w:before="0" w:after="0"/>
            </w:pPr>
            <w:r>
              <w:t>0 =&gt; false; -1 =&gt; true</w:t>
            </w:r>
          </w:p>
        </w:tc>
      </w:tr>
      <w:tr w:rsidR="001173FC" w:rsidRPr="00F56882" w:rsidTr="001173FC">
        <w:trPr>
          <w:cantSplit/>
        </w:trPr>
        <w:tc>
          <w:tcPr>
            <w:tcW w:w="468" w:type="dxa"/>
          </w:tcPr>
          <w:p w:rsidR="001173FC" w:rsidRPr="00F56882" w:rsidRDefault="001173FC" w:rsidP="001173FC">
            <w:pPr>
              <w:pStyle w:val="BodyText"/>
              <w:numPr>
                <w:ilvl w:val="0"/>
                <w:numId w:val="82"/>
              </w:numPr>
              <w:spacing w:before="0" w:after="0"/>
            </w:pPr>
          </w:p>
        </w:tc>
        <w:tc>
          <w:tcPr>
            <w:tcW w:w="3206" w:type="dxa"/>
          </w:tcPr>
          <w:p w:rsidR="001173FC" w:rsidRDefault="001173FC" w:rsidP="001173FC">
            <w:pPr>
              <w:pStyle w:val="BodyText"/>
              <w:spacing w:after="0"/>
            </w:pPr>
            <w:r>
              <w:t>Type Trim Waste Flag</w:t>
            </w:r>
          </w:p>
          <w:p w:rsidR="001173FC" w:rsidRPr="00F56882" w:rsidRDefault="001173FC" w:rsidP="001173FC">
            <w:pPr>
              <w:pStyle w:val="BodyText"/>
              <w:spacing w:after="0"/>
            </w:pPr>
            <w:r w:rsidRPr="001A3424">
              <w:rPr>
                <w:color w:val="0000FF"/>
              </w:rPr>
              <w:t>(</w:t>
            </w:r>
            <w:r>
              <w:rPr>
                <w:color w:val="0000FF"/>
              </w:rPr>
              <w:t>boolean</w:t>
            </w:r>
            <w:r w:rsidRPr="001A3424">
              <w:rPr>
                <w:color w:val="0000FF"/>
              </w:rPr>
              <w:t>)</w:t>
            </w:r>
          </w:p>
        </w:tc>
        <w:tc>
          <w:tcPr>
            <w:tcW w:w="6426" w:type="dxa"/>
          </w:tcPr>
          <w:p w:rsidR="001173FC" w:rsidRDefault="001173FC" w:rsidP="001173FC">
            <w:pPr>
              <w:pStyle w:val="BodyText"/>
              <w:numPr>
                <w:ilvl w:val="0"/>
                <w:numId w:val="64"/>
              </w:numPr>
              <w:spacing w:before="0" w:after="0"/>
            </w:pPr>
            <w:r>
              <w:t xml:space="preserve">Flag </w:t>
            </w:r>
            <w:r w:rsidR="00A91798">
              <w:t>designating whether this is a</w:t>
            </w:r>
            <w:r>
              <w:t xml:space="preserve"> Trim Waste item. </w:t>
            </w:r>
          </w:p>
          <w:p w:rsidR="001173FC" w:rsidRPr="00F56882" w:rsidRDefault="001173FC" w:rsidP="001173FC">
            <w:pPr>
              <w:pStyle w:val="BodyText"/>
              <w:numPr>
                <w:ilvl w:val="0"/>
                <w:numId w:val="64"/>
              </w:numPr>
              <w:spacing w:before="0" w:after="0"/>
            </w:pPr>
            <w:r>
              <w:t>0 =&gt; false; -1 =&gt; true</w:t>
            </w:r>
          </w:p>
        </w:tc>
      </w:tr>
      <w:tr w:rsidR="001173FC" w:rsidRPr="00F56882" w:rsidTr="001173FC">
        <w:trPr>
          <w:cantSplit/>
        </w:trPr>
        <w:tc>
          <w:tcPr>
            <w:tcW w:w="468" w:type="dxa"/>
          </w:tcPr>
          <w:p w:rsidR="001173FC" w:rsidRPr="00F56882" w:rsidRDefault="001173FC" w:rsidP="001173FC">
            <w:pPr>
              <w:pStyle w:val="BodyText"/>
              <w:numPr>
                <w:ilvl w:val="0"/>
                <w:numId w:val="82"/>
              </w:numPr>
              <w:spacing w:before="0" w:after="0"/>
            </w:pPr>
          </w:p>
        </w:tc>
        <w:tc>
          <w:tcPr>
            <w:tcW w:w="3206" w:type="dxa"/>
          </w:tcPr>
          <w:p w:rsidR="001173FC" w:rsidRDefault="001173FC" w:rsidP="001173FC">
            <w:pPr>
              <w:pStyle w:val="BodyText"/>
              <w:spacing w:after="0"/>
            </w:pPr>
            <w:r>
              <w:t>Type Handling Flag</w:t>
            </w:r>
          </w:p>
          <w:p w:rsidR="001173FC" w:rsidRPr="00F56882" w:rsidRDefault="001173FC" w:rsidP="001173FC">
            <w:pPr>
              <w:pStyle w:val="BodyText"/>
              <w:spacing w:after="0"/>
            </w:pPr>
            <w:r w:rsidRPr="001A3424">
              <w:rPr>
                <w:color w:val="0000FF"/>
              </w:rPr>
              <w:t>(</w:t>
            </w:r>
            <w:r>
              <w:rPr>
                <w:color w:val="0000FF"/>
              </w:rPr>
              <w:t>boolean</w:t>
            </w:r>
            <w:r w:rsidRPr="001A3424">
              <w:rPr>
                <w:color w:val="0000FF"/>
              </w:rPr>
              <w:t>)</w:t>
            </w:r>
          </w:p>
        </w:tc>
        <w:tc>
          <w:tcPr>
            <w:tcW w:w="6426" w:type="dxa"/>
          </w:tcPr>
          <w:p w:rsidR="001173FC" w:rsidRDefault="001173FC" w:rsidP="001173FC">
            <w:pPr>
              <w:pStyle w:val="BodyText"/>
              <w:numPr>
                <w:ilvl w:val="0"/>
                <w:numId w:val="64"/>
              </w:numPr>
              <w:spacing w:before="0" w:after="0"/>
            </w:pPr>
            <w:r>
              <w:t>Fla</w:t>
            </w:r>
            <w:r w:rsidR="00A91798">
              <w:t>g designating whether this is a</w:t>
            </w:r>
            <w:r>
              <w:t xml:space="preserve"> Handling item.  </w:t>
            </w:r>
          </w:p>
          <w:p w:rsidR="001173FC" w:rsidRPr="00F56882" w:rsidRDefault="001173FC" w:rsidP="001173FC">
            <w:pPr>
              <w:pStyle w:val="BodyText"/>
              <w:numPr>
                <w:ilvl w:val="0"/>
                <w:numId w:val="64"/>
              </w:numPr>
              <w:spacing w:before="0" w:after="0"/>
            </w:pPr>
            <w:r>
              <w:t>0 =&gt; false; -1 =&gt; true</w:t>
            </w:r>
          </w:p>
        </w:tc>
      </w:tr>
      <w:tr w:rsidR="001173FC" w:rsidRPr="00062D9B" w:rsidTr="001173FC">
        <w:tc>
          <w:tcPr>
            <w:tcW w:w="10100" w:type="dxa"/>
            <w:gridSpan w:val="3"/>
            <w:shd w:val="clear" w:color="auto" w:fill="E6E6E6"/>
          </w:tcPr>
          <w:p w:rsidR="001173FC" w:rsidRPr="00062D9B" w:rsidRDefault="001173FC" w:rsidP="001173FC">
            <w:pPr>
              <w:pStyle w:val="BodyText"/>
              <w:spacing w:after="0"/>
              <w:jc w:val="center"/>
              <w:rPr>
                <w:b/>
              </w:rPr>
            </w:pPr>
            <w:r w:rsidRPr="00062D9B">
              <w:rPr>
                <w:b/>
              </w:rPr>
              <w:t>Record type 1</w:t>
            </w:r>
            <w:r w:rsidR="00FC5160">
              <w:rPr>
                <w:b/>
              </w:rPr>
              <w:t>5</w:t>
            </w:r>
            <w:r w:rsidRPr="00062D9B">
              <w:rPr>
                <w:b/>
              </w:rPr>
              <w:t xml:space="preserve"> – Container Menus/Buttons</w:t>
            </w:r>
          </w:p>
        </w:tc>
      </w:tr>
      <w:tr w:rsidR="001173FC" w:rsidRPr="00F56882" w:rsidTr="001173FC">
        <w:trPr>
          <w:cantSplit/>
        </w:trPr>
        <w:tc>
          <w:tcPr>
            <w:tcW w:w="468" w:type="dxa"/>
          </w:tcPr>
          <w:p w:rsidR="001173FC" w:rsidRPr="00F56882" w:rsidRDefault="001173FC" w:rsidP="001173FC">
            <w:pPr>
              <w:pStyle w:val="BodyText"/>
              <w:numPr>
                <w:ilvl w:val="0"/>
                <w:numId w:val="83"/>
              </w:numPr>
              <w:spacing w:before="0" w:after="0"/>
            </w:pPr>
          </w:p>
        </w:tc>
        <w:tc>
          <w:tcPr>
            <w:tcW w:w="3206" w:type="dxa"/>
          </w:tcPr>
          <w:p w:rsidR="001173FC" w:rsidRPr="00F56882" w:rsidRDefault="001173FC" w:rsidP="001173FC">
            <w:pPr>
              <w:pStyle w:val="BodyText"/>
              <w:spacing w:after="0"/>
            </w:pPr>
            <w:r>
              <w:t>Record Type ID</w:t>
            </w:r>
          </w:p>
        </w:tc>
        <w:tc>
          <w:tcPr>
            <w:tcW w:w="6426" w:type="dxa"/>
          </w:tcPr>
          <w:p w:rsidR="001173FC" w:rsidRPr="00F56882" w:rsidRDefault="001173FC" w:rsidP="001173FC">
            <w:pPr>
              <w:pStyle w:val="BodyText"/>
              <w:numPr>
                <w:ilvl w:val="0"/>
                <w:numId w:val="64"/>
              </w:numPr>
              <w:spacing w:before="0" w:after="0"/>
            </w:pPr>
            <w:r>
              <w:t>“Cont”</w:t>
            </w:r>
          </w:p>
        </w:tc>
      </w:tr>
      <w:tr w:rsidR="001173FC" w:rsidRPr="00F56882" w:rsidTr="001173FC">
        <w:trPr>
          <w:cantSplit/>
        </w:trPr>
        <w:tc>
          <w:tcPr>
            <w:tcW w:w="468" w:type="dxa"/>
          </w:tcPr>
          <w:p w:rsidR="001173FC" w:rsidRPr="00F56882" w:rsidRDefault="001173FC" w:rsidP="001173FC">
            <w:pPr>
              <w:pStyle w:val="BodyText"/>
              <w:numPr>
                <w:ilvl w:val="0"/>
                <w:numId w:val="83"/>
              </w:numPr>
              <w:spacing w:before="0" w:after="0"/>
            </w:pPr>
          </w:p>
        </w:tc>
        <w:tc>
          <w:tcPr>
            <w:tcW w:w="3206" w:type="dxa"/>
          </w:tcPr>
          <w:p w:rsidR="001173FC" w:rsidRDefault="001173FC" w:rsidP="001173FC">
            <w:pPr>
              <w:pStyle w:val="BodyText"/>
              <w:spacing w:after="0"/>
            </w:pPr>
            <w:r>
              <w:t>Type ID</w:t>
            </w:r>
          </w:p>
          <w:p w:rsidR="001173FC" w:rsidRPr="00F56882" w:rsidRDefault="001173FC" w:rsidP="001173FC">
            <w:pPr>
              <w:pStyle w:val="BodyText"/>
              <w:spacing w:after="0"/>
            </w:pPr>
            <w:r w:rsidRPr="001A3424">
              <w:rPr>
                <w:color w:val="0000FF"/>
              </w:rPr>
              <w:t>(</w:t>
            </w:r>
            <w:r>
              <w:rPr>
                <w:color w:val="0000FF"/>
              </w:rPr>
              <w:t>string / 20</w:t>
            </w:r>
            <w:r w:rsidRPr="001A3424">
              <w:rPr>
                <w:color w:val="0000FF"/>
              </w:rPr>
              <w:t>)</w:t>
            </w:r>
          </w:p>
        </w:tc>
        <w:tc>
          <w:tcPr>
            <w:tcW w:w="6426" w:type="dxa"/>
          </w:tcPr>
          <w:p w:rsidR="001173FC" w:rsidRPr="00F56882" w:rsidRDefault="001173FC" w:rsidP="001173FC">
            <w:pPr>
              <w:pStyle w:val="BodyText"/>
              <w:numPr>
                <w:ilvl w:val="0"/>
                <w:numId w:val="64"/>
              </w:numPr>
              <w:spacing w:before="0" w:after="0"/>
            </w:pPr>
            <w:r>
              <w:t>Primary key of this Container type – str(20)</w:t>
            </w:r>
          </w:p>
        </w:tc>
      </w:tr>
      <w:tr w:rsidR="001173FC" w:rsidRPr="00F56882" w:rsidTr="001173FC">
        <w:trPr>
          <w:cantSplit/>
        </w:trPr>
        <w:tc>
          <w:tcPr>
            <w:tcW w:w="468" w:type="dxa"/>
          </w:tcPr>
          <w:p w:rsidR="001173FC" w:rsidRPr="00F56882" w:rsidRDefault="001173FC" w:rsidP="001173FC">
            <w:pPr>
              <w:pStyle w:val="BodyText"/>
              <w:numPr>
                <w:ilvl w:val="0"/>
                <w:numId w:val="83"/>
              </w:numPr>
              <w:spacing w:before="0" w:after="0"/>
            </w:pPr>
          </w:p>
        </w:tc>
        <w:tc>
          <w:tcPr>
            <w:tcW w:w="3206" w:type="dxa"/>
          </w:tcPr>
          <w:p w:rsidR="001173FC" w:rsidRDefault="001173FC" w:rsidP="001173FC">
            <w:pPr>
              <w:pStyle w:val="BodyText"/>
              <w:spacing w:after="0"/>
            </w:pPr>
            <w:r>
              <w:t>Button Name</w:t>
            </w:r>
          </w:p>
          <w:p w:rsidR="001173FC" w:rsidRPr="00F56882" w:rsidRDefault="001173FC" w:rsidP="001173FC">
            <w:pPr>
              <w:pStyle w:val="BodyText"/>
              <w:spacing w:after="0"/>
            </w:pPr>
            <w:r w:rsidRPr="001A3424">
              <w:rPr>
                <w:color w:val="0000FF"/>
              </w:rPr>
              <w:t>(</w:t>
            </w:r>
            <w:r>
              <w:rPr>
                <w:color w:val="0000FF"/>
              </w:rPr>
              <w:t>string</w:t>
            </w:r>
            <w:r w:rsidRPr="001A3424">
              <w:rPr>
                <w:color w:val="0000FF"/>
              </w:rPr>
              <w:t>)</w:t>
            </w:r>
          </w:p>
        </w:tc>
        <w:tc>
          <w:tcPr>
            <w:tcW w:w="6426" w:type="dxa"/>
          </w:tcPr>
          <w:p w:rsidR="001173FC" w:rsidRDefault="001173FC" w:rsidP="001173FC">
            <w:pPr>
              <w:pStyle w:val="BodyText"/>
              <w:numPr>
                <w:ilvl w:val="0"/>
                <w:numId w:val="64"/>
              </w:numPr>
              <w:spacing w:before="0" w:after="0"/>
            </w:pPr>
            <w:r>
              <w:t>Fully qualified name of this Container Button in the form:</w:t>
            </w:r>
          </w:p>
          <w:p w:rsidR="001173FC" w:rsidRPr="00F56882" w:rsidRDefault="001173FC" w:rsidP="001173FC">
            <w:pPr>
              <w:pStyle w:val="BodyText"/>
              <w:numPr>
                <w:ilvl w:val="1"/>
                <w:numId w:val="64"/>
              </w:numPr>
              <w:spacing w:before="0" w:after="0"/>
            </w:pPr>
            <w:r>
              <w:t>\Menu\submenu\...\name</w:t>
            </w:r>
          </w:p>
        </w:tc>
      </w:tr>
      <w:tr w:rsidR="001173FC" w:rsidRPr="00F56882" w:rsidTr="001173FC">
        <w:trPr>
          <w:cantSplit/>
          <w:trHeight w:val="170"/>
        </w:trPr>
        <w:tc>
          <w:tcPr>
            <w:tcW w:w="468" w:type="dxa"/>
          </w:tcPr>
          <w:p w:rsidR="001173FC" w:rsidRPr="00F56882" w:rsidRDefault="001173FC" w:rsidP="001173FC">
            <w:pPr>
              <w:pStyle w:val="BodyText"/>
              <w:numPr>
                <w:ilvl w:val="0"/>
                <w:numId w:val="83"/>
              </w:numPr>
              <w:spacing w:before="0" w:after="0"/>
            </w:pPr>
          </w:p>
        </w:tc>
        <w:tc>
          <w:tcPr>
            <w:tcW w:w="3206" w:type="dxa"/>
          </w:tcPr>
          <w:p w:rsidR="001173FC" w:rsidRDefault="001173FC" w:rsidP="001173FC">
            <w:pPr>
              <w:pStyle w:val="BodyText"/>
              <w:spacing w:after="0"/>
            </w:pPr>
            <w:r>
              <w:t>Button Spanish Name</w:t>
            </w:r>
          </w:p>
          <w:p w:rsidR="001173FC" w:rsidRPr="00F56882" w:rsidRDefault="001173FC" w:rsidP="001173FC">
            <w:pPr>
              <w:pStyle w:val="BodyText"/>
              <w:spacing w:after="0"/>
            </w:pPr>
            <w:r w:rsidRPr="001A3424">
              <w:rPr>
                <w:color w:val="0000FF"/>
              </w:rPr>
              <w:t>(</w:t>
            </w:r>
            <w:r>
              <w:rPr>
                <w:color w:val="0000FF"/>
              </w:rPr>
              <w:t>string</w:t>
            </w:r>
            <w:r w:rsidRPr="001A3424">
              <w:rPr>
                <w:color w:val="0000FF"/>
              </w:rPr>
              <w:t>)</w:t>
            </w:r>
          </w:p>
        </w:tc>
        <w:tc>
          <w:tcPr>
            <w:tcW w:w="6426" w:type="dxa"/>
          </w:tcPr>
          <w:p w:rsidR="001173FC" w:rsidRDefault="001173FC" w:rsidP="001173FC">
            <w:pPr>
              <w:pStyle w:val="BodyText"/>
              <w:numPr>
                <w:ilvl w:val="0"/>
                <w:numId w:val="64"/>
              </w:numPr>
              <w:spacing w:before="0" w:after="0"/>
            </w:pPr>
            <w:r>
              <w:t>Spanish name of this Container Button in the form:</w:t>
            </w:r>
          </w:p>
          <w:p w:rsidR="001173FC" w:rsidRPr="00F56882" w:rsidRDefault="001173FC" w:rsidP="001173FC">
            <w:pPr>
              <w:pStyle w:val="BodyText"/>
              <w:numPr>
                <w:ilvl w:val="1"/>
                <w:numId w:val="64"/>
              </w:numPr>
              <w:spacing w:before="0" w:after="0"/>
            </w:pPr>
            <w:r>
              <w:t xml:space="preserve"> \Menu\submenu\...\name</w:t>
            </w:r>
          </w:p>
        </w:tc>
      </w:tr>
      <w:tr w:rsidR="001173FC" w:rsidRPr="00F56882" w:rsidTr="001173FC">
        <w:trPr>
          <w:cantSplit/>
        </w:trPr>
        <w:tc>
          <w:tcPr>
            <w:tcW w:w="468" w:type="dxa"/>
          </w:tcPr>
          <w:p w:rsidR="001173FC" w:rsidRPr="00F56882" w:rsidRDefault="001173FC" w:rsidP="001173FC">
            <w:pPr>
              <w:pStyle w:val="BodyText"/>
              <w:numPr>
                <w:ilvl w:val="0"/>
                <w:numId w:val="83"/>
              </w:numPr>
              <w:spacing w:before="0" w:after="0"/>
            </w:pPr>
          </w:p>
        </w:tc>
        <w:tc>
          <w:tcPr>
            <w:tcW w:w="3206" w:type="dxa"/>
          </w:tcPr>
          <w:p w:rsidR="001173FC" w:rsidRDefault="001173FC" w:rsidP="001173FC">
            <w:pPr>
              <w:pStyle w:val="BodyText"/>
              <w:spacing w:after="0"/>
            </w:pPr>
            <w:r>
              <w:t>Tare Weight</w:t>
            </w:r>
          </w:p>
          <w:p w:rsidR="001173FC" w:rsidRPr="00F56882" w:rsidRDefault="001173FC" w:rsidP="001173FC">
            <w:pPr>
              <w:pStyle w:val="BodyText"/>
              <w:spacing w:after="0"/>
            </w:pPr>
            <w:r w:rsidRPr="001A3424">
              <w:rPr>
                <w:color w:val="0000FF"/>
              </w:rPr>
              <w:t>(</w:t>
            </w:r>
            <w:r>
              <w:rPr>
                <w:color w:val="0000FF"/>
              </w:rPr>
              <w:t>decimal</w:t>
            </w:r>
            <w:r w:rsidRPr="001A3424">
              <w:rPr>
                <w:color w:val="0000FF"/>
              </w:rPr>
              <w:t>)</w:t>
            </w:r>
          </w:p>
        </w:tc>
        <w:tc>
          <w:tcPr>
            <w:tcW w:w="6426" w:type="dxa"/>
          </w:tcPr>
          <w:p w:rsidR="001173FC" w:rsidRPr="00F56882" w:rsidRDefault="001173FC" w:rsidP="001173FC">
            <w:pPr>
              <w:pStyle w:val="BodyText"/>
              <w:numPr>
                <w:ilvl w:val="0"/>
                <w:numId w:val="64"/>
              </w:numPr>
              <w:spacing w:before="0" w:after="0"/>
            </w:pPr>
            <w:r>
              <w:t>Weight in pounds for this tare weight entry.</w:t>
            </w:r>
          </w:p>
        </w:tc>
      </w:tr>
      <w:tr w:rsidR="001173FC" w:rsidRPr="00F56882" w:rsidTr="001173FC">
        <w:trPr>
          <w:cantSplit/>
        </w:trPr>
        <w:tc>
          <w:tcPr>
            <w:tcW w:w="468" w:type="dxa"/>
          </w:tcPr>
          <w:p w:rsidR="001173FC" w:rsidRPr="00F56882" w:rsidRDefault="001173FC" w:rsidP="001173FC">
            <w:pPr>
              <w:pStyle w:val="BodyText"/>
              <w:numPr>
                <w:ilvl w:val="0"/>
                <w:numId w:val="83"/>
              </w:numPr>
              <w:spacing w:before="0" w:after="0"/>
            </w:pPr>
          </w:p>
        </w:tc>
        <w:tc>
          <w:tcPr>
            <w:tcW w:w="3206" w:type="dxa"/>
          </w:tcPr>
          <w:p w:rsidR="001173FC" w:rsidRDefault="001173FC" w:rsidP="001173FC">
            <w:pPr>
              <w:pStyle w:val="BodyText"/>
              <w:spacing w:after="0"/>
            </w:pPr>
            <w:r>
              <w:t>Cost</w:t>
            </w:r>
          </w:p>
          <w:p w:rsidR="001173FC" w:rsidRPr="00F56882" w:rsidRDefault="001173FC" w:rsidP="001173FC">
            <w:pPr>
              <w:pStyle w:val="BodyText"/>
              <w:spacing w:after="0"/>
            </w:pPr>
            <w:r w:rsidRPr="001A3424">
              <w:rPr>
                <w:color w:val="0000FF"/>
              </w:rPr>
              <w:t>(</w:t>
            </w:r>
            <w:r>
              <w:rPr>
                <w:color w:val="0000FF"/>
              </w:rPr>
              <w:t>currency</w:t>
            </w:r>
            <w:r w:rsidRPr="001A3424">
              <w:rPr>
                <w:color w:val="0000FF"/>
              </w:rPr>
              <w:t>)</w:t>
            </w:r>
          </w:p>
        </w:tc>
        <w:tc>
          <w:tcPr>
            <w:tcW w:w="6426" w:type="dxa"/>
          </w:tcPr>
          <w:p w:rsidR="001173FC" w:rsidRPr="00F56882" w:rsidRDefault="001173FC" w:rsidP="001173FC">
            <w:pPr>
              <w:pStyle w:val="BodyText"/>
              <w:numPr>
                <w:ilvl w:val="0"/>
                <w:numId w:val="64"/>
              </w:numPr>
              <w:spacing w:before="0" w:after="0"/>
            </w:pPr>
            <w:r>
              <w:t>Cost of this Container type in currency format, per container</w:t>
            </w:r>
          </w:p>
        </w:tc>
      </w:tr>
      <w:tr w:rsidR="009861D3" w:rsidRPr="00F56882" w:rsidTr="009861D3">
        <w:trPr>
          <w:cantSplit/>
        </w:trPr>
        <w:tc>
          <w:tcPr>
            <w:tcW w:w="468" w:type="dxa"/>
          </w:tcPr>
          <w:p w:rsidR="009861D3" w:rsidRPr="00F56882" w:rsidRDefault="009861D3" w:rsidP="009861D3">
            <w:pPr>
              <w:pStyle w:val="BodyText"/>
              <w:numPr>
                <w:ilvl w:val="0"/>
                <w:numId w:val="81"/>
              </w:numPr>
              <w:spacing w:before="0" w:after="0"/>
            </w:pPr>
          </w:p>
        </w:tc>
        <w:tc>
          <w:tcPr>
            <w:tcW w:w="3206" w:type="dxa"/>
          </w:tcPr>
          <w:p w:rsidR="009861D3" w:rsidRDefault="009861D3" w:rsidP="009861D3">
            <w:pPr>
              <w:pStyle w:val="BodyText"/>
              <w:spacing w:after="0"/>
            </w:pPr>
            <w:r>
              <w:t>Volume</w:t>
            </w:r>
            <w:r w:rsidR="00B67F16">
              <w:t xml:space="preserve"> Units</w:t>
            </w:r>
          </w:p>
          <w:p w:rsidR="009861D3" w:rsidRPr="00F56882" w:rsidRDefault="009861D3" w:rsidP="009861D3">
            <w:pPr>
              <w:pStyle w:val="BodyText"/>
              <w:spacing w:after="0"/>
            </w:pPr>
            <w:r w:rsidRPr="001A3424">
              <w:rPr>
                <w:color w:val="0000FF"/>
              </w:rPr>
              <w:t>(</w:t>
            </w:r>
            <w:r>
              <w:rPr>
                <w:color w:val="0000FF"/>
              </w:rPr>
              <w:t>decimal</w:t>
            </w:r>
            <w:r w:rsidRPr="001A3424">
              <w:rPr>
                <w:color w:val="0000FF"/>
              </w:rPr>
              <w:t>)</w:t>
            </w:r>
          </w:p>
        </w:tc>
        <w:tc>
          <w:tcPr>
            <w:tcW w:w="6426" w:type="dxa"/>
          </w:tcPr>
          <w:p w:rsidR="009861D3" w:rsidRPr="00F56882" w:rsidRDefault="00B67F16" w:rsidP="009861D3">
            <w:pPr>
              <w:pStyle w:val="BodyText"/>
              <w:numPr>
                <w:ilvl w:val="0"/>
                <w:numId w:val="64"/>
              </w:numPr>
              <w:spacing w:before="0" w:after="0"/>
            </w:pPr>
            <w:r>
              <w:t>Number of</w:t>
            </w:r>
            <w:r w:rsidR="009861D3" w:rsidRPr="002E1139">
              <w:t xml:space="preserve"> "VolumeUnitType" units </w:t>
            </w:r>
            <w:r w:rsidR="009861D3">
              <w:t>that this container contains</w:t>
            </w:r>
          </w:p>
        </w:tc>
      </w:tr>
      <w:tr w:rsidR="007D0248" w:rsidRPr="00C45166" w:rsidTr="007D0248">
        <w:trPr>
          <w:cantSplit/>
        </w:trPr>
        <w:tc>
          <w:tcPr>
            <w:tcW w:w="468" w:type="dxa"/>
          </w:tcPr>
          <w:p w:rsidR="007D0248" w:rsidRPr="00C45166" w:rsidRDefault="007D0248" w:rsidP="007D0248">
            <w:pPr>
              <w:pStyle w:val="BodyText"/>
              <w:rPr>
                <w:strike/>
                <w:color w:val="FF0000"/>
              </w:rPr>
            </w:pPr>
          </w:p>
        </w:tc>
        <w:tc>
          <w:tcPr>
            <w:tcW w:w="3206" w:type="dxa"/>
          </w:tcPr>
          <w:p w:rsidR="007D0248" w:rsidRPr="00C45166" w:rsidRDefault="007D0248" w:rsidP="007D0248">
            <w:pPr>
              <w:pStyle w:val="BodyText"/>
              <w:spacing w:after="0"/>
              <w:rPr>
                <w:strike/>
                <w:color w:val="FF0000"/>
              </w:rPr>
            </w:pPr>
            <w:r w:rsidRPr="00C45166">
              <w:rPr>
                <w:strike/>
                <w:color w:val="FF0000"/>
              </w:rPr>
              <w:t>Volume Unit Type ID</w:t>
            </w:r>
          </w:p>
          <w:p w:rsidR="007D0248" w:rsidRPr="00C45166" w:rsidRDefault="007D0248" w:rsidP="007D0248">
            <w:pPr>
              <w:pStyle w:val="BodyText"/>
              <w:spacing w:after="0"/>
              <w:rPr>
                <w:strike/>
                <w:color w:val="FF0000"/>
              </w:rPr>
            </w:pPr>
            <w:r w:rsidRPr="00C45166">
              <w:rPr>
                <w:strike/>
                <w:color w:val="FF0000"/>
              </w:rPr>
              <w:t>(long integer)</w:t>
            </w:r>
          </w:p>
        </w:tc>
        <w:tc>
          <w:tcPr>
            <w:tcW w:w="6426" w:type="dxa"/>
          </w:tcPr>
          <w:p w:rsidR="007D0248" w:rsidRPr="00C45166" w:rsidRDefault="007D0248" w:rsidP="007D0248">
            <w:pPr>
              <w:pStyle w:val="BodyText"/>
              <w:numPr>
                <w:ilvl w:val="0"/>
                <w:numId w:val="64"/>
              </w:numPr>
              <w:spacing w:before="0" w:after="0"/>
              <w:rPr>
                <w:strike/>
                <w:color w:val="FF0000"/>
              </w:rPr>
            </w:pPr>
            <w:r w:rsidRPr="00C45166">
              <w:rPr>
                <w:strike/>
                <w:color w:val="FF0000"/>
              </w:rPr>
              <w:t>Volume unit type ID used to convert weight &lt;-&gt; volume for this food type</w:t>
            </w:r>
          </w:p>
          <w:p w:rsidR="007D0248" w:rsidRPr="00C45166" w:rsidRDefault="007D0248" w:rsidP="007D0248">
            <w:pPr>
              <w:pStyle w:val="BodyText"/>
              <w:numPr>
                <w:ilvl w:val="0"/>
                <w:numId w:val="64"/>
              </w:numPr>
              <w:spacing w:before="0" w:after="0"/>
              <w:rPr>
                <w:strike/>
                <w:color w:val="FF0000"/>
              </w:rPr>
            </w:pPr>
            <w:r w:rsidRPr="00C45166">
              <w:rPr>
                <w:strike/>
                <w:color w:val="FF0000"/>
              </w:rPr>
              <w:t>References UnitsVolume table, which contains the conversion factors</w:t>
            </w:r>
          </w:p>
        </w:tc>
      </w:tr>
      <w:tr w:rsidR="007D0248" w:rsidRPr="00F56882" w:rsidTr="009861D3">
        <w:trPr>
          <w:cantSplit/>
        </w:trPr>
        <w:tc>
          <w:tcPr>
            <w:tcW w:w="468" w:type="dxa"/>
          </w:tcPr>
          <w:p w:rsidR="007D0248" w:rsidRPr="00F56882" w:rsidRDefault="007D0248" w:rsidP="009861D3">
            <w:pPr>
              <w:pStyle w:val="BodyText"/>
              <w:numPr>
                <w:ilvl w:val="0"/>
                <w:numId w:val="81"/>
              </w:numPr>
              <w:spacing w:before="0" w:after="0"/>
            </w:pPr>
          </w:p>
        </w:tc>
        <w:tc>
          <w:tcPr>
            <w:tcW w:w="3206" w:type="dxa"/>
          </w:tcPr>
          <w:p w:rsidR="007D0248" w:rsidRDefault="007D0248" w:rsidP="007D0248">
            <w:pPr>
              <w:pStyle w:val="BodyText"/>
              <w:spacing w:after="0"/>
            </w:pPr>
            <w:r>
              <w:t>Volume Unit Unique Name</w:t>
            </w:r>
          </w:p>
          <w:p w:rsidR="007D0248" w:rsidRDefault="007D0248" w:rsidP="007D0248">
            <w:pPr>
              <w:pStyle w:val="BodyText"/>
              <w:spacing w:after="0"/>
            </w:pPr>
            <w:r w:rsidRPr="001A3424">
              <w:rPr>
                <w:color w:val="0000FF"/>
              </w:rPr>
              <w:t>(</w:t>
            </w:r>
            <w:r>
              <w:rPr>
                <w:color w:val="0000FF"/>
              </w:rPr>
              <w:t>string / 20</w:t>
            </w:r>
            <w:r w:rsidRPr="001A3424">
              <w:rPr>
                <w:color w:val="0000FF"/>
              </w:rPr>
              <w:t>)</w:t>
            </w:r>
          </w:p>
        </w:tc>
        <w:tc>
          <w:tcPr>
            <w:tcW w:w="6426" w:type="dxa"/>
          </w:tcPr>
          <w:p w:rsidR="007D0248" w:rsidRPr="00C2679E" w:rsidRDefault="007D0248" w:rsidP="007D0248">
            <w:pPr>
              <w:pStyle w:val="BodyText"/>
              <w:numPr>
                <w:ilvl w:val="0"/>
                <w:numId w:val="64"/>
              </w:numPr>
              <w:spacing w:before="0" w:after="0"/>
            </w:pPr>
            <w:r>
              <w:t>The key of this unit type, referencing into the list of volume units built by VolumeUnit records (see above).</w:t>
            </w:r>
          </w:p>
        </w:tc>
      </w:tr>
      <w:tr w:rsidR="001173FC" w:rsidRPr="00062D9B" w:rsidTr="001173FC">
        <w:tc>
          <w:tcPr>
            <w:tcW w:w="10100" w:type="dxa"/>
            <w:gridSpan w:val="3"/>
            <w:shd w:val="clear" w:color="auto" w:fill="E6E6E6"/>
          </w:tcPr>
          <w:p w:rsidR="001173FC" w:rsidRPr="00062D9B" w:rsidRDefault="001173FC" w:rsidP="001173FC">
            <w:pPr>
              <w:pStyle w:val="BodyText"/>
              <w:keepNext/>
              <w:keepLines/>
              <w:spacing w:after="0"/>
              <w:jc w:val="center"/>
              <w:rPr>
                <w:b/>
              </w:rPr>
            </w:pPr>
            <w:r w:rsidRPr="00062D9B">
              <w:rPr>
                <w:b/>
              </w:rPr>
              <w:t>Record type 1</w:t>
            </w:r>
            <w:r w:rsidR="00FC5160">
              <w:rPr>
                <w:b/>
              </w:rPr>
              <w:t>6</w:t>
            </w:r>
            <w:r w:rsidRPr="00062D9B">
              <w:rPr>
                <w:b/>
              </w:rPr>
              <w:t xml:space="preserve"> – Pre Main Menu Question Menus/Buttons</w:t>
            </w:r>
          </w:p>
        </w:tc>
      </w:tr>
      <w:tr w:rsidR="001173FC" w:rsidRPr="00F56882" w:rsidTr="001173FC">
        <w:trPr>
          <w:cantSplit/>
        </w:trPr>
        <w:tc>
          <w:tcPr>
            <w:tcW w:w="468" w:type="dxa"/>
          </w:tcPr>
          <w:p w:rsidR="001173FC" w:rsidRPr="00F56882" w:rsidRDefault="001173FC" w:rsidP="001173FC">
            <w:pPr>
              <w:pStyle w:val="BodyText"/>
              <w:numPr>
                <w:ilvl w:val="0"/>
                <w:numId w:val="84"/>
              </w:numPr>
              <w:spacing w:before="0" w:after="0"/>
            </w:pPr>
          </w:p>
        </w:tc>
        <w:tc>
          <w:tcPr>
            <w:tcW w:w="3206" w:type="dxa"/>
          </w:tcPr>
          <w:p w:rsidR="001173FC" w:rsidRPr="00F56882" w:rsidRDefault="001173FC" w:rsidP="001173FC">
            <w:pPr>
              <w:pStyle w:val="BodyText"/>
              <w:keepNext/>
              <w:keepLines/>
              <w:spacing w:after="0"/>
            </w:pPr>
            <w:r>
              <w:t>Record Type ID</w:t>
            </w:r>
          </w:p>
        </w:tc>
        <w:tc>
          <w:tcPr>
            <w:tcW w:w="6426" w:type="dxa"/>
          </w:tcPr>
          <w:p w:rsidR="001173FC" w:rsidRPr="00F56882" w:rsidRDefault="001173FC" w:rsidP="001173FC">
            <w:pPr>
              <w:pStyle w:val="BodyText"/>
              <w:numPr>
                <w:ilvl w:val="0"/>
                <w:numId w:val="64"/>
              </w:numPr>
              <w:spacing w:before="0" w:after="0"/>
            </w:pPr>
            <w:r>
              <w:t>“PreQ”</w:t>
            </w:r>
          </w:p>
        </w:tc>
      </w:tr>
      <w:tr w:rsidR="001173FC" w:rsidRPr="00F56882" w:rsidTr="001173FC">
        <w:trPr>
          <w:cantSplit/>
        </w:trPr>
        <w:tc>
          <w:tcPr>
            <w:tcW w:w="468" w:type="dxa"/>
          </w:tcPr>
          <w:p w:rsidR="001173FC" w:rsidRPr="00F56882" w:rsidRDefault="001173FC" w:rsidP="001173FC">
            <w:pPr>
              <w:pStyle w:val="BodyText"/>
              <w:numPr>
                <w:ilvl w:val="0"/>
                <w:numId w:val="84"/>
              </w:numPr>
              <w:spacing w:before="0" w:after="0"/>
            </w:pPr>
          </w:p>
        </w:tc>
        <w:tc>
          <w:tcPr>
            <w:tcW w:w="3206" w:type="dxa"/>
          </w:tcPr>
          <w:p w:rsidR="001173FC" w:rsidRDefault="001173FC" w:rsidP="001173FC">
            <w:pPr>
              <w:pStyle w:val="BodyText"/>
              <w:spacing w:after="0"/>
            </w:pPr>
            <w:r>
              <w:t>Question Type ID</w:t>
            </w:r>
          </w:p>
          <w:p w:rsidR="001173FC" w:rsidRPr="00F56882" w:rsidRDefault="001173FC" w:rsidP="001173FC">
            <w:pPr>
              <w:pStyle w:val="BodyText"/>
              <w:spacing w:after="0"/>
            </w:pPr>
            <w:r w:rsidRPr="001A3424">
              <w:rPr>
                <w:color w:val="0000FF"/>
              </w:rPr>
              <w:t>(</w:t>
            </w:r>
            <w:r>
              <w:rPr>
                <w:color w:val="0000FF"/>
              </w:rPr>
              <w:t>integer</w:t>
            </w:r>
            <w:r w:rsidRPr="001A3424">
              <w:rPr>
                <w:color w:val="0000FF"/>
              </w:rPr>
              <w:t>)</w:t>
            </w:r>
          </w:p>
        </w:tc>
        <w:tc>
          <w:tcPr>
            <w:tcW w:w="6426" w:type="dxa"/>
          </w:tcPr>
          <w:p w:rsidR="001173FC" w:rsidRDefault="001173FC" w:rsidP="001173FC">
            <w:pPr>
              <w:pStyle w:val="BodyText"/>
              <w:numPr>
                <w:ilvl w:val="0"/>
                <w:numId w:val="64"/>
              </w:numPr>
              <w:spacing w:before="0" w:after="0"/>
            </w:pPr>
            <w:r>
              <w:t>1 =&gt; Station</w:t>
            </w:r>
          </w:p>
          <w:p w:rsidR="001173FC" w:rsidRDefault="001173FC" w:rsidP="001173FC">
            <w:pPr>
              <w:pStyle w:val="BodyText"/>
              <w:numPr>
                <w:ilvl w:val="0"/>
                <w:numId w:val="64"/>
              </w:numPr>
              <w:spacing w:before="0" w:after="0"/>
            </w:pPr>
            <w:r>
              <w:t>2 =&gt; Disposition</w:t>
            </w:r>
          </w:p>
          <w:p w:rsidR="001173FC" w:rsidRDefault="001173FC" w:rsidP="001173FC">
            <w:pPr>
              <w:pStyle w:val="BodyText"/>
              <w:numPr>
                <w:ilvl w:val="0"/>
                <w:numId w:val="64"/>
              </w:numPr>
              <w:spacing w:before="0" w:after="0"/>
            </w:pPr>
            <w:r>
              <w:t>3 =&gt; Daypart</w:t>
            </w:r>
          </w:p>
          <w:p w:rsidR="001173FC" w:rsidRDefault="001173FC" w:rsidP="001173FC">
            <w:pPr>
              <w:pStyle w:val="BodyText"/>
              <w:numPr>
                <w:ilvl w:val="0"/>
                <w:numId w:val="64"/>
              </w:numPr>
              <w:spacing w:before="0" w:after="0"/>
            </w:pPr>
            <w:r>
              <w:t>4 =&gt; BEO</w:t>
            </w:r>
          </w:p>
          <w:p w:rsidR="001173FC" w:rsidRDefault="001173FC" w:rsidP="001173FC">
            <w:pPr>
              <w:pStyle w:val="BodyText"/>
              <w:numPr>
                <w:ilvl w:val="0"/>
                <w:numId w:val="64"/>
              </w:numPr>
              <w:spacing w:before="0" w:after="0"/>
            </w:pPr>
            <w:r>
              <w:t>5 =&gt; Pre/post consumer</w:t>
            </w:r>
          </w:p>
          <w:p w:rsidR="001173FC" w:rsidRPr="00F56882" w:rsidRDefault="001173FC" w:rsidP="001173FC">
            <w:pPr>
              <w:pStyle w:val="BodyText"/>
              <w:numPr>
                <w:ilvl w:val="0"/>
                <w:numId w:val="64"/>
              </w:numPr>
              <w:spacing w:before="0" w:after="0"/>
            </w:pPr>
            <w:r>
              <w:t>6 =&gt; User Defined</w:t>
            </w:r>
          </w:p>
        </w:tc>
      </w:tr>
      <w:tr w:rsidR="001173FC" w:rsidRPr="00F56882" w:rsidTr="001173FC">
        <w:trPr>
          <w:cantSplit/>
        </w:trPr>
        <w:tc>
          <w:tcPr>
            <w:tcW w:w="468" w:type="dxa"/>
          </w:tcPr>
          <w:p w:rsidR="001173FC" w:rsidRPr="00F56882" w:rsidRDefault="001173FC" w:rsidP="001173FC">
            <w:pPr>
              <w:pStyle w:val="BodyText"/>
              <w:numPr>
                <w:ilvl w:val="0"/>
                <w:numId w:val="84"/>
              </w:numPr>
              <w:spacing w:before="0" w:after="0"/>
            </w:pPr>
          </w:p>
        </w:tc>
        <w:tc>
          <w:tcPr>
            <w:tcW w:w="3206" w:type="dxa"/>
          </w:tcPr>
          <w:p w:rsidR="001173FC" w:rsidRDefault="001173FC" w:rsidP="001173FC">
            <w:pPr>
              <w:pStyle w:val="BodyText"/>
              <w:spacing w:after="0"/>
            </w:pPr>
            <w:r>
              <w:t>Button Name</w:t>
            </w:r>
          </w:p>
          <w:p w:rsidR="001173FC" w:rsidRPr="00F56882" w:rsidRDefault="001173FC" w:rsidP="001173FC">
            <w:pPr>
              <w:pStyle w:val="BodyText"/>
              <w:spacing w:after="0"/>
            </w:pPr>
            <w:r w:rsidRPr="001A3424">
              <w:rPr>
                <w:color w:val="0000FF"/>
              </w:rPr>
              <w:t>(</w:t>
            </w:r>
            <w:r>
              <w:rPr>
                <w:color w:val="0000FF"/>
              </w:rPr>
              <w:t>string</w:t>
            </w:r>
            <w:r w:rsidRPr="001A3424">
              <w:rPr>
                <w:color w:val="0000FF"/>
              </w:rPr>
              <w:t>)</w:t>
            </w:r>
          </w:p>
        </w:tc>
        <w:tc>
          <w:tcPr>
            <w:tcW w:w="6426" w:type="dxa"/>
          </w:tcPr>
          <w:p w:rsidR="001173FC" w:rsidRDefault="001173FC" w:rsidP="001173FC">
            <w:pPr>
              <w:pStyle w:val="BodyText"/>
              <w:numPr>
                <w:ilvl w:val="0"/>
                <w:numId w:val="64"/>
              </w:numPr>
              <w:spacing w:before="0" w:after="0"/>
            </w:pPr>
            <w:r>
              <w:t>Fully qualified name of this Button in the form:</w:t>
            </w:r>
          </w:p>
          <w:p w:rsidR="001173FC" w:rsidRPr="00F56882" w:rsidRDefault="001173FC" w:rsidP="001173FC">
            <w:pPr>
              <w:pStyle w:val="BodyText"/>
              <w:numPr>
                <w:ilvl w:val="1"/>
                <w:numId w:val="64"/>
              </w:numPr>
              <w:spacing w:before="0" w:after="0"/>
            </w:pPr>
            <w:r>
              <w:t>\Menu\submenu\...\name</w:t>
            </w:r>
          </w:p>
        </w:tc>
      </w:tr>
      <w:tr w:rsidR="001173FC" w:rsidRPr="00F56882" w:rsidTr="001173FC">
        <w:trPr>
          <w:cantSplit/>
        </w:trPr>
        <w:tc>
          <w:tcPr>
            <w:tcW w:w="468" w:type="dxa"/>
          </w:tcPr>
          <w:p w:rsidR="001173FC" w:rsidRPr="00F56882" w:rsidRDefault="001173FC" w:rsidP="001173FC">
            <w:pPr>
              <w:pStyle w:val="BodyText"/>
              <w:numPr>
                <w:ilvl w:val="0"/>
                <w:numId w:val="84"/>
              </w:numPr>
              <w:spacing w:before="0" w:after="0"/>
            </w:pPr>
          </w:p>
        </w:tc>
        <w:tc>
          <w:tcPr>
            <w:tcW w:w="3206" w:type="dxa"/>
          </w:tcPr>
          <w:p w:rsidR="001173FC" w:rsidRDefault="001173FC" w:rsidP="001173FC">
            <w:pPr>
              <w:pStyle w:val="BodyText"/>
              <w:spacing w:after="0"/>
            </w:pPr>
            <w:r>
              <w:t>Button Spanish Name</w:t>
            </w:r>
          </w:p>
          <w:p w:rsidR="001173FC" w:rsidRPr="00F56882" w:rsidRDefault="001173FC" w:rsidP="001173FC">
            <w:pPr>
              <w:pStyle w:val="BodyText"/>
              <w:spacing w:after="0"/>
            </w:pPr>
            <w:r w:rsidRPr="001A3424">
              <w:rPr>
                <w:color w:val="0000FF"/>
              </w:rPr>
              <w:t>(</w:t>
            </w:r>
            <w:r>
              <w:rPr>
                <w:color w:val="0000FF"/>
              </w:rPr>
              <w:t>string</w:t>
            </w:r>
            <w:r w:rsidRPr="001A3424">
              <w:rPr>
                <w:color w:val="0000FF"/>
              </w:rPr>
              <w:t>)</w:t>
            </w:r>
          </w:p>
        </w:tc>
        <w:tc>
          <w:tcPr>
            <w:tcW w:w="6426" w:type="dxa"/>
          </w:tcPr>
          <w:p w:rsidR="001173FC" w:rsidRDefault="001173FC" w:rsidP="001173FC">
            <w:pPr>
              <w:pStyle w:val="BodyText"/>
              <w:numPr>
                <w:ilvl w:val="0"/>
                <w:numId w:val="64"/>
              </w:numPr>
              <w:spacing w:before="0" w:after="0"/>
            </w:pPr>
            <w:r>
              <w:t>Spanish name of this Button in the form:</w:t>
            </w:r>
          </w:p>
          <w:p w:rsidR="001173FC" w:rsidRPr="00F56882" w:rsidRDefault="001173FC" w:rsidP="001173FC">
            <w:pPr>
              <w:pStyle w:val="BodyText"/>
              <w:numPr>
                <w:ilvl w:val="1"/>
                <w:numId w:val="64"/>
              </w:numPr>
              <w:spacing w:before="0" w:after="0"/>
            </w:pPr>
            <w:r>
              <w:t xml:space="preserve"> \Menu\submenu\...\name</w:t>
            </w:r>
          </w:p>
        </w:tc>
      </w:tr>
      <w:tr w:rsidR="00425515" w:rsidRPr="00F56882" w:rsidTr="001173FC">
        <w:trPr>
          <w:cantSplit/>
        </w:trPr>
        <w:tc>
          <w:tcPr>
            <w:tcW w:w="468" w:type="dxa"/>
          </w:tcPr>
          <w:p w:rsidR="00425515" w:rsidRPr="00F56882" w:rsidRDefault="00425515" w:rsidP="001173FC">
            <w:pPr>
              <w:pStyle w:val="BodyText"/>
              <w:numPr>
                <w:ilvl w:val="0"/>
                <w:numId w:val="84"/>
              </w:numPr>
              <w:spacing w:before="0" w:after="0"/>
            </w:pPr>
          </w:p>
        </w:tc>
        <w:tc>
          <w:tcPr>
            <w:tcW w:w="3206" w:type="dxa"/>
          </w:tcPr>
          <w:p w:rsidR="00425515" w:rsidRDefault="00425515" w:rsidP="001173FC">
            <w:pPr>
              <w:pStyle w:val="BodyText"/>
              <w:spacing w:after="0"/>
            </w:pPr>
            <w:r>
              <w:t>Data Type ID</w:t>
            </w:r>
          </w:p>
          <w:p w:rsidR="00425515" w:rsidRPr="00F56882" w:rsidRDefault="00425515" w:rsidP="001173FC">
            <w:pPr>
              <w:pStyle w:val="BodyText"/>
              <w:spacing w:after="0"/>
            </w:pPr>
            <w:r w:rsidRPr="001A3424">
              <w:rPr>
                <w:color w:val="0000FF"/>
              </w:rPr>
              <w:t>(</w:t>
            </w:r>
            <w:r>
              <w:rPr>
                <w:color w:val="0000FF"/>
              </w:rPr>
              <w:t>string / 20</w:t>
            </w:r>
            <w:r w:rsidRPr="001A3424">
              <w:rPr>
                <w:color w:val="0000FF"/>
              </w:rPr>
              <w:t>)</w:t>
            </w:r>
          </w:p>
        </w:tc>
        <w:tc>
          <w:tcPr>
            <w:tcW w:w="6426" w:type="dxa"/>
          </w:tcPr>
          <w:p w:rsidR="00425515" w:rsidRDefault="00425515" w:rsidP="00425515">
            <w:pPr>
              <w:pStyle w:val="BodyText"/>
              <w:numPr>
                <w:ilvl w:val="0"/>
                <w:numId w:val="64"/>
              </w:numPr>
              <w:spacing w:before="0" w:after="0"/>
            </w:pPr>
            <w:r>
              <w:t>Question type 1-3: contains PK of the data type (string)</w:t>
            </w:r>
          </w:p>
          <w:p w:rsidR="00425515" w:rsidRDefault="00425515" w:rsidP="00425515">
            <w:pPr>
              <w:pStyle w:val="BodyText"/>
              <w:numPr>
                <w:ilvl w:val="0"/>
                <w:numId w:val="64"/>
              </w:numPr>
              <w:spacing w:before="0" w:after="0"/>
            </w:pPr>
            <w:r>
              <w:t>Question type 4 (BEO) = null</w:t>
            </w:r>
          </w:p>
          <w:p w:rsidR="00425515" w:rsidRDefault="00425515" w:rsidP="00425515">
            <w:pPr>
              <w:pStyle w:val="BodyText"/>
              <w:numPr>
                <w:ilvl w:val="0"/>
                <w:numId w:val="64"/>
              </w:numPr>
              <w:spacing w:before="0" w:after="0"/>
            </w:pPr>
            <w:r>
              <w:t>Question type 5 (Pre/Post) = ‘Pre’,’Post’, or ‘Int’</w:t>
            </w:r>
          </w:p>
          <w:p w:rsidR="00425515" w:rsidRPr="00F56882" w:rsidRDefault="00425515" w:rsidP="00425515">
            <w:pPr>
              <w:pStyle w:val="BodyText"/>
              <w:numPr>
                <w:ilvl w:val="0"/>
                <w:numId w:val="64"/>
              </w:numPr>
              <w:spacing w:before="0" w:after="120"/>
            </w:pPr>
            <w:r>
              <w:t>Question type 6 (User Defined) = null</w:t>
            </w:r>
          </w:p>
        </w:tc>
      </w:tr>
      <w:tr w:rsidR="001173FC" w:rsidRPr="00062D9B" w:rsidTr="001173FC">
        <w:tc>
          <w:tcPr>
            <w:tcW w:w="10100" w:type="dxa"/>
            <w:gridSpan w:val="3"/>
            <w:shd w:val="clear" w:color="auto" w:fill="E6E6E6"/>
          </w:tcPr>
          <w:p w:rsidR="001173FC" w:rsidRPr="00062D9B" w:rsidRDefault="001173FC" w:rsidP="001173FC">
            <w:pPr>
              <w:pStyle w:val="BodyText"/>
              <w:spacing w:after="0"/>
              <w:jc w:val="center"/>
              <w:rPr>
                <w:b/>
              </w:rPr>
            </w:pPr>
            <w:r w:rsidRPr="00062D9B">
              <w:rPr>
                <w:b/>
              </w:rPr>
              <w:t>Record type 1</w:t>
            </w:r>
            <w:r w:rsidR="00FC5160">
              <w:rPr>
                <w:b/>
              </w:rPr>
              <w:t>7</w:t>
            </w:r>
            <w:r w:rsidRPr="00062D9B">
              <w:rPr>
                <w:b/>
              </w:rPr>
              <w:t xml:space="preserve"> – Post Main Menu Question Menus/Buttons</w:t>
            </w:r>
          </w:p>
        </w:tc>
      </w:tr>
      <w:tr w:rsidR="001173FC" w:rsidRPr="00F56882" w:rsidTr="001173FC">
        <w:trPr>
          <w:cantSplit/>
        </w:trPr>
        <w:tc>
          <w:tcPr>
            <w:tcW w:w="468" w:type="dxa"/>
          </w:tcPr>
          <w:p w:rsidR="001173FC" w:rsidRPr="00F56882" w:rsidRDefault="001173FC" w:rsidP="001173FC">
            <w:pPr>
              <w:pStyle w:val="BodyText"/>
              <w:numPr>
                <w:ilvl w:val="0"/>
                <w:numId w:val="85"/>
              </w:numPr>
              <w:spacing w:before="0" w:after="0"/>
            </w:pPr>
          </w:p>
        </w:tc>
        <w:tc>
          <w:tcPr>
            <w:tcW w:w="3206" w:type="dxa"/>
          </w:tcPr>
          <w:p w:rsidR="001173FC" w:rsidRPr="00F56882" w:rsidRDefault="001173FC" w:rsidP="001173FC">
            <w:pPr>
              <w:pStyle w:val="BodyText"/>
              <w:spacing w:after="0"/>
            </w:pPr>
            <w:r>
              <w:t>Record Type ID</w:t>
            </w:r>
          </w:p>
        </w:tc>
        <w:tc>
          <w:tcPr>
            <w:tcW w:w="6426" w:type="dxa"/>
          </w:tcPr>
          <w:p w:rsidR="001173FC" w:rsidRPr="00F56882" w:rsidRDefault="001173FC" w:rsidP="001173FC">
            <w:pPr>
              <w:pStyle w:val="BodyText"/>
              <w:numPr>
                <w:ilvl w:val="0"/>
                <w:numId w:val="64"/>
              </w:numPr>
              <w:spacing w:before="0" w:after="0"/>
            </w:pPr>
            <w:r>
              <w:t>“PostQ”</w:t>
            </w:r>
          </w:p>
        </w:tc>
      </w:tr>
      <w:tr w:rsidR="001173FC" w:rsidRPr="00F56882" w:rsidTr="001173FC">
        <w:trPr>
          <w:cantSplit/>
        </w:trPr>
        <w:tc>
          <w:tcPr>
            <w:tcW w:w="468" w:type="dxa"/>
          </w:tcPr>
          <w:p w:rsidR="001173FC" w:rsidRPr="00F56882" w:rsidRDefault="001173FC" w:rsidP="001173FC">
            <w:pPr>
              <w:pStyle w:val="BodyText"/>
              <w:numPr>
                <w:ilvl w:val="0"/>
                <w:numId w:val="85"/>
              </w:numPr>
              <w:spacing w:before="0" w:after="0"/>
            </w:pPr>
          </w:p>
        </w:tc>
        <w:tc>
          <w:tcPr>
            <w:tcW w:w="3206" w:type="dxa"/>
          </w:tcPr>
          <w:p w:rsidR="001173FC" w:rsidRDefault="001173FC" w:rsidP="001173FC">
            <w:pPr>
              <w:pStyle w:val="BodyText"/>
              <w:spacing w:after="0"/>
            </w:pPr>
            <w:r>
              <w:t>Question Type ID</w:t>
            </w:r>
          </w:p>
          <w:p w:rsidR="001173FC" w:rsidRPr="00F56882" w:rsidRDefault="001173FC" w:rsidP="001173FC">
            <w:pPr>
              <w:pStyle w:val="BodyText"/>
              <w:spacing w:after="0"/>
            </w:pPr>
            <w:r w:rsidRPr="001A3424">
              <w:rPr>
                <w:color w:val="0000FF"/>
              </w:rPr>
              <w:t>(</w:t>
            </w:r>
            <w:r>
              <w:rPr>
                <w:color w:val="0000FF"/>
              </w:rPr>
              <w:t>integer</w:t>
            </w:r>
            <w:r w:rsidRPr="001A3424">
              <w:rPr>
                <w:color w:val="0000FF"/>
              </w:rPr>
              <w:t>)</w:t>
            </w:r>
          </w:p>
        </w:tc>
        <w:tc>
          <w:tcPr>
            <w:tcW w:w="6426" w:type="dxa"/>
          </w:tcPr>
          <w:p w:rsidR="001173FC" w:rsidRDefault="001173FC" w:rsidP="001173FC">
            <w:pPr>
              <w:pStyle w:val="BodyText"/>
              <w:numPr>
                <w:ilvl w:val="0"/>
                <w:numId w:val="64"/>
              </w:numPr>
              <w:spacing w:before="0" w:after="0"/>
            </w:pPr>
            <w:r>
              <w:t>1 =&gt; Station</w:t>
            </w:r>
          </w:p>
          <w:p w:rsidR="001173FC" w:rsidRDefault="001173FC" w:rsidP="001173FC">
            <w:pPr>
              <w:pStyle w:val="BodyText"/>
              <w:numPr>
                <w:ilvl w:val="0"/>
                <w:numId w:val="64"/>
              </w:numPr>
              <w:spacing w:before="0" w:after="0"/>
            </w:pPr>
            <w:r>
              <w:t>2 =&gt; Disposition</w:t>
            </w:r>
          </w:p>
          <w:p w:rsidR="001173FC" w:rsidRDefault="001173FC" w:rsidP="001173FC">
            <w:pPr>
              <w:pStyle w:val="BodyText"/>
              <w:numPr>
                <w:ilvl w:val="0"/>
                <w:numId w:val="64"/>
              </w:numPr>
              <w:spacing w:before="0" w:after="0"/>
            </w:pPr>
            <w:r>
              <w:t>3 =&gt; Daypart</w:t>
            </w:r>
          </w:p>
          <w:p w:rsidR="001173FC" w:rsidRDefault="001173FC" w:rsidP="001173FC">
            <w:pPr>
              <w:pStyle w:val="BodyText"/>
              <w:numPr>
                <w:ilvl w:val="0"/>
                <w:numId w:val="64"/>
              </w:numPr>
              <w:spacing w:before="0" w:after="0"/>
            </w:pPr>
            <w:r>
              <w:t>4 =&gt; BEO</w:t>
            </w:r>
          </w:p>
          <w:p w:rsidR="001173FC" w:rsidRDefault="001173FC" w:rsidP="001173FC">
            <w:pPr>
              <w:pStyle w:val="BodyText"/>
              <w:numPr>
                <w:ilvl w:val="0"/>
                <w:numId w:val="64"/>
              </w:numPr>
              <w:spacing w:before="0" w:after="0"/>
            </w:pPr>
            <w:r>
              <w:t>5 =&gt; Pre/post consumer</w:t>
            </w:r>
          </w:p>
          <w:p w:rsidR="001173FC" w:rsidRPr="00F56882" w:rsidRDefault="001173FC" w:rsidP="001173FC">
            <w:pPr>
              <w:pStyle w:val="BodyText"/>
              <w:numPr>
                <w:ilvl w:val="0"/>
                <w:numId w:val="64"/>
              </w:numPr>
              <w:spacing w:before="0" w:after="0"/>
            </w:pPr>
            <w:r>
              <w:t>6 =&gt; User Defined</w:t>
            </w:r>
          </w:p>
        </w:tc>
      </w:tr>
      <w:tr w:rsidR="001173FC" w:rsidRPr="00F56882" w:rsidTr="001173FC">
        <w:trPr>
          <w:cantSplit/>
        </w:trPr>
        <w:tc>
          <w:tcPr>
            <w:tcW w:w="468" w:type="dxa"/>
          </w:tcPr>
          <w:p w:rsidR="001173FC" w:rsidRPr="00F56882" w:rsidRDefault="001173FC" w:rsidP="001173FC">
            <w:pPr>
              <w:pStyle w:val="BodyText"/>
              <w:numPr>
                <w:ilvl w:val="0"/>
                <w:numId w:val="85"/>
              </w:numPr>
              <w:spacing w:before="0" w:after="0"/>
            </w:pPr>
          </w:p>
        </w:tc>
        <w:tc>
          <w:tcPr>
            <w:tcW w:w="3206" w:type="dxa"/>
          </w:tcPr>
          <w:p w:rsidR="001173FC" w:rsidRDefault="001173FC" w:rsidP="001173FC">
            <w:pPr>
              <w:pStyle w:val="BodyText"/>
              <w:spacing w:after="0"/>
            </w:pPr>
            <w:r>
              <w:t>Button Name</w:t>
            </w:r>
          </w:p>
          <w:p w:rsidR="001173FC" w:rsidRPr="00F56882" w:rsidRDefault="001173FC" w:rsidP="001173FC">
            <w:pPr>
              <w:pStyle w:val="BodyText"/>
              <w:spacing w:after="0"/>
            </w:pPr>
            <w:r w:rsidRPr="001A3424">
              <w:rPr>
                <w:color w:val="0000FF"/>
              </w:rPr>
              <w:t>(</w:t>
            </w:r>
            <w:r>
              <w:rPr>
                <w:color w:val="0000FF"/>
              </w:rPr>
              <w:t>string</w:t>
            </w:r>
            <w:r w:rsidRPr="001A3424">
              <w:rPr>
                <w:color w:val="0000FF"/>
              </w:rPr>
              <w:t>)</w:t>
            </w:r>
          </w:p>
        </w:tc>
        <w:tc>
          <w:tcPr>
            <w:tcW w:w="6426" w:type="dxa"/>
          </w:tcPr>
          <w:p w:rsidR="001173FC" w:rsidRDefault="001173FC" w:rsidP="001173FC">
            <w:pPr>
              <w:pStyle w:val="BodyText"/>
              <w:numPr>
                <w:ilvl w:val="0"/>
                <w:numId w:val="64"/>
              </w:numPr>
              <w:spacing w:before="0" w:after="0"/>
            </w:pPr>
            <w:r>
              <w:t>Fully qualified name of this Button in the form:</w:t>
            </w:r>
          </w:p>
          <w:p w:rsidR="001173FC" w:rsidRPr="00F56882" w:rsidRDefault="001173FC" w:rsidP="001173FC">
            <w:pPr>
              <w:pStyle w:val="BodyText"/>
              <w:numPr>
                <w:ilvl w:val="1"/>
                <w:numId w:val="64"/>
              </w:numPr>
              <w:spacing w:before="0" w:after="0"/>
            </w:pPr>
            <w:r>
              <w:t>\Menu\submenu\...\name</w:t>
            </w:r>
          </w:p>
        </w:tc>
      </w:tr>
      <w:tr w:rsidR="001173FC" w:rsidRPr="00F56882" w:rsidTr="001173FC">
        <w:trPr>
          <w:cantSplit/>
        </w:trPr>
        <w:tc>
          <w:tcPr>
            <w:tcW w:w="468" w:type="dxa"/>
          </w:tcPr>
          <w:p w:rsidR="001173FC" w:rsidRPr="00F56882" w:rsidRDefault="001173FC" w:rsidP="001173FC">
            <w:pPr>
              <w:pStyle w:val="BodyText"/>
              <w:numPr>
                <w:ilvl w:val="0"/>
                <w:numId w:val="85"/>
              </w:numPr>
              <w:spacing w:before="0" w:after="0"/>
            </w:pPr>
          </w:p>
        </w:tc>
        <w:tc>
          <w:tcPr>
            <w:tcW w:w="3206" w:type="dxa"/>
          </w:tcPr>
          <w:p w:rsidR="001173FC" w:rsidRDefault="001173FC" w:rsidP="001173FC">
            <w:pPr>
              <w:pStyle w:val="BodyText"/>
              <w:spacing w:after="0"/>
            </w:pPr>
            <w:r>
              <w:t>Button Spanish Name</w:t>
            </w:r>
          </w:p>
          <w:p w:rsidR="001173FC" w:rsidRPr="00F56882" w:rsidRDefault="001173FC" w:rsidP="001173FC">
            <w:pPr>
              <w:pStyle w:val="BodyText"/>
              <w:spacing w:after="0"/>
            </w:pPr>
            <w:r w:rsidRPr="001A3424">
              <w:rPr>
                <w:color w:val="0000FF"/>
              </w:rPr>
              <w:t>(</w:t>
            </w:r>
            <w:r>
              <w:rPr>
                <w:color w:val="0000FF"/>
              </w:rPr>
              <w:t>string</w:t>
            </w:r>
            <w:r w:rsidRPr="001A3424">
              <w:rPr>
                <w:color w:val="0000FF"/>
              </w:rPr>
              <w:t>)</w:t>
            </w:r>
          </w:p>
        </w:tc>
        <w:tc>
          <w:tcPr>
            <w:tcW w:w="6426" w:type="dxa"/>
          </w:tcPr>
          <w:p w:rsidR="001173FC" w:rsidRDefault="001173FC" w:rsidP="001173FC">
            <w:pPr>
              <w:pStyle w:val="BodyText"/>
              <w:numPr>
                <w:ilvl w:val="0"/>
                <w:numId w:val="64"/>
              </w:numPr>
              <w:spacing w:before="0" w:after="0"/>
            </w:pPr>
            <w:r>
              <w:t>Spanish name of this Button in the form:</w:t>
            </w:r>
          </w:p>
          <w:p w:rsidR="001173FC" w:rsidRPr="00F56882" w:rsidRDefault="001173FC" w:rsidP="001173FC">
            <w:pPr>
              <w:pStyle w:val="BodyText"/>
              <w:numPr>
                <w:ilvl w:val="1"/>
                <w:numId w:val="64"/>
              </w:numPr>
              <w:spacing w:before="0" w:after="0"/>
            </w:pPr>
            <w:r>
              <w:t xml:space="preserve"> \Menu\submenu\...\name</w:t>
            </w:r>
          </w:p>
        </w:tc>
      </w:tr>
      <w:tr w:rsidR="001173FC" w:rsidRPr="00F56882" w:rsidTr="001173FC">
        <w:trPr>
          <w:cantSplit/>
        </w:trPr>
        <w:tc>
          <w:tcPr>
            <w:tcW w:w="468" w:type="dxa"/>
          </w:tcPr>
          <w:p w:rsidR="001173FC" w:rsidRPr="00F56882" w:rsidRDefault="001173FC" w:rsidP="001173FC">
            <w:pPr>
              <w:pStyle w:val="BodyText"/>
              <w:numPr>
                <w:ilvl w:val="0"/>
                <w:numId w:val="85"/>
              </w:numPr>
              <w:spacing w:before="0" w:after="0"/>
            </w:pPr>
          </w:p>
        </w:tc>
        <w:tc>
          <w:tcPr>
            <w:tcW w:w="3206" w:type="dxa"/>
          </w:tcPr>
          <w:p w:rsidR="001173FC" w:rsidRDefault="001173FC" w:rsidP="001173FC">
            <w:pPr>
              <w:pStyle w:val="BodyText"/>
              <w:spacing w:after="0"/>
            </w:pPr>
            <w:r>
              <w:t>Data Type ID</w:t>
            </w:r>
          </w:p>
          <w:p w:rsidR="001173FC" w:rsidRPr="00F56882" w:rsidRDefault="001173FC" w:rsidP="001173FC">
            <w:pPr>
              <w:pStyle w:val="BodyText"/>
              <w:spacing w:after="0"/>
            </w:pPr>
            <w:r w:rsidRPr="001A3424">
              <w:rPr>
                <w:color w:val="0000FF"/>
              </w:rPr>
              <w:t>(</w:t>
            </w:r>
            <w:r>
              <w:rPr>
                <w:color w:val="0000FF"/>
              </w:rPr>
              <w:t>string / 20</w:t>
            </w:r>
            <w:r w:rsidRPr="001A3424">
              <w:rPr>
                <w:color w:val="0000FF"/>
              </w:rPr>
              <w:t>)</w:t>
            </w:r>
          </w:p>
        </w:tc>
        <w:tc>
          <w:tcPr>
            <w:tcW w:w="6426" w:type="dxa"/>
          </w:tcPr>
          <w:p w:rsidR="001173FC" w:rsidRDefault="001173FC" w:rsidP="001173FC">
            <w:pPr>
              <w:pStyle w:val="BodyText"/>
              <w:numPr>
                <w:ilvl w:val="0"/>
                <w:numId w:val="64"/>
              </w:numPr>
              <w:spacing w:before="0" w:after="0"/>
            </w:pPr>
            <w:r>
              <w:t>Question type 1-3: contains PK of the data type (string)</w:t>
            </w:r>
          </w:p>
          <w:p w:rsidR="001173FC" w:rsidRDefault="001173FC" w:rsidP="001173FC">
            <w:pPr>
              <w:pStyle w:val="BodyText"/>
              <w:numPr>
                <w:ilvl w:val="0"/>
                <w:numId w:val="64"/>
              </w:numPr>
              <w:spacing w:before="0" w:after="0"/>
            </w:pPr>
            <w:r>
              <w:t>Question type 4 (BEO) = null</w:t>
            </w:r>
          </w:p>
          <w:p w:rsidR="001173FC" w:rsidRDefault="001173FC" w:rsidP="001173FC">
            <w:pPr>
              <w:pStyle w:val="BodyText"/>
              <w:numPr>
                <w:ilvl w:val="0"/>
                <w:numId w:val="64"/>
              </w:numPr>
              <w:spacing w:before="0" w:after="0"/>
            </w:pPr>
            <w:r>
              <w:t>Question type 5 (Pre/Post) = ‘Pre’,’Post’, or ‘Int’</w:t>
            </w:r>
          </w:p>
          <w:p w:rsidR="001173FC" w:rsidRPr="00F56882" w:rsidRDefault="001173FC" w:rsidP="001173FC">
            <w:pPr>
              <w:pStyle w:val="BodyText"/>
              <w:numPr>
                <w:ilvl w:val="0"/>
                <w:numId w:val="64"/>
              </w:numPr>
              <w:spacing w:before="0" w:after="120"/>
            </w:pPr>
            <w:r>
              <w:t>Question type 6 (User Defined) = null</w:t>
            </w:r>
          </w:p>
        </w:tc>
      </w:tr>
      <w:tr w:rsidR="001173FC" w:rsidRPr="00062D9B" w:rsidTr="001173FC">
        <w:tc>
          <w:tcPr>
            <w:tcW w:w="10100" w:type="dxa"/>
            <w:gridSpan w:val="3"/>
            <w:shd w:val="clear" w:color="auto" w:fill="E6E6E6"/>
          </w:tcPr>
          <w:p w:rsidR="001173FC" w:rsidRPr="00062D9B" w:rsidRDefault="001173FC" w:rsidP="001173FC">
            <w:pPr>
              <w:pStyle w:val="BodyText"/>
              <w:spacing w:after="0"/>
              <w:jc w:val="center"/>
              <w:rPr>
                <w:b/>
              </w:rPr>
            </w:pPr>
            <w:r w:rsidRPr="00062D9B">
              <w:rPr>
                <w:b/>
              </w:rPr>
              <w:t>Record type 1</w:t>
            </w:r>
            <w:r w:rsidR="00050CA8">
              <w:rPr>
                <w:b/>
              </w:rPr>
              <w:t>7</w:t>
            </w:r>
            <w:r w:rsidRPr="00062D9B">
              <w:rPr>
                <w:b/>
              </w:rPr>
              <w:t xml:space="preserve"> – </w:t>
            </w:r>
            <w:r>
              <w:rPr>
                <w:b/>
              </w:rPr>
              <w:t>Memorized Transaction</w:t>
            </w:r>
            <w:r w:rsidRPr="00062D9B">
              <w:rPr>
                <w:b/>
              </w:rPr>
              <w:t xml:space="preserve"> Menus/Buttons</w:t>
            </w:r>
          </w:p>
        </w:tc>
      </w:tr>
      <w:tr w:rsidR="001173FC" w:rsidRPr="00F56882" w:rsidTr="001173FC">
        <w:trPr>
          <w:cantSplit/>
        </w:trPr>
        <w:tc>
          <w:tcPr>
            <w:tcW w:w="468" w:type="dxa"/>
          </w:tcPr>
          <w:p w:rsidR="001173FC" w:rsidRPr="00F56882" w:rsidRDefault="001173FC" w:rsidP="00BB4CDE">
            <w:pPr>
              <w:pStyle w:val="BodyText"/>
              <w:numPr>
                <w:ilvl w:val="0"/>
                <w:numId w:val="117"/>
              </w:numPr>
              <w:spacing w:before="0" w:after="0"/>
            </w:pPr>
          </w:p>
        </w:tc>
        <w:tc>
          <w:tcPr>
            <w:tcW w:w="3206" w:type="dxa"/>
          </w:tcPr>
          <w:p w:rsidR="001173FC" w:rsidRPr="00F56882" w:rsidRDefault="001173FC" w:rsidP="001173FC">
            <w:pPr>
              <w:pStyle w:val="BodyText"/>
              <w:spacing w:after="0"/>
            </w:pPr>
            <w:r>
              <w:t>Record Type ID</w:t>
            </w:r>
          </w:p>
        </w:tc>
        <w:tc>
          <w:tcPr>
            <w:tcW w:w="6426" w:type="dxa"/>
          </w:tcPr>
          <w:p w:rsidR="001173FC" w:rsidRPr="00F56882" w:rsidRDefault="001173FC" w:rsidP="001173FC">
            <w:pPr>
              <w:pStyle w:val="BodyText"/>
              <w:spacing w:after="0"/>
            </w:pPr>
            <w:r>
              <w:t>“MemTrans”</w:t>
            </w:r>
          </w:p>
        </w:tc>
      </w:tr>
      <w:tr w:rsidR="001173FC" w:rsidRPr="00F56882" w:rsidTr="001173FC">
        <w:trPr>
          <w:cantSplit/>
        </w:trPr>
        <w:tc>
          <w:tcPr>
            <w:tcW w:w="468" w:type="dxa"/>
          </w:tcPr>
          <w:p w:rsidR="001173FC" w:rsidRPr="00F56882" w:rsidRDefault="001173FC" w:rsidP="001173FC">
            <w:pPr>
              <w:pStyle w:val="BodyText"/>
              <w:numPr>
                <w:ilvl w:val="0"/>
                <w:numId w:val="117"/>
              </w:numPr>
              <w:spacing w:before="0" w:after="0"/>
            </w:pPr>
          </w:p>
        </w:tc>
        <w:tc>
          <w:tcPr>
            <w:tcW w:w="3206" w:type="dxa"/>
          </w:tcPr>
          <w:p w:rsidR="001173FC" w:rsidRDefault="001173FC" w:rsidP="001173FC">
            <w:pPr>
              <w:pStyle w:val="BodyText"/>
              <w:spacing w:after="0"/>
            </w:pPr>
            <w:r>
              <w:t>Button Name</w:t>
            </w:r>
          </w:p>
          <w:p w:rsidR="001173FC" w:rsidRPr="00F56882" w:rsidRDefault="001173FC" w:rsidP="001173FC">
            <w:pPr>
              <w:pStyle w:val="BodyText"/>
              <w:spacing w:after="0"/>
            </w:pPr>
            <w:r w:rsidRPr="001A3424">
              <w:rPr>
                <w:color w:val="0000FF"/>
              </w:rPr>
              <w:t>(</w:t>
            </w:r>
            <w:r>
              <w:rPr>
                <w:color w:val="0000FF"/>
              </w:rPr>
              <w:t>string</w:t>
            </w:r>
            <w:r w:rsidRPr="001A3424">
              <w:rPr>
                <w:color w:val="0000FF"/>
              </w:rPr>
              <w:t>)</w:t>
            </w:r>
          </w:p>
        </w:tc>
        <w:tc>
          <w:tcPr>
            <w:tcW w:w="6426" w:type="dxa"/>
          </w:tcPr>
          <w:p w:rsidR="001173FC" w:rsidRDefault="001173FC" w:rsidP="001173FC">
            <w:pPr>
              <w:pStyle w:val="BodyText"/>
              <w:spacing w:after="0"/>
            </w:pPr>
            <w:r>
              <w:t>Fully qualified name of this Button in the form:</w:t>
            </w:r>
          </w:p>
          <w:p w:rsidR="001173FC" w:rsidRPr="00F56882" w:rsidRDefault="001173FC" w:rsidP="001173FC">
            <w:pPr>
              <w:pStyle w:val="BodyText"/>
              <w:numPr>
                <w:ilvl w:val="0"/>
                <w:numId w:val="64"/>
              </w:numPr>
              <w:spacing w:before="0" w:after="0"/>
            </w:pPr>
            <w:r>
              <w:t>\Menu\submenu\...\name</w:t>
            </w:r>
          </w:p>
        </w:tc>
      </w:tr>
      <w:tr w:rsidR="001173FC" w:rsidRPr="00F56882" w:rsidTr="001173FC">
        <w:trPr>
          <w:cantSplit/>
        </w:trPr>
        <w:tc>
          <w:tcPr>
            <w:tcW w:w="468" w:type="dxa"/>
          </w:tcPr>
          <w:p w:rsidR="001173FC" w:rsidRPr="00F56882" w:rsidRDefault="001173FC" w:rsidP="001173FC">
            <w:pPr>
              <w:pStyle w:val="BodyText"/>
              <w:numPr>
                <w:ilvl w:val="0"/>
                <w:numId w:val="117"/>
              </w:numPr>
              <w:spacing w:before="0" w:after="0"/>
            </w:pPr>
          </w:p>
        </w:tc>
        <w:tc>
          <w:tcPr>
            <w:tcW w:w="3206" w:type="dxa"/>
          </w:tcPr>
          <w:p w:rsidR="001173FC" w:rsidRDefault="001173FC" w:rsidP="001173FC">
            <w:pPr>
              <w:pStyle w:val="BodyText"/>
              <w:spacing w:after="0"/>
            </w:pPr>
            <w:r>
              <w:t>Button Spanish Name</w:t>
            </w:r>
          </w:p>
          <w:p w:rsidR="001173FC" w:rsidRPr="00F56882" w:rsidRDefault="001173FC" w:rsidP="001173FC">
            <w:pPr>
              <w:pStyle w:val="BodyText"/>
              <w:spacing w:after="0"/>
            </w:pPr>
            <w:r w:rsidRPr="001A3424">
              <w:rPr>
                <w:color w:val="0000FF"/>
              </w:rPr>
              <w:t>(</w:t>
            </w:r>
            <w:r>
              <w:rPr>
                <w:color w:val="0000FF"/>
              </w:rPr>
              <w:t>string</w:t>
            </w:r>
            <w:r w:rsidRPr="001A3424">
              <w:rPr>
                <w:color w:val="0000FF"/>
              </w:rPr>
              <w:t>)</w:t>
            </w:r>
          </w:p>
        </w:tc>
        <w:tc>
          <w:tcPr>
            <w:tcW w:w="6426" w:type="dxa"/>
          </w:tcPr>
          <w:p w:rsidR="001173FC" w:rsidRDefault="001173FC" w:rsidP="001173FC">
            <w:pPr>
              <w:pStyle w:val="BodyText"/>
              <w:spacing w:after="0"/>
            </w:pPr>
            <w:r>
              <w:t>Spanish name of this Button in the form:</w:t>
            </w:r>
          </w:p>
          <w:p w:rsidR="001173FC" w:rsidRPr="00F56882" w:rsidRDefault="001173FC" w:rsidP="001173FC">
            <w:pPr>
              <w:pStyle w:val="BodyText"/>
              <w:numPr>
                <w:ilvl w:val="0"/>
                <w:numId w:val="64"/>
              </w:numPr>
              <w:spacing w:before="0" w:after="0"/>
            </w:pPr>
            <w:r>
              <w:t xml:space="preserve"> \Menu\submenu\...\name</w:t>
            </w:r>
          </w:p>
        </w:tc>
      </w:tr>
      <w:tr w:rsidR="001173FC" w:rsidRPr="00F56882" w:rsidTr="001173FC">
        <w:trPr>
          <w:cantSplit/>
        </w:trPr>
        <w:tc>
          <w:tcPr>
            <w:tcW w:w="468" w:type="dxa"/>
          </w:tcPr>
          <w:p w:rsidR="001173FC" w:rsidRPr="00F56882" w:rsidRDefault="001173FC" w:rsidP="001173FC">
            <w:pPr>
              <w:pStyle w:val="BodyText"/>
              <w:numPr>
                <w:ilvl w:val="0"/>
                <w:numId w:val="117"/>
              </w:numPr>
              <w:spacing w:before="0" w:after="0"/>
            </w:pPr>
          </w:p>
        </w:tc>
        <w:tc>
          <w:tcPr>
            <w:tcW w:w="3206" w:type="dxa"/>
          </w:tcPr>
          <w:p w:rsidR="001173FC" w:rsidRDefault="001173FC" w:rsidP="001173FC">
            <w:pPr>
              <w:pStyle w:val="BodyText"/>
              <w:spacing w:after="0"/>
            </w:pPr>
            <w:r>
              <w:t xml:space="preserve">Unit type key </w:t>
            </w:r>
          </w:p>
          <w:p w:rsidR="001173FC" w:rsidRPr="00F56882" w:rsidRDefault="001173FC" w:rsidP="001173FC">
            <w:pPr>
              <w:pStyle w:val="BodyText"/>
              <w:spacing w:after="0"/>
            </w:pPr>
            <w:r w:rsidRPr="001A3424">
              <w:rPr>
                <w:color w:val="0000FF"/>
              </w:rPr>
              <w:t>(</w:t>
            </w:r>
            <w:r w:rsidR="0095242E">
              <w:rPr>
                <w:color w:val="0000FF"/>
              </w:rPr>
              <w:t>string</w:t>
            </w:r>
            <w:r w:rsidRPr="001A3424">
              <w:rPr>
                <w:color w:val="0000FF"/>
              </w:rPr>
              <w:t>)</w:t>
            </w:r>
          </w:p>
        </w:tc>
        <w:tc>
          <w:tcPr>
            <w:tcW w:w="6426" w:type="dxa"/>
          </w:tcPr>
          <w:p w:rsidR="001173FC" w:rsidRDefault="001173FC" w:rsidP="001173FC">
            <w:pPr>
              <w:pStyle w:val="BodyText"/>
            </w:pPr>
            <w:r>
              <w:t xml:space="preserve">Units of measure for the </w:t>
            </w:r>
            <w:r>
              <w:rPr>
                <w:u w:val="single"/>
              </w:rPr>
              <w:t>numeric entry</w:t>
            </w:r>
            <w:r>
              <w:t xml:space="preserve"> that the user will make on the VWT Paper Tracking UI screen.  The quoted string will appear on the VWT UI to indicate to the user the appropriate units to enter.</w:t>
            </w:r>
          </w:p>
          <w:p w:rsidR="001173FC" w:rsidRDefault="0095242E" w:rsidP="001173FC">
            <w:pPr>
              <w:pStyle w:val="BodyText"/>
              <w:numPr>
                <w:ilvl w:val="0"/>
                <w:numId w:val="64"/>
              </w:numPr>
              <w:spacing w:before="0" w:after="120"/>
            </w:pPr>
            <w:r>
              <w:t>“”</w:t>
            </w:r>
            <w:r w:rsidR="001173FC">
              <w:t xml:space="preserve"> = </w:t>
            </w:r>
            <w:r>
              <w:t>no</w:t>
            </w:r>
            <w:r w:rsidR="001173FC">
              <w:t xml:space="preserve"> entry</w:t>
            </w:r>
          </w:p>
          <w:p w:rsidR="001173FC" w:rsidRDefault="0095242E" w:rsidP="001173FC">
            <w:pPr>
              <w:pStyle w:val="BodyText"/>
              <w:numPr>
                <w:ilvl w:val="0"/>
                <w:numId w:val="64"/>
              </w:numPr>
              <w:spacing w:before="0" w:after="120"/>
            </w:pPr>
            <w:r>
              <w:t xml:space="preserve">“Item” </w:t>
            </w:r>
            <w:r w:rsidR="001173FC">
              <w:t>= “Items”  (all item types use this code – which can refer to pans, cans, plates, trays, etc.  Use Unit type Display name below to specify the name to use).</w:t>
            </w:r>
          </w:p>
          <w:p w:rsidR="001173FC" w:rsidRDefault="001173FC" w:rsidP="001173FC">
            <w:pPr>
              <w:pStyle w:val="BodyText"/>
              <w:numPr>
                <w:ilvl w:val="0"/>
                <w:numId w:val="64"/>
              </w:numPr>
              <w:spacing w:before="0" w:after="120"/>
            </w:pPr>
            <w:del w:id="183" w:author="Stephen Rogers" w:date="2008-04-10T14:40:00Z">
              <w:r>
                <w:delText>101</w:delText>
              </w:r>
            </w:del>
            <w:r w:rsidR="0095242E">
              <w:t>”Pound”</w:t>
            </w:r>
            <w:r>
              <w:t xml:space="preserve"> = “lb” (weight)</w:t>
            </w:r>
          </w:p>
          <w:p w:rsidR="001173FC" w:rsidRDefault="0095242E" w:rsidP="001173FC">
            <w:pPr>
              <w:pStyle w:val="BodyText"/>
              <w:numPr>
                <w:ilvl w:val="0"/>
                <w:numId w:val="64"/>
              </w:numPr>
              <w:spacing w:before="0" w:after="120"/>
            </w:pPr>
            <w:r>
              <w:t>“</w:t>
            </w:r>
            <w:r w:rsidRPr="0095242E">
              <w:t>Kilogram</w:t>
            </w:r>
            <w:r>
              <w:t xml:space="preserve">” </w:t>
            </w:r>
            <w:r w:rsidR="001173FC">
              <w:t>= “kg” (weight)</w:t>
            </w:r>
          </w:p>
          <w:p w:rsidR="001173FC" w:rsidRDefault="001173FC" w:rsidP="001173FC">
            <w:pPr>
              <w:pStyle w:val="BodyText"/>
              <w:numPr>
                <w:ilvl w:val="0"/>
                <w:numId w:val="64"/>
              </w:numPr>
              <w:spacing w:before="0" w:after="120"/>
            </w:pPr>
            <w:del w:id="184" w:author="Stephen Rogers" w:date="2008-04-10T14:40:00Z">
              <w:r>
                <w:delText>103</w:delText>
              </w:r>
            </w:del>
            <w:r w:rsidR="0095242E">
              <w:t>”</w:t>
            </w:r>
            <w:r w:rsidR="0095242E" w:rsidRPr="0095242E">
              <w:t>Gram</w:t>
            </w:r>
            <w:r w:rsidR="0095242E">
              <w:t>”</w:t>
            </w:r>
            <w:r>
              <w:t xml:space="preserve"> = “grams” (weight)</w:t>
            </w:r>
          </w:p>
          <w:p w:rsidR="0095242E" w:rsidRDefault="0095242E" w:rsidP="001173FC">
            <w:pPr>
              <w:pStyle w:val="BodyText"/>
              <w:numPr>
                <w:ilvl w:val="0"/>
                <w:numId w:val="64"/>
              </w:numPr>
              <w:spacing w:before="0" w:after="120"/>
            </w:pPr>
            <w:r>
              <w:t>“Milligram” = “Milligrams” (weight)</w:t>
            </w:r>
          </w:p>
          <w:p w:rsidR="001173FC" w:rsidRPr="00F56882" w:rsidRDefault="001173FC" w:rsidP="001173FC">
            <w:pPr>
              <w:pStyle w:val="BodyText"/>
              <w:numPr>
                <w:ilvl w:val="0"/>
                <w:numId w:val="64"/>
              </w:numPr>
              <w:spacing w:before="0" w:after="120"/>
            </w:pPr>
            <w:del w:id="185" w:author="Stephen Rogers" w:date="2008-04-10T14:40:00Z">
              <w:r>
                <w:delText>104</w:delText>
              </w:r>
            </w:del>
            <w:r w:rsidR="0095242E">
              <w:t>”</w:t>
            </w:r>
            <w:r w:rsidR="0095242E" w:rsidRPr="0095242E">
              <w:t>Ounce</w:t>
            </w:r>
            <w:r w:rsidR="0095242E">
              <w:t>”</w:t>
            </w:r>
            <w:r>
              <w:t xml:space="preserve"> = “oz” (weight)</w:t>
            </w:r>
          </w:p>
        </w:tc>
      </w:tr>
      <w:tr w:rsidR="001173FC" w:rsidRPr="00F56882" w:rsidTr="001173FC">
        <w:trPr>
          <w:cantSplit/>
        </w:trPr>
        <w:tc>
          <w:tcPr>
            <w:tcW w:w="468" w:type="dxa"/>
          </w:tcPr>
          <w:p w:rsidR="001173FC" w:rsidRPr="00F56882" w:rsidRDefault="001173FC" w:rsidP="001173FC">
            <w:pPr>
              <w:pStyle w:val="BodyText"/>
              <w:numPr>
                <w:ilvl w:val="0"/>
                <w:numId w:val="117"/>
              </w:numPr>
              <w:spacing w:before="0" w:after="0"/>
            </w:pPr>
          </w:p>
        </w:tc>
        <w:tc>
          <w:tcPr>
            <w:tcW w:w="3206" w:type="dxa"/>
          </w:tcPr>
          <w:p w:rsidR="001173FC" w:rsidRDefault="001173FC" w:rsidP="001173FC">
            <w:pPr>
              <w:pStyle w:val="BodyText"/>
              <w:spacing w:after="0"/>
            </w:pPr>
            <w:r>
              <w:t xml:space="preserve">Unit type Display name </w:t>
            </w:r>
            <w:r w:rsidRPr="00D3471E">
              <w:rPr>
                <w:color w:val="0000FF"/>
              </w:rPr>
              <w:t>(string)</w:t>
            </w:r>
          </w:p>
        </w:tc>
        <w:tc>
          <w:tcPr>
            <w:tcW w:w="6426" w:type="dxa"/>
          </w:tcPr>
          <w:p w:rsidR="001173FC" w:rsidRDefault="001173FC" w:rsidP="001173FC">
            <w:pPr>
              <w:pStyle w:val="BodyText"/>
              <w:spacing w:after="0"/>
            </w:pPr>
            <w:r>
              <w:t>Name to display on PaperTrackingUI for this memorized transaction.</w:t>
            </w:r>
          </w:p>
          <w:p w:rsidR="0095242E" w:rsidRDefault="0095242E" w:rsidP="001173FC">
            <w:pPr>
              <w:pStyle w:val="BodyText"/>
              <w:spacing w:after="0"/>
            </w:pPr>
            <w:r>
              <w:t>Comes from the UnitsWeight configuration table.</w:t>
            </w:r>
          </w:p>
        </w:tc>
      </w:tr>
      <w:tr w:rsidR="001173FC" w:rsidRPr="00F56882" w:rsidTr="001173FC">
        <w:trPr>
          <w:cantSplit/>
        </w:trPr>
        <w:tc>
          <w:tcPr>
            <w:tcW w:w="468" w:type="dxa"/>
          </w:tcPr>
          <w:p w:rsidR="001173FC" w:rsidRPr="00F56882" w:rsidRDefault="001173FC" w:rsidP="001173FC">
            <w:pPr>
              <w:pStyle w:val="BodyText"/>
              <w:numPr>
                <w:ilvl w:val="0"/>
                <w:numId w:val="117"/>
              </w:numPr>
              <w:spacing w:before="0" w:after="0"/>
            </w:pPr>
          </w:p>
        </w:tc>
        <w:tc>
          <w:tcPr>
            <w:tcW w:w="3206" w:type="dxa"/>
          </w:tcPr>
          <w:p w:rsidR="001173FC" w:rsidRDefault="001173FC" w:rsidP="001173FC">
            <w:pPr>
              <w:pStyle w:val="BodyText"/>
              <w:spacing w:after="0"/>
            </w:pPr>
            <w:r>
              <w:t xml:space="preserve">Unitary </w:t>
            </w:r>
            <w:r w:rsidR="00DF4771" w:rsidRPr="00DF4771">
              <w:rPr>
                <w:color w:val="FF0000"/>
              </w:rPr>
              <w:t>Item</w:t>
            </w:r>
            <w:r>
              <w:t xml:space="preserve"> Weight </w:t>
            </w:r>
          </w:p>
          <w:p w:rsidR="001173FC" w:rsidRPr="00D3471E" w:rsidRDefault="001173FC" w:rsidP="001173FC">
            <w:pPr>
              <w:pStyle w:val="BodyText"/>
              <w:spacing w:after="0"/>
              <w:rPr>
                <w:color w:val="0000FF"/>
              </w:rPr>
            </w:pPr>
            <w:r w:rsidRPr="00D3471E">
              <w:rPr>
                <w:color w:val="0000FF"/>
              </w:rPr>
              <w:t>(decimal)</w:t>
            </w:r>
          </w:p>
        </w:tc>
        <w:tc>
          <w:tcPr>
            <w:tcW w:w="6426" w:type="dxa"/>
          </w:tcPr>
          <w:p w:rsidR="001173FC" w:rsidRDefault="001173FC" w:rsidP="001173FC">
            <w:pPr>
              <w:pStyle w:val="BodyText"/>
              <w:spacing w:after="0"/>
            </w:pPr>
            <w:r>
              <w:t xml:space="preserve">Food Weight in lbs that corresponds with 1.0 being typed by the user as the numeric entry.  VWA supplies unitary weight here as a conversion constant, by which the numeric entry is multiplied. </w:t>
            </w:r>
          </w:p>
          <w:p w:rsidR="001173FC" w:rsidRDefault="001173FC" w:rsidP="001173FC">
            <w:pPr>
              <w:pStyle w:val="BodyText"/>
              <w:numPr>
                <w:ilvl w:val="0"/>
                <w:numId w:val="64"/>
              </w:numPr>
              <w:spacing w:before="0" w:after="0"/>
            </w:pPr>
            <w:r>
              <w:t>Accuracy to 4 decimal points.</w:t>
            </w:r>
          </w:p>
          <w:p w:rsidR="001173FC" w:rsidRPr="00F56882" w:rsidRDefault="001173FC" w:rsidP="001173FC">
            <w:pPr>
              <w:pStyle w:val="BodyText"/>
              <w:numPr>
                <w:ilvl w:val="0"/>
                <w:numId w:val="64"/>
              </w:numPr>
              <w:spacing w:before="0" w:after="0"/>
            </w:pPr>
            <w:r w:rsidRPr="00062D9B">
              <w:rPr>
                <w:color w:val="FF0000"/>
              </w:rPr>
              <w:t>Not Tare adjusted!</w:t>
            </w:r>
          </w:p>
        </w:tc>
      </w:tr>
      <w:tr w:rsidR="001173FC" w:rsidRPr="00F56882" w:rsidTr="001173FC">
        <w:trPr>
          <w:cantSplit/>
        </w:trPr>
        <w:tc>
          <w:tcPr>
            <w:tcW w:w="468" w:type="dxa"/>
          </w:tcPr>
          <w:p w:rsidR="001173FC" w:rsidRPr="00F56882" w:rsidRDefault="001173FC" w:rsidP="001173FC">
            <w:pPr>
              <w:pStyle w:val="BodyText"/>
              <w:numPr>
                <w:ilvl w:val="0"/>
                <w:numId w:val="117"/>
              </w:numPr>
              <w:spacing w:before="0" w:after="0"/>
            </w:pPr>
          </w:p>
        </w:tc>
        <w:tc>
          <w:tcPr>
            <w:tcW w:w="3206" w:type="dxa"/>
          </w:tcPr>
          <w:p w:rsidR="001173FC" w:rsidRDefault="001173FC" w:rsidP="001173FC">
            <w:pPr>
              <w:pStyle w:val="BodyText"/>
              <w:spacing w:after="0"/>
            </w:pPr>
            <w:r>
              <w:t>Pre/post consumer flag</w:t>
            </w:r>
          </w:p>
          <w:p w:rsidR="001173FC" w:rsidRPr="00D3471E" w:rsidRDefault="001173FC" w:rsidP="001173FC">
            <w:pPr>
              <w:pStyle w:val="BodyText"/>
              <w:spacing w:after="0"/>
              <w:rPr>
                <w:color w:val="0000FF"/>
              </w:rPr>
            </w:pPr>
            <w:r w:rsidRPr="00D3471E">
              <w:rPr>
                <w:color w:val="0000FF"/>
              </w:rPr>
              <w:t>(integer)</w:t>
            </w:r>
          </w:p>
        </w:tc>
        <w:tc>
          <w:tcPr>
            <w:tcW w:w="6426" w:type="dxa"/>
          </w:tcPr>
          <w:p w:rsidR="001173FC" w:rsidRPr="004A73C6" w:rsidRDefault="001173FC" w:rsidP="001173FC">
            <w:pPr>
              <w:pStyle w:val="BodyText"/>
              <w:numPr>
                <w:ilvl w:val="0"/>
                <w:numId w:val="64"/>
              </w:numPr>
              <w:spacing w:before="0" w:after="0"/>
            </w:pPr>
            <w:r w:rsidRPr="004A73C6">
              <w:t>0 =&gt; Intermediate waste</w:t>
            </w:r>
          </w:p>
          <w:p w:rsidR="001173FC" w:rsidRPr="004A73C6" w:rsidRDefault="001173FC" w:rsidP="001173FC">
            <w:pPr>
              <w:pStyle w:val="BodyText"/>
              <w:numPr>
                <w:ilvl w:val="0"/>
                <w:numId w:val="64"/>
              </w:numPr>
              <w:spacing w:before="0" w:after="0"/>
            </w:pPr>
            <w:r>
              <w:t>1 =&gt; Pre-</w:t>
            </w:r>
            <w:r w:rsidRPr="004A73C6">
              <w:t>consumer waste</w:t>
            </w:r>
          </w:p>
          <w:p w:rsidR="001173FC" w:rsidRPr="004A73C6" w:rsidRDefault="001173FC" w:rsidP="001173FC">
            <w:pPr>
              <w:pStyle w:val="BodyText"/>
              <w:numPr>
                <w:ilvl w:val="0"/>
                <w:numId w:val="64"/>
              </w:numPr>
              <w:spacing w:before="0" w:after="0"/>
            </w:pPr>
            <w:r>
              <w:t>2 =&gt; Post-</w:t>
            </w:r>
            <w:r w:rsidRPr="004A73C6">
              <w:t>consumer waste</w:t>
            </w:r>
          </w:p>
        </w:tc>
      </w:tr>
      <w:tr w:rsidR="001173FC" w:rsidRPr="006107CF" w:rsidTr="001173FC">
        <w:trPr>
          <w:cantSplit/>
        </w:trPr>
        <w:tc>
          <w:tcPr>
            <w:tcW w:w="468" w:type="dxa"/>
          </w:tcPr>
          <w:p w:rsidR="001173FC" w:rsidRPr="004A73C6" w:rsidRDefault="001173FC" w:rsidP="001173FC">
            <w:pPr>
              <w:pStyle w:val="BodyText"/>
              <w:numPr>
                <w:ilvl w:val="0"/>
                <w:numId w:val="117"/>
              </w:numPr>
              <w:spacing w:before="0" w:after="0"/>
            </w:pPr>
          </w:p>
        </w:tc>
        <w:tc>
          <w:tcPr>
            <w:tcW w:w="3206" w:type="dxa"/>
          </w:tcPr>
          <w:p w:rsidR="001173FC" w:rsidRDefault="001173FC" w:rsidP="001173FC">
            <w:pPr>
              <w:pStyle w:val="BodyText"/>
              <w:spacing w:after="0"/>
            </w:pPr>
            <w:r w:rsidRPr="004A73C6">
              <w:t xml:space="preserve">Food type </w:t>
            </w:r>
            <w:r>
              <w:t>Name</w:t>
            </w:r>
          </w:p>
          <w:p w:rsidR="001173FC" w:rsidRPr="004A73C6" w:rsidRDefault="001173FC" w:rsidP="001173FC">
            <w:pPr>
              <w:pStyle w:val="BodyText"/>
              <w:spacing w:after="0"/>
            </w:pPr>
            <w:r w:rsidRPr="00D3471E">
              <w:rPr>
                <w:color w:val="0000FF"/>
              </w:rPr>
              <w:t>(string)</w:t>
            </w:r>
          </w:p>
        </w:tc>
        <w:tc>
          <w:tcPr>
            <w:tcW w:w="6426" w:type="dxa"/>
          </w:tcPr>
          <w:p w:rsidR="001173FC" w:rsidRPr="004A73C6" w:rsidRDefault="001173FC" w:rsidP="001173FC">
            <w:pPr>
              <w:pStyle w:val="BodyText"/>
              <w:spacing w:after="0"/>
            </w:pPr>
            <w:r>
              <w:t>F</w:t>
            </w:r>
            <w:r w:rsidRPr="004A73C6">
              <w:t xml:space="preserve">ood type </w:t>
            </w:r>
            <w:r>
              <w:t xml:space="preserve">name </w:t>
            </w:r>
            <w:r w:rsidRPr="004A73C6">
              <w:t>for this transaction.</w:t>
            </w:r>
          </w:p>
        </w:tc>
      </w:tr>
      <w:tr w:rsidR="001173FC" w:rsidRPr="006107CF" w:rsidTr="001173FC">
        <w:trPr>
          <w:cantSplit/>
        </w:trPr>
        <w:tc>
          <w:tcPr>
            <w:tcW w:w="468" w:type="dxa"/>
          </w:tcPr>
          <w:p w:rsidR="001173FC" w:rsidRPr="004A73C6" w:rsidRDefault="001173FC" w:rsidP="001173FC">
            <w:pPr>
              <w:pStyle w:val="BodyText"/>
              <w:numPr>
                <w:ilvl w:val="0"/>
                <w:numId w:val="117"/>
              </w:numPr>
              <w:spacing w:before="0" w:after="0"/>
            </w:pPr>
          </w:p>
        </w:tc>
        <w:tc>
          <w:tcPr>
            <w:tcW w:w="3206" w:type="dxa"/>
          </w:tcPr>
          <w:p w:rsidR="001173FC" w:rsidRDefault="001173FC" w:rsidP="001173FC">
            <w:pPr>
              <w:pStyle w:val="BodyText"/>
              <w:spacing w:after="0"/>
            </w:pPr>
            <w:r w:rsidRPr="004A73C6">
              <w:t>Food type ID</w:t>
            </w:r>
          </w:p>
          <w:p w:rsidR="001173FC" w:rsidRPr="004A73C6" w:rsidRDefault="001173FC" w:rsidP="001173FC">
            <w:pPr>
              <w:pStyle w:val="BodyText"/>
              <w:spacing w:after="0"/>
            </w:pPr>
            <w:r w:rsidRPr="00D3471E">
              <w:rPr>
                <w:color w:val="0000FF"/>
              </w:rPr>
              <w:t>(string</w:t>
            </w:r>
            <w:r>
              <w:rPr>
                <w:color w:val="0000FF"/>
              </w:rPr>
              <w:t xml:space="preserve"> / 20</w:t>
            </w:r>
            <w:r w:rsidRPr="00D3471E">
              <w:rPr>
                <w:color w:val="0000FF"/>
              </w:rPr>
              <w:t>)</w:t>
            </w:r>
          </w:p>
        </w:tc>
        <w:tc>
          <w:tcPr>
            <w:tcW w:w="6426" w:type="dxa"/>
          </w:tcPr>
          <w:p w:rsidR="001173FC" w:rsidRPr="004A73C6" w:rsidRDefault="001173FC" w:rsidP="001173FC">
            <w:pPr>
              <w:pStyle w:val="BodyText"/>
              <w:spacing w:after="0"/>
            </w:pPr>
            <w:r w:rsidRPr="004A73C6">
              <w:t>ID (Primary key) for the food type for this transaction.</w:t>
            </w:r>
          </w:p>
        </w:tc>
      </w:tr>
      <w:tr w:rsidR="001173FC" w:rsidRPr="00F56882" w:rsidTr="001173FC">
        <w:trPr>
          <w:cantSplit/>
        </w:trPr>
        <w:tc>
          <w:tcPr>
            <w:tcW w:w="468" w:type="dxa"/>
          </w:tcPr>
          <w:p w:rsidR="001173FC" w:rsidRPr="004A73C6" w:rsidRDefault="001173FC" w:rsidP="001173FC">
            <w:pPr>
              <w:pStyle w:val="BodyText"/>
              <w:numPr>
                <w:ilvl w:val="0"/>
                <w:numId w:val="117"/>
              </w:numPr>
              <w:spacing w:before="0" w:after="0"/>
            </w:pPr>
          </w:p>
        </w:tc>
        <w:tc>
          <w:tcPr>
            <w:tcW w:w="3206" w:type="dxa"/>
          </w:tcPr>
          <w:p w:rsidR="001173FC" w:rsidRDefault="001173FC" w:rsidP="001173FC">
            <w:pPr>
              <w:pStyle w:val="BodyText"/>
              <w:spacing w:after="0"/>
            </w:pPr>
            <w:r w:rsidRPr="004A73C6">
              <w:t>Food type cost</w:t>
            </w:r>
          </w:p>
          <w:p w:rsidR="001173FC" w:rsidRPr="004A73C6" w:rsidRDefault="001173FC" w:rsidP="001173FC">
            <w:pPr>
              <w:pStyle w:val="BodyText"/>
              <w:spacing w:after="0"/>
            </w:pPr>
            <w:r w:rsidRPr="00D3471E">
              <w:rPr>
                <w:color w:val="0000FF"/>
              </w:rPr>
              <w:t>(currency)</w:t>
            </w:r>
          </w:p>
        </w:tc>
        <w:tc>
          <w:tcPr>
            <w:tcW w:w="6426" w:type="dxa"/>
          </w:tcPr>
          <w:p w:rsidR="001173FC" w:rsidRPr="004A73C6" w:rsidRDefault="001173FC" w:rsidP="001173FC">
            <w:pPr>
              <w:pStyle w:val="BodyText"/>
              <w:spacing w:after="0"/>
            </w:pPr>
            <w:r w:rsidRPr="004A73C6">
              <w:t>Cost for this food type from current Tracker configuration.</w:t>
            </w:r>
          </w:p>
          <w:p w:rsidR="001173FC" w:rsidRPr="004A73C6" w:rsidRDefault="001173FC" w:rsidP="001173FC">
            <w:pPr>
              <w:pStyle w:val="BodyText"/>
              <w:numPr>
                <w:ilvl w:val="0"/>
                <w:numId w:val="64"/>
              </w:numPr>
              <w:spacing w:before="0" w:after="0"/>
            </w:pPr>
            <w:r w:rsidRPr="004A73C6">
              <w:t>Can be zero</w:t>
            </w:r>
          </w:p>
        </w:tc>
      </w:tr>
      <w:tr w:rsidR="001173FC" w:rsidRPr="006107CF" w:rsidTr="001173FC">
        <w:trPr>
          <w:cantSplit/>
        </w:trPr>
        <w:tc>
          <w:tcPr>
            <w:tcW w:w="468" w:type="dxa"/>
          </w:tcPr>
          <w:p w:rsidR="001173FC" w:rsidRPr="004A73C6" w:rsidRDefault="001173FC" w:rsidP="001173FC">
            <w:pPr>
              <w:pStyle w:val="BodyText"/>
              <w:numPr>
                <w:ilvl w:val="0"/>
                <w:numId w:val="117"/>
              </w:numPr>
              <w:spacing w:before="0" w:after="0"/>
            </w:pPr>
          </w:p>
        </w:tc>
        <w:tc>
          <w:tcPr>
            <w:tcW w:w="3206" w:type="dxa"/>
          </w:tcPr>
          <w:p w:rsidR="001173FC" w:rsidRDefault="001173FC" w:rsidP="001173FC">
            <w:pPr>
              <w:pStyle w:val="BodyText"/>
              <w:spacing w:after="0"/>
            </w:pPr>
            <w:r>
              <w:t>Loss</w:t>
            </w:r>
            <w:r w:rsidRPr="004A73C6">
              <w:t xml:space="preserve"> type </w:t>
            </w:r>
            <w:r>
              <w:t>Name</w:t>
            </w:r>
          </w:p>
          <w:p w:rsidR="001173FC" w:rsidRPr="004A73C6" w:rsidRDefault="001173FC" w:rsidP="001173FC">
            <w:pPr>
              <w:pStyle w:val="BodyText"/>
              <w:spacing w:after="0"/>
            </w:pPr>
            <w:r w:rsidRPr="00D3471E">
              <w:rPr>
                <w:color w:val="0000FF"/>
              </w:rPr>
              <w:t>(string)</w:t>
            </w:r>
          </w:p>
        </w:tc>
        <w:tc>
          <w:tcPr>
            <w:tcW w:w="6426" w:type="dxa"/>
          </w:tcPr>
          <w:p w:rsidR="001173FC" w:rsidRPr="004A73C6" w:rsidRDefault="001173FC" w:rsidP="001173FC">
            <w:pPr>
              <w:pStyle w:val="BodyText"/>
              <w:spacing w:after="0"/>
            </w:pPr>
            <w:r>
              <w:t>Loss</w:t>
            </w:r>
            <w:r w:rsidRPr="004A73C6">
              <w:t xml:space="preserve"> type </w:t>
            </w:r>
            <w:r>
              <w:t xml:space="preserve">name </w:t>
            </w:r>
            <w:r w:rsidRPr="004A73C6">
              <w:t>for this transaction.</w:t>
            </w:r>
          </w:p>
        </w:tc>
      </w:tr>
      <w:tr w:rsidR="001173FC" w:rsidRPr="006107CF" w:rsidTr="001173FC">
        <w:trPr>
          <w:cantSplit/>
        </w:trPr>
        <w:tc>
          <w:tcPr>
            <w:tcW w:w="468" w:type="dxa"/>
          </w:tcPr>
          <w:p w:rsidR="001173FC" w:rsidRPr="004A73C6" w:rsidRDefault="001173FC" w:rsidP="001173FC">
            <w:pPr>
              <w:pStyle w:val="BodyText"/>
              <w:numPr>
                <w:ilvl w:val="0"/>
                <w:numId w:val="117"/>
              </w:numPr>
              <w:spacing w:before="0" w:after="0"/>
            </w:pPr>
          </w:p>
        </w:tc>
        <w:tc>
          <w:tcPr>
            <w:tcW w:w="3206" w:type="dxa"/>
          </w:tcPr>
          <w:p w:rsidR="001173FC" w:rsidRDefault="001173FC" w:rsidP="001173FC">
            <w:pPr>
              <w:pStyle w:val="BodyText"/>
              <w:spacing w:after="0"/>
            </w:pPr>
            <w:r w:rsidRPr="004A73C6">
              <w:t>Loss type ID</w:t>
            </w:r>
          </w:p>
          <w:p w:rsidR="001173FC" w:rsidRPr="004A73C6" w:rsidRDefault="001173FC" w:rsidP="001173FC">
            <w:pPr>
              <w:pStyle w:val="BodyText"/>
              <w:spacing w:after="0"/>
            </w:pPr>
            <w:r w:rsidRPr="00D3471E">
              <w:rPr>
                <w:color w:val="0000FF"/>
              </w:rPr>
              <w:t>(string</w:t>
            </w:r>
            <w:r>
              <w:rPr>
                <w:color w:val="0000FF"/>
              </w:rPr>
              <w:t xml:space="preserve"> / 20</w:t>
            </w:r>
            <w:r w:rsidRPr="00D3471E">
              <w:rPr>
                <w:color w:val="0000FF"/>
              </w:rPr>
              <w:t>)</w:t>
            </w:r>
          </w:p>
        </w:tc>
        <w:tc>
          <w:tcPr>
            <w:tcW w:w="6426" w:type="dxa"/>
          </w:tcPr>
          <w:p w:rsidR="001173FC" w:rsidRPr="004A73C6" w:rsidRDefault="001173FC" w:rsidP="001173FC">
            <w:pPr>
              <w:pStyle w:val="BodyText"/>
              <w:spacing w:after="0"/>
            </w:pPr>
            <w:r w:rsidRPr="004A73C6">
              <w:t>ID (Primary key) for the loss reason for this transaction.</w:t>
            </w:r>
          </w:p>
        </w:tc>
      </w:tr>
      <w:tr w:rsidR="001173FC" w:rsidRPr="006107CF" w:rsidTr="001173FC">
        <w:trPr>
          <w:cantSplit/>
        </w:trPr>
        <w:tc>
          <w:tcPr>
            <w:tcW w:w="468" w:type="dxa"/>
          </w:tcPr>
          <w:p w:rsidR="001173FC" w:rsidRPr="004A73C6" w:rsidRDefault="001173FC" w:rsidP="001173FC">
            <w:pPr>
              <w:pStyle w:val="BodyText"/>
              <w:numPr>
                <w:ilvl w:val="0"/>
                <w:numId w:val="117"/>
              </w:numPr>
              <w:spacing w:before="0" w:after="0"/>
            </w:pPr>
          </w:p>
        </w:tc>
        <w:tc>
          <w:tcPr>
            <w:tcW w:w="3206" w:type="dxa"/>
          </w:tcPr>
          <w:p w:rsidR="001173FC" w:rsidRDefault="001173FC" w:rsidP="001173FC">
            <w:pPr>
              <w:pStyle w:val="BodyText"/>
              <w:spacing w:after="0"/>
            </w:pPr>
            <w:r>
              <w:t>Container</w:t>
            </w:r>
            <w:r w:rsidRPr="004A73C6">
              <w:t xml:space="preserve"> type </w:t>
            </w:r>
            <w:r>
              <w:t>Name</w:t>
            </w:r>
          </w:p>
          <w:p w:rsidR="001173FC" w:rsidRPr="004A73C6" w:rsidRDefault="001173FC" w:rsidP="001173FC">
            <w:pPr>
              <w:pStyle w:val="BodyText"/>
              <w:spacing w:after="0"/>
            </w:pPr>
            <w:r w:rsidRPr="00D3471E">
              <w:rPr>
                <w:color w:val="0000FF"/>
              </w:rPr>
              <w:t>(string)</w:t>
            </w:r>
          </w:p>
        </w:tc>
        <w:tc>
          <w:tcPr>
            <w:tcW w:w="6426" w:type="dxa"/>
          </w:tcPr>
          <w:p w:rsidR="001173FC" w:rsidRPr="004A73C6" w:rsidRDefault="001173FC" w:rsidP="001173FC">
            <w:pPr>
              <w:pStyle w:val="BodyText"/>
              <w:spacing w:after="0"/>
            </w:pPr>
            <w:r>
              <w:t>Container</w:t>
            </w:r>
            <w:r w:rsidRPr="004A73C6">
              <w:t xml:space="preserve"> type </w:t>
            </w:r>
            <w:r>
              <w:t xml:space="preserve">name </w:t>
            </w:r>
            <w:r w:rsidRPr="004A73C6">
              <w:t>for this transaction.</w:t>
            </w:r>
          </w:p>
        </w:tc>
      </w:tr>
      <w:tr w:rsidR="001173FC" w:rsidRPr="006107CF" w:rsidTr="001173FC">
        <w:trPr>
          <w:cantSplit/>
        </w:trPr>
        <w:tc>
          <w:tcPr>
            <w:tcW w:w="468" w:type="dxa"/>
          </w:tcPr>
          <w:p w:rsidR="001173FC" w:rsidRPr="004A73C6" w:rsidRDefault="001173FC" w:rsidP="001173FC">
            <w:pPr>
              <w:pStyle w:val="BodyText"/>
              <w:numPr>
                <w:ilvl w:val="0"/>
                <w:numId w:val="117"/>
              </w:numPr>
              <w:spacing w:before="0" w:after="0"/>
            </w:pPr>
          </w:p>
        </w:tc>
        <w:tc>
          <w:tcPr>
            <w:tcW w:w="3206" w:type="dxa"/>
          </w:tcPr>
          <w:p w:rsidR="001173FC" w:rsidRDefault="001173FC" w:rsidP="001173FC">
            <w:pPr>
              <w:pStyle w:val="BodyText"/>
              <w:spacing w:after="0"/>
            </w:pPr>
            <w:r w:rsidRPr="004A73C6">
              <w:t>Container type ID</w:t>
            </w:r>
          </w:p>
          <w:p w:rsidR="001173FC" w:rsidRPr="004A73C6" w:rsidRDefault="001173FC" w:rsidP="001173FC">
            <w:pPr>
              <w:pStyle w:val="BodyText"/>
              <w:spacing w:after="0"/>
            </w:pPr>
            <w:r w:rsidRPr="00D3471E">
              <w:rPr>
                <w:color w:val="0000FF"/>
              </w:rPr>
              <w:t>(string</w:t>
            </w:r>
            <w:r>
              <w:rPr>
                <w:color w:val="0000FF"/>
              </w:rPr>
              <w:t xml:space="preserve"> / 20</w:t>
            </w:r>
            <w:r w:rsidRPr="00D3471E">
              <w:rPr>
                <w:color w:val="0000FF"/>
              </w:rPr>
              <w:t>)</w:t>
            </w:r>
          </w:p>
        </w:tc>
        <w:tc>
          <w:tcPr>
            <w:tcW w:w="6426" w:type="dxa"/>
          </w:tcPr>
          <w:p w:rsidR="001173FC" w:rsidRPr="004A73C6" w:rsidRDefault="001173FC" w:rsidP="001173FC">
            <w:pPr>
              <w:pStyle w:val="BodyText"/>
              <w:spacing w:after="0"/>
            </w:pPr>
            <w:r w:rsidRPr="004A73C6">
              <w:t>ID (Primary key) for the loss reason for this transaction.</w:t>
            </w:r>
          </w:p>
        </w:tc>
      </w:tr>
      <w:tr w:rsidR="001173FC" w:rsidRPr="00F56882" w:rsidTr="001173FC">
        <w:trPr>
          <w:cantSplit/>
        </w:trPr>
        <w:tc>
          <w:tcPr>
            <w:tcW w:w="468" w:type="dxa"/>
          </w:tcPr>
          <w:p w:rsidR="001173FC" w:rsidRPr="00F56882" w:rsidRDefault="001173FC" w:rsidP="001173FC">
            <w:pPr>
              <w:pStyle w:val="BodyText"/>
              <w:numPr>
                <w:ilvl w:val="0"/>
                <w:numId w:val="117"/>
              </w:numPr>
              <w:spacing w:before="0" w:after="0"/>
            </w:pPr>
          </w:p>
        </w:tc>
        <w:tc>
          <w:tcPr>
            <w:tcW w:w="3206" w:type="dxa"/>
          </w:tcPr>
          <w:p w:rsidR="001173FC" w:rsidRDefault="001173FC" w:rsidP="001173FC">
            <w:pPr>
              <w:pStyle w:val="BodyText"/>
              <w:spacing w:after="0"/>
            </w:pPr>
            <w:r>
              <w:t>Container weight</w:t>
            </w:r>
          </w:p>
          <w:p w:rsidR="001173FC" w:rsidRPr="00F56882" w:rsidRDefault="001173FC" w:rsidP="001173FC">
            <w:pPr>
              <w:pStyle w:val="BodyText"/>
              <w:spacing w:after="0"/>
            </w:pPr>
            <w:r w:rsidRPr="00D3471E">
              <w:rPr>
                <w:color w:val="0000FF"/>
              </w:rPr>
              <w:t>(</w:t>
            </w:r>
            <w:r>
              <w:rPr>
                <w:color w:val="0000FF"/>
              </w:rPr>
              <w:t>Decimal</w:t>
            </w:r>
            <w:r w:rsidRPr="00D3471E">
              <w:rPr>
                <w:color w:val="0000FF"/>
              </w:rPr>
              <w:t>)</w:t>
            </w:r>
          </w:p>
        </w:tc>
        <w:tc>
          <w:tcPr>
            <w:tcW w:w="6426" w:type="dxa"/>
          </w:tcPr>
          <w:p w:rsidR="001173FC" w:rsidRDefault="001173FC" w:rsidP="001173FC">
            <w:pPr>
              <w:pStyle w:val="BodyText"/>
              <w:spacing w:after="0"/>
            </w:pPr>
            <w:r>
              <w:t xml:space="preserve">Weight in pounds for the container type selected by the user.  </w:t>
            </w:r>
          </w:p>
          <w:p w:rsidR="001173FC" w:rsidRPr="00F56882" w:rsidRDefault="001173FC" w:rsidP="001173FC">
            <w:pPr>
              <w:pStyle w:val="BodyText"/>
              <w:numPr>
                <w:ilvl w:val="0"/>
                <w:numId w:val="64"/>
              </w:numPr>
              <w:spacing w:before="0" w:after="0"/>
            </w:pPr>
            <w:r>
              <w:t>Accuracy to 4 decimal points.</w:t>
            </w:r>
          </w:p>
        </w:tc>
      </w:tr>
      <w:tr w:rsidR="001173FC" w:rsidRPr="004A73C6" w:rsidTr="001173FC">
        <w:trPr>
          <w:cantSplit/>
        </w:trPr>
        <w:tc>
          <w:tcPr>
            <w:tcW w:w="468" w:type="dxa"/>
          </w:tcPr>
          <w:p w:rsidR="001173FC" w:rsidRPr="004A73C6" w:rsidRDefault="001173FC" w:rsidP="001173FC">
            <w:pPr>
              <w:pStyle w:val="BodyText"/>
              <w:numPr>
                <w:ilvl w:val="0"/>
                <w:numId w:val="117"/>
              </w:numPr>
              <w:spacing w:before="0" w:after="0"/>
            </w:pPr>
          </w:p>
        </w:tc>
        <w:tc>
          <w:tcPr>
            <w:tcW w:w="3206" w:type="dxa"/>
          </w:tcPr>
          <w:p w:rsidR="001173FC" w:rsidRDefault="001173FC" w:rsidP="001173FC">
            <w:pPr>
              <w:pStyle w:val="BodyText"/>
              <w:spacing w:after="0"/>
            </w:pPr>
            <w:r w:rsidRPr="004A73C6">
              <w:t>Container Cost</w:t>
            </w:r>
          </w:p>
          <w:p w:rsidR="001173FC" w:rsidRPr="00D3471E" w:rsidRDefault="001173FC" w:rsidP="001173FC">
            <w:pPr>
              <w:pStyle w:val="BodyText"/>
              <w:spacing w:after="0"/>
              <w:rPr>
                <w:color w:val="0000FF"/>
              </w:rPr>
            </w:pPr>
            <w:r w:rsidRPr="00D3471E">
              <w:rPr>
                <w:color w:val="0000FF"/>
              </w:rPr>
              <w:t>(Currency)</w:t>
            </w:r>
          </w:p>
        </w:tc>
        <w:tc>
          <w:tcPr>
            <w:tcW w:w="6426" w:type="dxa"/>
          </w:tcPr>
          <w:p w:rsidR="001173FC" w:rsidRPr="004A73C6" w:rsidRDefault="001173FC" w:rsidP="001173FC">
            <w:pPr>
              <w:pStyle w:val="BodyText"/>
              <w:spacing w:after="0"/>
            </w:pPr>
            <w:r w:rsidRPr="004A73C6">
              <w:t xml:space="preserve">Cost per weight unit for this type of container. </w:t>
            </w:r>
          </w:p>
          <w:p w:rsidR="001173FC" w:rsidRPr="004A73C6" w:rsidRDefault="001173FC" w:rsidP="001173FC">
            <w:pPr>
              <w:pStyle w:val="BodyText"/>
              <w:numPr>
                <w:ilvl w:val="0"/>
                <w:numId w:val="64"/>
              </w:numPr>
              <w:spacing w:before="0" w:after="0"/>
            </w:pPr>
            <w:r w:rsidRPr="004A73C6">
              <w:t>Can be zero</w:t>
            </w:r>
          </w:p>
        </w:tc>
      </w:tr>
      <w:tr w:rsidR="001173FC" w:rsidRPr="006107CF" w:rsidTr="001173FC">
        <w:trPr>
          <w:cantSplit/>
        </w:trPr>
        <w:tc>
          <w:tcPr>
            <w:tcW w:w="468" w:type="dxa"/>
          </w:tcPr>
          <w:p w:rsidR="001173FC" w:rsidRPr="004A73C6" w:rsidRDefault="001173FC" w:rsidP="001173FC">
            <w:pPr>
              <w:pStyle w:val="BodyText"/>
              <w:numPr>
                <w:ilvl w:val="0"/>
                <w:numId w:val="117"/>
              </w:numPr>
              <w:spacing w:before="0" w:after="0"/>
            </w:pPr>
          </w:p>
        </w:tc>
        <w:tc>
          <w:tcPr>
            <w:tcW w:w="3206" w:type="dxa"/>
          </w:tcPr>
          <w:p w:rsidR="001173FC" w:rsidRDefault="001173FC" w:rsidP="001173FC">
            <w:pPr>
              <w:pStyle w:val="BodyText"/>
              <w:spacing w:after="0"/>
            </w:pPr>
            <w:r w:rsidRPr="004A73C6">
              <w:t>Station type ID</w:t>
            </w:r>
          </w:p>
          <w:p w:rsidR="001173FC" w:rsidRPr="004A73C6" w:rsidRDefault="001173FC" w:rsidP="001173FC">
            <w:pPr>
              <w:pStyle w:val="BodyText"/>
              <w:spacing w:after="0"/>
            </w:pPr>
            <w:r w:rsidRPr="00D3471E">
              <w:rPr>
                <w:color w:val="0000FF"/>
              </w:rPr>
              <w:t>(string</w:t>
            </w:r>
            <w:r>
              <w:rPr>
                <w:color w:val="0000FF"/>
              </w:rPr>
              <w:t xml:space="preserve"> / 20</w:t>
            </w:r>
            <w:r w:rsidRPr="00D3471E">
              <w:rPr>
                <w:color w:val="0000FF"/>
              </w:rPr>
              <w:t>)</w:t>
            </w:r>
          </w:p>
        </w:tc>
        <w:tc>
          <w:tcPr>
            <w:tcW w:w="6426" w:type="dxa"/>
          </w:tcPr>
          <w:p w:rsidR="001173FC" w:rsidRPr="004A73C6" w:rsidRDefault="001173FC" w:rsidP="001173FC">
            <w:pPr>
              <w:pStyle w:val="BodyText"/>
              <w:spacing w:after="0"/>
            </w:pPr>
            <w:r w:rsidRPr="004A73C6">
              <w:t xml:space="preserve">ID (Primary key) for the station type for this transaction. </w:t>
            </w:r>
          </w:p>
          <w:p w:rsidR="001173FC" w:rsidRPr="004A73C6" w:rsidRDefault="001173FC" w:rsidP="001173FC">
            <w:pPr>
              <w:pStyle w:val="BodyText"/>
              <w:numPr>
                <w:ilvl w:val="0"/>
                <w:numId w:val="64"/>
              </w:numPr>
              <w:spacing w:before="0" w:after="0"/>
            </w:pPr>
            <w:r w:rsidRPr="004A73C6">
              <w:t>Can be blank</w:t>
            </w:r>
          </w:p>
        </w:tc>
      </w:tr>
      <w:tr w:rsidR="001173FC" w:rsidRPr="006107CF" w:rsidTr="001173FC">
        <w:trPr>
          <w:cantSplit/>
        </w:trPr>
        <w:tc>
          <w:tcPr>
            <w:tcW w:w="468" w:type="dxa"/>
          </w:tcPr>
          <w:p w:rsidR="001173FC" w:rsidRPr="004A73C6" w:rsidRDefault="001173FC" w:rsidP="001173FC">
            <w:pPr>
              <w:pStyle w:val="BodyText"/>
              <w:numPr>
                <w:ilvl w:val="0"/>
                <w:numId w:val="117"/>
              </w:numPr>
              <w:spacing w:before="0" w:after="0"/>
            </w:pPr>
          </w:p>
        </w:tc>
        <w:tc>
          <w:tcPr>
            <w:tcW w:w="3206" w:type="dxa"/>
          </w:tcPr>
          <w:p w:rsidR="001173FC" w:rsidRDefault="001173FC" w:rsidP="001173FC">
            <w:pPr>
              <w:pStyle w:val="BodyText"/>
              <w:spacing w:after="0"/>
            </w:pPr>
            <w:r w:rsidRPr="004A73C6">
              <w:t>Disposition type ID</w:t>
            </w:r>
          </w:p>
          <w:p w:rsidR="001173FC" w:rsidRPr="004A73C6" w:rsidRDefault="001173FC" w:rsidP="001173FC">
            <w:pPr>
              <w:pStyle w:val="BodyText"/>
              <w:spacing w:after="0"/>
            </w:pPr>
            <w:r w:rsidRPr="00D3471E">
              <w:rPr>
                <w:color w:val="0000FF"/>
              </w:rPr>
              <w:t>(string</w:t>
            </w:r>
            <w:r>
              <w:rPr>
                <w:color w:val="0000FF"/>
              </w:rPr>
              <w:t xml:space="preserve"> / 20</w:t>
            </w:r>
            <w:r w:rsidRPr="00D3471E">
              <w:rPr>
                <w:color w:val="0000FF"/>
              </w:rPr>
              <w:t>)</w:t>
            </w:r>
          </w:p>
        </w:tc>
        <w:tc>
          <w:tcPr>
            <w:tcW w:w="6426" w:type="dxa"/>
          </w:tcPr>
          <w:p w:rsidR="001173FC" w:rsidRPr="004A73C6" w:rsidRDefault="001173FC" w:rsidP="001173FC">
            <w:pPr>
              <w:pStyle w:val="BodyText"/>
              <w:spacing w:after="0"/>
            </w:pPr>
            <w:r w:rsidRPr="004A73C6">
              <w:t xml:space="preserve">ID (Primary key) for the disposition type for this transaction. </w:t>
            </w:r>
          </w:p>
          <w:p w:rsidR="001173FC" w:rsidRPr="004A73C6" w:rsidRDefault="001173FC" w:rsidP="001173FC">
            <w:pPr>
              <w:pStyle w:val="BodyText"/>
              <w:numPr>
                <w:ilvl w:val="0"/>
                <w:numId w:val="64"/>
              </w:numPr>
              <w:spacing w:before="0" w:after="0"/>
            </w:pPr>
            <w:r w:rsidRPr="004A73C6">
              <w:t>Can be blank</w:t>
            </w:r>
          </w:p>
        </w:tc>
      </w:tr>
      <w:tr w:rsidR="001173FC" w:rsidRPr="006107CF" w:rsidTr="001173FC">
        <w:trPr>
          <w:cantSplit/>
        </w:trPr>
        <w:tc>
          <w:tcPr>
            <w:tcW w:w="468" w:type="dxa"/>
          </w:tcPr>
          <w:p w:rsidR="001173FC" w:rsidRPr="004A73C6" w:rsidRDefault="001173FC" w:rsidP="001173FC">
            <w:pPr>
              <w:pStyle w:val="BodyText"/>
              <w:numPr>
                <w:ilvl w:val="0"/>
                <w:numId w:val="117"/>
              </w:numPr>
              <w:spacing w:before="0" w:after="0"/>
            </w:pPr>
          </w:p>
        </w:tc>
        <w:tc>
          <w:tcPr>
            <w:tcW w:w="3206" w:type="dxa"/>
          </w:tcPr>
          <w:p w:rsidR="001173FC" w:rsidRDefault="001173FC" w:rsidP="001173FC">
            <w:pPr>
              <w:pStyle w:val="BodyText"/>
              <w:spacing w:after="0"/>
            </w:pPr>
            <w:r w:rsidRPr="004A73C6">
              <w:t>Daypart type ID</w:t>
            </w:r>
          </w:p>
          <w:p w:rsidR="001173FC" w:rsidRPr="004A73C6" w:rsidRDefault="001173FC" w:rsidP="001173FC">
            <w:pPr>
              <w:pStyle w:val="BodyText"/>
              <w:spacing w:after="0"/>
            </w:pPr>
            <w:r w:rsidRPr="00D3471E">
              <w:rPr>
                <w:color w:val="0000FF"/>
              </w:rPr>
              <w:t>(string</w:t>
            </w:r>
            <w:r>
              <w:rPr>
                <w:color w:val="0000FF"/>
              </w:rPr>
              <w:t xml:space="preserve"> / 20</w:t>
            </w:r>
            <w:r w:rsidRPr="00D3471E">
              <w:rPr>
                <w:color w:val="0000FF"/>
              </w:rPr>
              <w:t>)</w:t>
            </w:r>
          </w:p>
        </w:tc>
        <w:tc>
          <w:tcPr>
            <w:tcW w:w="6426" w:type="dxa"/>
          </w:tcPr>
          <w:p w:rsidR="001173FC" w:rsidRPr="004A73C6" w:rsidRDefault="001173FC" w:rsidP="001173FC">
            <w:pPr>
              <w:pStyle w:val="BodyText"/>
              <w:spacing w:after="0"/>
            </w:pPr>
            <w:r w:rsidRPr="004A73C6">
              <w:t xml:space="preserve">ID (Primary key) for the daypart for this transaction. </w:t>
            </w:r>
          </w:p>
          <w:p w:rsidR="001173FC" w:rsidRPr="004A73C6" w:rsidRDefault="001173FC" w:rsidP="001173FC">
            <w:pPr>
              <w:pStyle w:val="BodyText"/>
              <w:numPr>
                <w:ilvl w:val="0"/>
                <w:numId w:val="64"/>
              </w:numPr>
              <w:spacing w:before="0" w:after="0"/>
            </w:pPr>
            <w:r w:rsidRPr="004A73C6">
              <w:t>Can be blank</w:t>
            </w:r>
          </w:p>
        </w:tc>
      </w:tr>
      <w:tr w:rsidR="001173FC" w:rsidRPr="00FA4370" w:rsidTr="001173FC">
        <w:trPr>
          <w:cantSplit/>
        </w:trPr>
        <w:tc>
          <w:tcPr>
            <w:tcW w:w="468" w:type="dxa"/>
          </w:tcPr>
          <w:p w:rsidR="001173FC" w:rsidRPr="004A73C6" w:rsidRDefault="001173FC" w:rsidP="001173FC">
            <w:pPr>
              <w:pStyle w:val="BodyText"/>
              <w:numPr>
                <w:ilvl w:val="0"/>
                <w:numId w:val="117"/>
              </w:numPr>
              <w:spacing w:before="0" w:after="0"/>
            </w:pPr>
          </w:p>
        </w:tc>
        <w:tc>
          <w:tcPr>
            <w:tcW w:w="3206" w:type="dxa"/>
          </w:tcPr>
          <w:p w:rsidR="001173FC" w:rsidRDefault="001173FC" w:rsidP="001173FC">
            <w:pPr>
              <w:pStyle w:val="BodyText"/>
              <w:spacing w:after="0"/>
            </w:pPr>
            <w:r w:rsidRPr="004A73C6">
              <w:t>User-Defined Question - Button Name</w:t>
            </w:r>
          </w:p>
          <w:p w:rsidR="001173FC" w:rsidRPr="004A73C6" w:rsidRDefault="001173FC" w:rsidP="001173FC">
            <w:pPr>
              <w:pStyle w:val="BodyText"/>
              <w:spacing w:after="0"/>
            </w:pPr>
            <w:r w:rsidRPr="00D3471E">
              <w:rPr>
                <w:color w:val="0000FF"/>
              </w:rPr>
              <w:t>(string)</w:t>
            </w:r>
          </w:p>
        </w:tc>
        <w:tc>
          <w:tcPr>
            <w:tcW w:w="6426" w:type="dxa"/>
          </w:tcPr>
          <w:p w:rsidR="001173FC" w:rsidRPr="004A73C6" w:rsidRDefault="001173FC" w:rsidP="001173FC">
            <w:pPr>
              <w:pStyle w:val="BodyText"/>
              <w:spacing w:after="0"/>
            </w:pPr>
            <w:r w:rsidRPr="004A73C6">
              <w:t xml:space="preserve">Fully qualified name of </w:t>
            </w:r>
            <w:r>
              <w:t>a</w:t>
            </w:r>
            <w:r w:rsidRPr="004A73C6">
              <w:t xml:space="preserve"> Button that </w:t>
            </w:r>
            <w:r>
              <w:t>indicates the selection of a</w:t>
            </w:r>
            <w:r w:rsidRPr="004A73C6">
              <w:t xml:space="preserve"> User-Defined Question, in the form:</w:t>
            </w:r>
          </w:p>
          <w:p w:rsidR="001173FC" w:rsidRPr="004A73C6" w:rsidRDefault="001173FC" w:rsidP="001173FC">
            <w:pPr>
              <w:pStyle w:val="BodyText"/>
              <w:numPr>
                <w:ilvl w:val="0"/>
                <w:numId w:val="64"/>
              </w:numPr>
              <w:spacing w:before="0" w:after="0"/>
            </w:pPr>
            <w:r w:rsidRPr="004A73C6">
              <w:t>\Menu\submenu\...\name</w:t>
            </w:r>
          </w:p>
        </w:tc>
      </w:tr>
    </w:tbl>
    <w:p w:rsidR="001173FC" w:rsidRDefault="001173FC" w:rsidP="001173FC">
      <w:pPr>
        <w:pStyle w:val="Heading3"/>
      </w:pPr>
      <w:bookmarkStart w:id="186" w:name="_Toc90812300"/>
      <w:bookmarkStart w:id="187" w:name="_Toc199661136"/>
      <w:bookmarkStart w:id="188" w:name="_Toc206233589"/>
      <w:r>
        <w:t>Notes on Configuration Transfer File Format</w:t>
      </w:r>
      <w:bookmarkEnd w:id="186"/>
      <w:bookmarkEnd w:id="187"/>
      <w:bookmarkEnd w:id="188"/>
    </w:p>
    <w:p w:rsidR="001173FC" w:rsidRDefault="001173FC" w:rsidP="001173FC">
      <w:pPr>
        <w:numPr>
          <w:ilvl w:val="0"/>
          <w:numId w:val="68"/>
        </w:numPr>
        <w:rPr>
          <w:color w:val="FF0000"/>
        </w:rPr>
      </w:pPr>
      <w:r>
        <w:rPr>
          <w:color w:val="FF0000"/>
        </w:rPr>
        <w:t>All type menus and buttons are displayed in VWT in the order received via this file.</w:t>
      </w:r>
    </w:p>
    <w:p w:rsidR="001173FC" w:rsidRDefault="001173FC" w:rsidP="001173FC">
      <w:pPr>
        <w:numPr>
          <w:ilvl w:val="0"/>
          <w:numId w:val="68"/>
        </w:numPr>
        <w:rPr>
          <w:color w:val="FF0000"/>
        </w:rPr>
      </w:pPr>
      <w:r>
        <w:rPr>
          <w:color w:val="FF0000"/>
        </w:rPr>
        <w:t>Pre and Post Main Menu Questions – are asked in the order received via this file.</w:t>
      </w:r>
    </w:p>
    <w:p w:rsidR="001173FC" w:rsidRDefault="001173FC" w:rsidP="001173FC">
      <w:pPr>
        <w:numPr>
          <w:ilvl w:val="0"/>
          <w:numId w:val="68"/>
        </w:numPr>
        <w:rPr>
          <w:color w:val="FF0000"/>
        </w:rPr>
      </w:pPr>
      <w:r>
        <w:rPr>
          <w:color w:val="FF0000"/>
        </w:rPr>
        <w:t xml:space="preserve">/* denotes a comment </w:t>
      </w:r>
    </w:p>
    <w:p w:rsidR="001173FC" w:rsidRDefault="001173FC" w:rsidP="001173FC">
      <w:pPr>
        <w:numPr>
          <w:ilvl w:val="0"/>
          <w:numId w:val="68"/>
        </w:numPr>
        <w:rPr>
          <w:color w:val="FF0000"/>
        </w:rPr>
      </w:pPr>
      <w:r>
        <w:rPr>
          <w:color w:val="FF0000"/>
        </w:rPr>
        <w:t xml:space="preserve">The number and order of languages in the Profile record determines the number and order, left to right, of the language variation Start buttons on the Stage 1 VWT menu. </w:t>
      </w:r>
    </w:p>
    <w:p w:rsidR="001173FC" w:rsidRDefault="001173FC" w:rsidP="001173FC">
      <w:pPr>
        <w:numPr>
          <w:ilvl w:val="0"/>
          <w:numId w:val="68"/>
        </w:numPr>
        <w:rPr>
          <w:color w:val="FF0000"/>
        </w:rPr>
      </w:pPr>
      <w:r w:rsidRPr="00B55E29">
        <w:rPr>
          <w:color w:val="FF0000"/>
        </w:rPr>
        <w:t>The order of user names, food types, loss types, and tare types in the configuration file determines the order that buttons are presented to the user on VWT.</w:t>
      </w:r>
    </w:p>
    <w:p w:rsidR="001173FC" w:rsidRDefault="001173FC" w:rsidP="001173FC">
      <w:pPr>
        <w:numPr>
          <w:ilvl w:val="0"/>
          <w:numId w:val="68"/>
        </w:numPr>
        <w:rPr>
          <w:color w:val="FF0000"/>
        </w:rPr>
      </w:pPr>
      <w:r w:rsidRPr="00335C42">
        <w:rPr>
          <w:color w:val="FF0000"/>
          <w:u w:val="single"/>
        </w:rPr>
        <w:t>Memorized Transactions</w:t>
      </w:r>
      <w:r>
        <w:rPr>
          <w:color w:val="FF0000"/>
        </w:rPr>
        <w:t xml:space="preserve"> Notes:</w:t>
      </w:r>
    </w:p>
    <w:p w:rsidR="001173FC" w:rsidRDefault="001173FC" w:rsidP="001173FC">
      <w:pPr>
        <w:numPr>
          <w:ilvl w:val="1"/>
          <w:numId w:val="68"/>
        </w:numPr>
        <w:rPr>
          <w:color w:val="FF0000"/>
        </w:rPr>
      </w:pPr>
      <w:r>
        <w:rPr>
          <w:color w:val="FF0000"/>
        </w:rPr>
        <w:t>The VWT transaction will inherit Tracker defaults for Pre/post, Station, Disposition, and Daypart if they are not explicitly specified in the Memorized Transaction.</w:t>
      </w:r>
    </w:p>
    <w:p w:rsidR="001173FC" w:rsidRDefault="001173FC" w:rsidP="001173FC">
      <w:pPr>
        <w:pStyle w:val="Heading2"/>
      </w:pPr>
      <w:bookmarkStart w:id="189" w:name="_Toc90812301"/>
      <w:bookmarkStart w:id="190" w:name="_Toc199661138"/>
      <w:bookmarkStart w:id="191" w:name="_Toc206233591"/>
      <w:r>
        <w:t>Waste Log Files</w:t>
      </w:r>
      <w:bookmarkEnd w:id="189"/>
      <w:bookmarkEnd w:id="190"/>
      <w:bookmarkEnd w:id="191"/>
    </w:p>
    <w:p w:rsidR="001173FC" w:rsidRDefault="001173FC" w:rsidP="001173FC">
      <w:pPr>
        <w:pStyle w:val="Heading3"/>
      </w:pPr>
      <w:bookmarkStart w:id="192" w:name="_Toc90812302"/>
      <w:bookmarkStart w:id="193" w:name="_Toc199661139"/>
      <w:bookmarkStart w:id="194" w:name="_Toc206233592"/>
      <w:r>
        <w:t>Waste Log Transfer File Handling</w:t>
      </w:r>
      <w:bookmarkEnd w:id="192"/>
      <w:bookmarkEnd w:id="193"/>
      <w:bookmarkEnd w:id="194"/>
    </w:p>
    <w:p w:rsidR="001173FC" w:rsidRDefault="001173FC" w:rsidP="001173FC">
      <w:r>
        <w:t>The filename for the waste log file is:</w:t>
      </w:r>
    </w:p>
    <w:p w:rsidR="001173FC" w:rsidRPr="00B55E29" w:rsidRDefault="001173FC" w:rsidP="001173FC">
      <w:pPr>
        <w:rPr>
          <w:color w:val="FF0000"/>
        </w:rPr>
      </w:pPr>
      <w:r w:rsidRPr="00B55E29">
        <w:rPr>
          <w:color w:val="FF0000"/>
        </w:rPr>
        <w:tab/>
        <w:t>VWTWastelogTransfer.dat</w:t>
      </w:r>
    </w:p>
    <w:p w:rsidR="001173FC" w:rsidRDefault="001173FC" w:rsidP="001173FC">
      <w:r>
        <w:t>This text file contains all waste records that have been transferred, which normally includes the new waste records generated by all stations in the management scope of a particular Host PC.  However, depending on the operational context, it may contain only a subset of stations, and it could also contain backup waste records as well as new records.</w:t>
      </w:r>
    </w:p>
    <w:p w:rsidR="001173FC" w:rsidRDefault="001173FC" w:rsidP="001173FC">
      <w:pPr>
        <w:pStyle w:val="Heading3"/>
      </w:pPr>
      <w:bookmarkStart w:id="195" w:name="_Toc90812303"/>
      <w:bookmarkStart w:id="196" w:name="_Toc199661140"/>
      <w:bookmarkStart w:id="197" w:name="_Toc206233593"/>
      <w:r>
        <w:lastRenderedPageBreak/>
        <w:t>Waste Log Transfer Process</w:t>
      </w:r>
      <w:bookmarkEnd w:id="195"/>
      <w:bookmarkEnd w:id="196"/>
      <w:bookmarkEnd w:id="197"/>
    </w:p>
    <w:p w:rsidR="001173FC" w:rsidRDefault="001173FC" w:rsidP="001173FC">
      <w:pPr>
        <w:numPr>
          <w:ilvl w:val="0"/>
          <w:numId w:val="68"/>
        </w:numPr>
      </w:pPr>
      <w:r>
        <w:t xml:space="preserve">Each VWT station appends its waste log data to </w:t>
      </w:r>
      <w:r w:rsidRPr="00B55E29">
        <w:rPr>
          <w:color w:val="FF0000"/>
        </w:rPr>
        <w:t>VWTWastelogTransfer.dat</w:t>
      </w:r>
      <w:r>
        <w:t xml:space="preserve">  when transferring data for consolidation into VWA.  These appended file sections start with a Transfer Record (see Waste Log File Format below).</w:t>
      </w:r>
    </w:p>
    <w:p w:rsidR="001173FC" w:rsidRDefault="001173FC" w:rsidP="001173FC">
      <w:pPr>
        <w:pStyle w:val="Heading3"/>
      </w:pPr>
      <w:bookmarkStart w:id="198" w:name="_Toc90812304"/>
      <w:bookmarkStart w:id="199" w:name="_Toc199661141"/>
      <w:bookmarkStart w:id="200" w:name="_Toc206233594"/>
      <w:r>
        <w:t>Waste Log File Format</w:t>
      </w:r>
      <w:bookmarkEnd w:id="198"/>
      <w:bookmarkEnd w:id="199"/>
      <w:bookmarkEnd w:id="200"/>
    </w:p>
    <w:p w:rsidR="00327219" w:rsidRPr="00327219" w:rsidRDefault="00327219" w:rsidP="00327219">
      <w:pPr>
        <w:pStyle w:val="Heading4"/>
      </w:pPr>
      <w:r>
        <w:t>Record Type 1 - Transfer</w:t>
      </w:r>
    </w:p>
    <w:tbl>
      <w:tblPr>
        <w:tblW w:w="10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8"/>
        <w:gridCol w:w="3206"/>
        <w:gridCol w:w="6426"/>
      </w:tblGrid>
      <w:tr w:rsidR="001173FC" w:rsidRPr="00062D9B" w:rsidTr="001173FC">
        <w:trPr>
          <w:tblHeader/>
        </w:trPr>
        <w:tc>
          <w:tcPr>
            <w:tcW w:w="10100" w:type="dxa"/>
            <w:gridSpan w:val="3"/>
            <w:shd w:val="clear" w:color="auto" w:fill="E6E6E6"/>
          </w:tcPr>
          <w:p w:rsidR="001173FC" w:rsidRPr="00062D9B" w:rsidRDefault="001173FC" w:rsidP="001173FC">
            <w:pPr>
              <w:pStyle w:val="BodyText"/>
              <w:spacing w:after="0"/>
              <w:jc w:val="center"/>
              <w:rPr>
                <w:b/>
                <w:sz w:val="26"/>
              </w:rPr>
            </w:pPr>
            <w:r w:rsidRPr="00062D9B">
              <w:rPr>
                <w:b/>
                <w:sz w:val="26"/>
              </w:rPr>
              <w:t>Waste Log Record Data Structures</w:t>
            </w:r>
          </w:p>
        </w:tc>
      </w:tr>
      <w:tr w:rsidR="001173FC" w:rsidRPr="00062D9B" w:rsidTr="001173FC">
        <w:tc>
          <w:tcPr>
            <w:tcW w:w="10100" w:type="dxa"/>
            <w:gridSpan w:val="3"/>
            <w:shd w:val="clear" w:color="auto" w:fill="E6E6E6"/>
          </w:tcPr>
          <w:p w:rsidR="001173FC" w:rsidRPr="00062D9B" w:rsidRDefault="001173FC" w:rsidP="001173FC">
            <w:pPr>
              <w:pStyle w:val="BodyText"/>
              <w:spacing w:after="0"/>
              <w:jc w:val="center"/>
              <w:rPr>
                <w:b/>
              </w:rPr>
            </w:pPr>
            <w:r w:rsidRPr="00062D9B">
              <w:rPr>
                <w:b/>
              </w:rPr>
              <w:t>Record type 1 – Transfer (one only per section)</w:t>
            </w:r>
          </w:p>
        </w:tc>
      </w:tr>
      <w:tr w:rsidR="001173FC" w:rsidRPr="00F56882" w:rsidTr="001173FC">
        <w:trPr>
          <w:cantSplit/>
        </w:trPr>
        <w:tc>
          <w:tcPr>
            <w:tcW w:w="468" w:type="dxa"/>
          </w:tcPr>
          <w:p w:rsidR="001173FC" w:rsidRDefault="007A59E4" w:rsidP="001173FC">
            <w:pPr>
              <w:pStyle w:val="BodyText"/>
              <w:spacing w:after="0"/>
            </w:pPr>
            <w:r>
              <w:t>0.</w:t>
            </w:r>
          </w:p>
          <w:p w:rsidR="001173FC" w:rsidRPr="00F56882" w:rsidRDefault="001173FC" w:rsidP="001173FC">
            <w:pPr>
              <w:pStyle w:val="BodyText"/>
              <w:spacing w:after="0"/>
            </w:pPr>
          </w:p>
        </w:tc>
        <w:tc>
          <w:tcPr>
            <w:tcW w:w="3206" w:type="dxa"/>
          </w:tcPr>
          <w:p w:rsidR="001173FC" w:rsidRPr="00F56882" w:rsidRDefault="001173FC" w:rsidP="001173FC">
            <w:pPr>
              <w:pStyle w:val="BodyText"/>
              <w:spacing w:after="0"/>
            </w:pPr>
            <w:r>
              <w:t>Record Type ID</w:t>
            </w:r>
          </w:p>
        </w:tc>
        <w:tc>
          <w:tcPr>
            <w:tcW w:w="6426" w:type="dxa"/>
          </w:tcPr>
          <w:p w:rsidR="001173FC" w:rsidRPr="00F56882" w:rsidRDefault="001173FC" w:rsidP="001173FC">
            <w:pPr>
              <w:pStyle w:val="BodyText"/>
              <w:numPr>
                <w:ilvl w:val="0"/>
                <w:numId w:val="64"/>
              </w:numPr>
              <w:spacing w:before="0" w:after="0"/>
            </w:pPr>
            <w:r>
              <w:t>“TransferWaste”</w:t>
            </w:r>
          </w:p>
        </w:tc>
      </w:tr>
      <w:tr w:rsidR="001173FC" w:rsidRPr="00F56882" w:rsidTr="001173FC">
        <w:trPr>
          <w:cantSplit/>
        </w:trPr>
        <w:tc>
          <w:tcPr>
            <w:tcW w:w="468" w:type="dxa"/>
          </w:tcPr>
          <w:p w:rsidR="001173FC" w:rsidRPr="00F56882" w:rsidRDefault="001173FC" w:rsidP="00DE4EB1">
            <w:pPr>
              <w:pStyle w:val="BodyText"/>
              <w:numPr>
                <w:ilvl w:val="0"/>
                <w:numId w:val="69"/>
              </w:numPr>
              <w:spacing w:before="0" w:after="0"/>
              <w:ind w:left="360"/>
            </w:pPr>
          </w:p>
        </w:tc>
        <w:tc>
          <w:tcPr>
            <w:tcW w:w="3206" w:type="dxa"/>
          </w:tcPr>
          <w:p w:rsidR="001173FC" w:rsidRPr="00F56882" w:rsidRDefault="001173FC" w:rsidP="001173FC">
            <w:pPr>
              <w:pStyle w:val="BodyText"/>
              <w:spacing w:after="0"/>
            </w:pPr>
            <w:r>
              <w:t>Tracker ID</w:t>
            </w:r>
          </w:p>
        </w:tc>
        <w:tc>
          <w:tcPr>
            <w:tcW w:w="6426" w:type="dxa"/>
          </w:tcPr>
          <w:p w:rsidR="001173FC" w:rsidRPr="00F56882" w:rsidRDefault="001173FC" w:rsidP="001173FC">
            <w:pPr>
              <w:pStyle w:val="BodyText"/>
              <w:numPr>
                <w:ilvl w:val="0"/>
                <w:numId w:val="64"/>
              </w:numPr>
              <w:spacing w:before="0" w:after="0"/>
            </w:pPr>
            <w:r>
              <w:t>The unique serial number of the Tracker that generated  this record.</w:t>
            </w:r>
          </w:p>
        </w:tc>
      </w:tr>
      <w:tr w:rsidR="001173FC" w:rsidRPr="00F56882" w:rsidTr="001173FC">
        <w:trPr>
          <w:cantSplit/>
        </w:trPr>
        <w:tc>
          <w:tcPr>
            <w:tcW w:w="468" w:type="dxa"/>
          </w:tcPr>
          <w:p w:rsidR="001173FC" w:rsidRPr="00F56882" w:rsidRDefault="001173FC" w:rsidP="00DE4EB1">
            <w:pPr>
              <w:pStyle w:val="BodyText"/>
              <w:numPr>
                <w:ilvl w:val="0"/>
                <w:numId w:val="69"/>
              </w:numPr>
              <w:spacing w:before="0" w:after="0"/>
              <w:ind w:left="360"/>
            </w:pPr>
          </w:p>
        </w:tc>
        <w:tc>
          <w:tcPr>
            <w:tcW w:w="3206" w:type="dxa"/>
          </w:tcPr>
          <w:p w:rsidR="001173FC" w:rsidRPr="00F56882" w:rsidRDefault="001173FC" w:rsidP="001173FC">
            <w:pPr>
              <w:pStyle w:val="BodyText"/>
              <w:spacing w:after="0"/>
            </w:pPr>
            <w:r>
              <w:t>Tracker Name</w:t>
            </w:r>
          </w:p>
        </w:tc>
        <w:tc>
          <w:tcPr>
            <w:tcW w:w="6426" w:type="dxa"/>
          </w:tcPr>
          <w:p w:rsidR="001173FC" w:rsidRPr="00F56882" w:rsidRDefault="001173FC" w:rsidP="001173FC">
            <w:pPr>
              <w:pStyle w:val="BodyText"/>
              <w:numPr>
                <w:ilvl w:val="0"/>
                <w:numId w:val="64"/>
              </w:numPr>
              <w:spacing w:before="0" w:after="0"/>
            </w:pPr>
            <w:r>
              <w:t>Text string designating the assigned name of the station associated with Tracker ID.</w:t>
            </w:r>
          </w:p>
        </w:tc>
      </w:tr>
      <w:tr w:rsidR="001173FC" w:rsidRPr="00F56882" w:rsidTr="001173FC">
        <w:trPr>
          <w:cantSplit/>
        </w:trPr>
        <w:tc>
          <w:tcPr>
            <w:tcW w:w="468" w:type="dxa"/>
          </w:tcPr>
          <w:p w:rsidR="001173FC" w:rsidRPr="00F56882" w:rsidRDefault="001173FC" w:rsidP="00DE4EB1">
            <w:pPr>
              <w:pStyle w:val="BodyText"/>
              <w:numPr>
                <w:ilvl w:val="0"/>
                <w:numId w:val="69"/>
              </w:numPr>
              <w:spacing w:before="0" w:after="0"/>
              <w:ind w:left="360"/>
            </w:pPr>
          </w:p>
        </w:tc>
        <w:tc>
          <w:tcPr>
            <w:tcW w:w="3206" w:type="dxa"/>
          </w:tcPr>
          <w:p w:rsidR="001173FC" w:rsidRPr="00F56882" w:rsidRDefault="001173FC" w:rsidP="001173FC">
            <w:pPr>
              <w:pStyle w:val="BodyText"/>
              <w:spacing w:after="0"/>
            </w:pPr>
            <w:r>
              <w:t>Transfer Date + Time</w:t>
            </w:r>
          </w:p>
        </w:tc>
        <w:tc>
          <w:tcPr>
            <w:tcW w:w="6426" w:type="dxa"/>
          </w:tcPr>
          <w:p w:rsidR="001173FC" w:rsidRPr="00F56882" w:rsidRDefault="001173FC" w:rsidP="001173FC">
            <w:pPr>
              <w:pStyle w:val="BodyText"/>
              <w:numPr>
                <w:ilvl w:val="0"/>
                <w:numId w:val="64"/>
              </w:numPr>
              <w:spacing w:before="0" w:after="0"/>
            </w:pPr>
            <w:r>
              <w:t>The date + time that this file section was written by the originating VWT.</w:t>
            </w:r>
          </w:p>
        </w:tc>
      </w:tr>
      <w:tr w:rsidR="001173FC" w:rsidRPr="00F56882" w:rsidTr="001173FC">
        <w:trPr>
          <w:cantSplit/>
        </w:trPr>
        <w:tc>
          <w:tcPr>
            <w:tcW w:w="468" w:type="dxa"/>
          </w:tcPr>
          <w:p w:rsidR="001173FC" w:rsidRPr="00F56882" w:rsidRDefault="001173FC" w:rsidP="00DE4EB1">
            <w:pPr>
              <w:pStyle w:val="BodyText"/>
              <w:numPr>
                <w:ilvl w:val="0"/>
                <w:numId w:val="69"/>
              </w:numPr>
              <w:spacing w:before="0" w:after="0"/>
              <w:ind w:left="360"/>
            </w:pPr>
          </w:p>
        </w:tc>
        <w:tc>
          <w:tcPr>
            <w:tcW w:w="3206" w:type="dxa"/>
          </w:tcPr>
          <w:p w:rsidR="001173FC" w:rsidRPr="00F56882" w:rsidRDefault="001173FC" w:rsidP="001173FC">
            <w:pPr>
              <w:pStyle w:val="BodyText"/>
              <w:spacing w:after="0"/>
            </w:pPr>
            <w:r>
              <w:t>Transfer Type</w:t>
            </w:r>
          </w:p>
        </w:tc>
        <w:tc>
          <w:tcPr>
            <w:tcW w:w="6426" w:type="dxa"/>
          </w:tcPr>
          <w:p w:rsidR="001173FC" w:rsidRDefault="007A59E4" w:rsidP="001173FC">
            <w:pPr>
              <w:pStyle w:val="BodyText"/>
              <w:numPr>
                <w:ilvl w:val="0"/>
                <w:numId w:val="64"/>
              </w:numPr>
              <w:spacing w:before="0" w:after="0"/>
            </w:pPr>
            <w:r>
              <w:t>“New” or “Prior”</w:t>
            </w:r>
          </w:p>
          <w:p w:rsidR="001173FC" w:rsidRPr="00F56882" w:rsidRDefault="001173FC" w:rsidP="001173FC">
            <w:pPr>
              <w:pStyle w:val="BodyText"/>
              <w:numPr>
                <w:ilvl w:val="0"/>
                <w:numId w:val="64"/>
              </w:numPr>
              <w:spacing w:before="0" w:after="0"/>
            </w:pPr>
            <w:r>
              <w:t>See earlier specs for explanation of these transfer types.</w:t>
            </w:r>
          </w:p>
        </w:tc>
      </w:tr>
      <w:tr w:rsidR="001173FC" w:rsidRPr="007A59E4" w:rsidTr="001173FC">
        <w:trPr>
          <w:cantSplit/>
        </w:trPr>
        <w:tc>
          <w:tcPr>
            <w:tcW w:w="468" w:type="dxa"/>
          </w:tcPr>
          <w:p w:rsidR="001173FC" w:rsidRPr="007A59E4" w:rsidRDefault="001173FC" w:rsidP="00DE4EB1">
            <w:pPr>
              <w:pStyle w:val="BodyText"/>
              <w:numPr>
                <w:ilvl w:val="0"/>
                <w:numId w:val="69"/>
              </w:numPr>
              <w:spacing w:before="0" w:after="0"/>
              <w:ind w:left="360"/>
            </w:pPr>
          </w:p>
        </w:tc>
        <w:tc>
          <w:tcPr>
            <w:tcW w:w="3206" w:type="dxa"/>
          </w:tcPr>
          <w:p w:rsidR="001173FC" w:rsidRPr="007A59E4" w:rsidRDefault="001173FC" w:rsidP="001173FC">
            <w:pPr>
              <w:pStyle w:val="BodyText"/>
              <w:spacing w:after="0"/>
            </w:pPr>
            <w:r w:rsidRPr="007A59E4">
              <w:t>Tracker Software Version</w:t>
            </w:r>
          </w:p>
        </w:tc>
        <w:tc>
          <w:tcPr>
            <w:tcW w:w="6426" w:type="dxa"/>
          </w:tcPr>
          <w:p w:rsidR="001173FC" w:rsidRPr="007A59E4" w:rsidRDefault="001173FC" w:rsidP="001173FC">
            <w:pPr>
              <w:pStyle w:val="BodyText"/>
              <w:numPr>
                <w:ilvl w:val="0"/>
                <w:numId w:val="64"/>
              </w:numPr>
              <w:spacing w:before="0" w:after="0"/>
            </w:pPr>
            <w:r w:rsidRPr="007A59E4">
              <w:t>String with Tracker software version #, standard Microsoft format (e.g. 4.0.1.1)</w:t>
            </w:r>
          </w:p>
          <w:p w:rsidR="001173FC" w:rsidRPr="007A59E4" w:rsidRDefault="001173FC" w:rsidP="001173FC">
            <w:pPr>
              <w:pStyle w:val="BodyText"/>
              <w:numPr>
                <w:ilvl w:val="0"/>
                <w:numId w:val="64"/>
              </w:numPr>
              <w:spacing w:before="0" w:after="0"/>
            </w:pPr>
            <w:r w:rsidRPr="007A59E4">
              <w:t>Used for reporting whether people have done their upgrades.</w:t>
            </w:r>
          </w:p>
          <w:p w:rsidR="001173FC" w:rsidRPr="007A59E4" w:rsidRDefault="001173FC" w:rsidP="001173FC">
            <w:pPr>
              <w:pStyle w:val="BodyText"/>
              <w:numPr>
                <w:ilvl w:val="0"/>
                <w:numId w:val="64"/>
              </w:numPr>
              <w:spacing w:before="0" w:after="0"/>
            </w:pPr>
            <w:r w:rsidRPr="007A59E4">
              <w:t>For ValuWaste 4, the Tracker version must be 4.x.x.x.</w:t>
            </w:r>
          </w:p>
        </w:tc>
      </w:tr>
      <w:tr w:rsidR="001173FC" w:rsidRPr="007A59E4" w:rsidTr="001173FC">
        <w:trPr>
          <w:cantSplit/>
        </w:trPr>
        <w:tc>
          <w:tcPr>
            <w:tcW w:w="468" w:type="dxa"/>
          </w:tcPr>
          <w:p w:rsidR="001173FC" w:rsidRPr="007A59E4" w:rsidRDefault="001173FC" w:rsidP="00DE4EB1">
            <w:pPr>
              <w:pStyle w:val="BodyText"/>
              <w:numPr>
                <w:ilvl w:val="0"/>
                <w:numId w:val="69"/>
              </w:numPr>
              <w:spacing w:before="0" w:after="0"/>
              <w:ind w:left="360"/>
            </w:pPr>
          </w:p>
        </w:tc>
        <w:tc>
          <w:tcPr>
            <w:tcW w:w="3206" w:type="dxa"/>
          </w:tcPr>
          <w:p w:rsidR="001173FC" w:rsidRPr="007A59E4" w:rsidRDefault="001173FC" w:rsidP="001173FC">
            <w:pPr>
              <w:pStyle w:val="BodyText"/>
              <w:spacing w:after="0"/>
            </w:pPr>
            <w:r w:rsidRPr="007A59E4">
              <w:t>Site ID</w:t>
            </w:r>
          </w:p>
        </w:tc>
        <w:tc>
          <w:tcPr>
            <w:tcW w:w="6426" w:type="dxa"/>
          </w:tcPr>
          <w:p w:rsidR="001173FC" w:rsidRPr="007A59E4" w:rsidRDefault="001173FC" w:rsidP="001173FC">
            <w:pPr>
              <w:pStyle w:val="BodyText"/>
              <w:numPr>
                <w:ilvl w:val="0"/>
                <w:numId w:val="64"/>
              </w:numPr>
              <w:spacing w:before="0" w:after="0"/>
            </w:pPr>
            <w:r w:rsidRPr="007A59E4">
              <w:t>ID (Primary key)  of the Site that this Tracker is associated with.</w:t>
            </w:r>
          </w:p>
        </w:tc>
      </w:tr>
      <w:tr w:rsidR="001173FC" w:rsidRPr="007A59E4" w:rsidTr="001173FC">
        <w:trPr>
          <w:cantSplit/>
        </w:trPr>
        <w:tc>
          <w:tcPr>
            <w:tcW w:w="468" w:type="dxa"/>
            <w:tcBorders>
              <w:bottom w:val="single" w:sz="4" w:space="0" w:color="auto"/>
            </w:tcBorders>
          </w:tcPr>
          <w:p w:rsidR="001173FC" w:rsidRPr="007A59E4" w:rsidRDefault="001173FC" w:rsidP="00DE4EB1">
            <w:pPr>
              <w:pStyle w:val="BodyText"/>
              <w:numPr>
                <w:ilvl w:val="0"/>
                <w:numId w:val="69"/>
              </w:numPr>
              <w:spacing w:before="0" w:after="0"/>
              <w:ind w:left="360"/>
            </w:pPr>
          </w:p>
        </w:tc>
        <w:tc>
          <w:tcPr>
            <w:tcW w:w="3206" w:type="dxa"/>
            <w:tcBorders>
              <w:bottom w:val="single" w:sz="4" w:space="0" w:color="auto"/>
            </w:tcBorders>
          </w:tcPr>
          <w:p w:rsidR="001173FC" w:rsidRPr="007A59E4" w:rsidRDefault="001173FC" w:rsidP="001173FC">
            <w:pPr>
              <w:pStyle w:val="BodyText"/>
              <w:spacing w:after="0"/>
            </w:pPr>
            <w:r w:rsidRPr="007A59E4">
              <w:t>Site Name</w:t>
            </w:r>
          </w:p>
        </w:tc>
        <w:tc>
          <w:tcPr>
            <w:tcW w:w="6426" w:type="dxa"/>
            <w:tcBorders>
              <w:bottom w:val="single" w:sz="4" w:space="0" w:color="auto"/>
            </w:tcBorders>
          </w:tcPr>
          <w:p w:rsidR="001173FC" w:rsidRPr="007A59E4" w:rsidRDefault="001173FC" w:rsidP="001173FC">
            <w:pPr>
              <w:pStyle w:val="BodyText"/>
              <w:numPr>
                <w:ilvl w:val="0"/>
                <w:numId w:val="64"/>
              </w:numPr>
              <w:spacing w:before="0" w:after="0"/>
            </w:pPr>
            <w:r w:rsidRPr="007A59E4">
              <w:t>Name of the Site that this Tracker is associated with.</w:t>
            </w:r>
          </w:p>
        </w:tc>
      </w:tr>
      <w:tr w:rsidR="001173FC" w:rsidRPr="007A59E4" w:rsidTr="001173FC">
        <w:trPr>
          <w:cantSplit/>
        </w:trPr>
        <w:tc>
          <w:tcPr>
            <w:tcW w:w="468" w:type="dxa"/>
          </w:tcPr>
          <w:p w:rsidR="001173FC" w:rsidRPr="007A59E4" w:rsidRDefault="001173FC" w:rsidP="00DE4EB1">
            <w:pPr>
              <w:pStyle w:val="BodyText"/>
              <w:numPr>
                <w:ilvl w:val="0"/>
                <w:numId w:val="69"/>
              </w:numPr>
              <w:spacing w:before="0" w:after="0"/>
              <w:ind w:left="360"/>
            </w:pPr>
          </w:p>
        </w:tc>
        <w:tc>
          <w:tcPr>
            <w:tcW w:w="3206" w:type="dxa"/>
          </w:tcPr>
          <w:p w:rsidR="001173FC" w:rsidRPr="007A59E4" w:rsidRDefault="001173FC" w:rsidP="001173FC">
            <w:pPr>
              <w:pStyle w:val="BodyText"/>
              <w:spacing w:after="0"/>
            </w:pPr>
            <w:r w:rsidRPr="007A59E4">
              <w:t>Type Catalog ID</w:t>
            </w:r>
          </w:p>
        </w:tc>
        <w:tc>
          <w:tcPr>
            <w:tcW w:w="6426" w:type="dxa"/>
          </w:tcPr>
          <w:p w:rsidR="001173FC" w:rsidRPr="007A59E4" w:rsidRDefault="001173FC" w:rsidP="001173FC">
            <w:pPr>
              <w:pStyle w:val="BodyText"/>
              <w:numPr>
                <w:ilvl w:val="0"/>
                <w:numId w:val="64"/>
              </w:numPr>
              <w:spacing w:before="0" w:after="0"/>
            </w:pPr>
            <w:r w:rsidRPr="007A59E4">
              <w:t>ID (Primary key) of this Type Catalog in the database (Integer).  0 =&gt; Master Type Catalog</w:t>
            </w:r>
          </w:p>
        </w:tc>
      </w:tr>
      <w:tr w:rsidR="000B6C79" w:rsidRPr="007A59E4" w:rsidTr="00952092">
        <w:trPr>
          <w:cantSplit/>
        </w:trPr>
        <w:tc>
          <w:tcPr>
            <w:tcW w:w="468" w:type="dxa"/>
          </w:tcPr>
          <w:p w:rsidR="000B6C79" w:rsidRPr="007A59E4" w:rsidRDefault="000B6C79" w:rsidP="00952092">
            <w:pPr>
              <w:pStyle w:val="BodyText"/>
              <w:numPr>
                <w:ilvl w:val="0"/>
                <w:numId w:val="69"/>
              </w:numPr>
              <w:spacing w:before="0" w:after="0"/>
              <w:ind w:left="360"/>
            </w:pPr>
          </w:p>
        </w:tc>
        <w:tc>
          <w:tcPr>
            <w:tcW w:w="3206" w:type="dxa"/>
          </w:tcPr>
          <w:p w:rsidR="000B6C79" w:rsidRPr="007A59E4" w:rsidRDefault="000B6C79" w:rsidP="00952092">
            <w:pPr>
              <w:pStyle w:val="BodyText"/>
              <w:spacing w:after="0"/>
            </w:pPr>
            <w:r w:rsidRPr="007A59E4">
              <w:t>Type Catalog Name</w:t>
            </w:r>
          </w:p>
        </w:tc>
        <w:tc>
          <w:tcPr>
            <w:tcW w:w="6426" w:type="dxa"/>
          </w:tcPr>
          <w:p w:rsidR="000B6C79" w:rsidRPr="007A59E4" w:rsidRDefault="000B6C79" w:rsidP="00952092">
            <w:pPr>
              <w:pStyle w:val="BodyText"/>
              <w:numPr>
                <w:ilvl w:val="0"/>
                <w:numId w:val="64"/>
              </w:numPr>
              <w:spacing w:before="0" w:after="0"/>
            </w:pPr>
            <w:r w:rsidRPr="007A59E4">
              <w:t>Text name of this Type Catalog</w:t>
            </w:r>
          </w:p>
        </w:tc>
      </w:tr>
      <w:tr w:rsidR="000B6C79" w:rsidRPr="00CC1DBA" w:rsidTr="00952092">
        <w:trPr>
          <w:cantSplit/>
        </w:trPr>
        <w:tc>
          <w:tcPr>
            <w:tcW w:w="468" w:type="dxa"/>
          </w:tcPr>
          <w:p w:rsidR="000B6C79" w:rsidRPr="007A59E4" w:rsidRDefault="000B6C79" w:rsidP="00952092">
            <w:pPr>
              <w:pStyle w:val="BodyText"/>
              <w:numPr>
                <w:ilvl w:val="0"/>
                <w:numId w:val="69"/>
              </w:numPr>
              <w:spacing w:before="0" w:after="0"/>
              <w:ind w:left="360"/>
            </w:pPr>
          </w:p>
        </w:tc>
        <w:tc>
          <w:tcPr>
            <w:tcW w:w="3206" w:type="dxa"/>
          </w:tcPr>
          <w:p w:rsidR="000B6C79" w:rsidRPr="00CC1DBA" w:rsidRDefault="000B6C79" w:rsidP="00952092">
            <w:pPr>
              <w:pStyle w:val="BodyText"/>
              <w:spacing w:after="0"/>
              <w:rPr>
                <w:highlight w:val="yellow"/>
              </w:rPr>
            </w:pPr>
            <w:r w:rsidRPr="00CC1DBA">
              <w:rPr>
                <w:highlight w:val="yellow"/>
              </w:rPr>
              <w:t>VWA Product Version</w:t>
            </w:r>
          </w:p>
        </w:tc>
        <w:tc>
          <w:tcPr>
            <w:tcW w:w="6426" w:type="dxa"/>
          </w:tcPr>
          <w:p w:rsidR="000B6C79" w:rsidRPr="00CC1DBA" w:rsidRDefault="000B6C79" w:rsidP="00952092">
            <w:pPr>
              <w:pStyle w:val="BodyText"/>
              <w:numPr>
                <w:ilvl w:val="0"/>
                <w:numId w:val="64"/>
              </w:numPr>
              <w:spacing w:before="0" w:after="0"/>
              <w:rPr>
                <w:highlight w:val="yellow"/>
              </w:rPr>
            </w:pPr>
            <w:r w:rsidRPr="00CC1DBA">
              <w:rPr>
                <w:highlight w:val="yellow"/>
              </w:rPr>
              <w:t>String with  VWA4 Product Version #, standard Microsoft format (e.g. 4.0.1.130)</w:t>
            </w:r>
          </w:p>
          <w:p w:rsidR="000B6C79" w:rsidRPr="00CC1DBA" w:rsidRDefault="000B6C79" w:rsidP="00952092">
            <w:pPr>
              <w:pStyle w:val="BodyText"/>
              <w:numPr>
                <w:ilvl w:val="0"/>
                <w:numId w:val="64"/>
              </w:numPr>
              <w:spacing w:before="0" w:after="0"/>
              <w:rPr>
                <w:highlight w:val="yellow"/>
              </w:rPr>
            </w:pPr>
            <w:r w:rsidRPr="00CC1DBA">
              <w:rPr>
                <w:highlight w:val="yellow"/>
              </w:rPr>
              <w:t>Used for reporting whether people have done their upgrades; debugging problems.</w:t>
            </w:r>
          </w:p>
          <w:p w:rsidR="000B6C79" w:rsidRPr="00CC1DBA" w:rsidRDefault="000B6C79" w:rsidP="00952092">
            <w:pPr>
              <w:pStyle w:val="BodyText"/>
              <w:numPr>
                <w:ilvl w:val="0"/>
                <w:numId w:val="64"/>
              </w:numPr>
              <w:spacing w:before="0" w:after="0"/>
              <w:rPr>
                <w:highlight w:val="yellow"/>
              </w:rPr>
            </w:pPr>
            <w:r w:rsidRPr="00CC1DBA">
              <w:rPr>
                <w:highlight w:val="yellow"/>
              </w:rPr>
              <w:t>For ValuWaste 4, the Tracker version must be 4.x.x.x.</w:t>
            </w:r>
          </w:p>
        </w:tc>
      </w:tr>
      <w:tr w:rsidR="000B6C79" w:rsidRPr="007A59E4" w:rsidTr="00952092">
        <w:trPr>
          <w:cantSplit/>
        </w:trPr>
        <w:tc>
          <w:tcPr>
            <w:tcW w:w="468" w:type="dxa"/>
          </w:tcPr>
          <w:p w:rsidR="000B6C79" w:rsidRPr="00CC1DBA" w:rsidRDefault="000B6C79" w:rsidP="00952092">
            <w:pPr>
              <w:pStyle w:val="BodyText"/>
              <w:numPr>
                <w:ilvl w:val="0"/>
                <w:numId w:val="69"/>
              </w:numPr>
              <w:spacing w:before="0" w:after="0"/>
              <w:ind w:left="360"/>
              <w:rPr>
                <w:highlight w:val="yellow"/>
              </w:rPr>
            </w:pPr>
          </w:p>
        </w:tc>
        <w:tc>
          <w:tcPr>
            <w:tcW w:w="3206" w:type="dxa"/>
          </w:tcPr>
          <w:p w:rsidR="000B6C79" w:rsidRPr="00CC1DBA" w:rsidRDefault="000B6C79" w:rsidP="000B6C79">
            <w:pPr>
              <w:pStyle w:val="BodyText"/>
              <w:spacing w:after="0"/>
              <w:rPr>
                <w:highlight w:val="yellow"/>
              </w:rPr>
            </w:pPr>
            <w:r w:rsidRPr="00CC1DBA">
              <w:rPr>
                <w:highlight w:val="yellow"/>
              </w:rPr>
              <w:t>VWA Assembly Version</w:t>
            </w:r>
          </w:p>
        </w:tc>
        <w:tc>
          <w:tcPr>
            <w:tcW w:w="6426" w:type="dxa"/>
          </w:tcPr>
          <w:p w:rsidR="000B6C79" w:rsidRPr="00CC1DBA" w:rsidRDefault="000B6C79" w:rsidP="00952092">
            <w:pPr>
              <w:pStyle w:val="BodyText"/>
              <w:numPr>
                <w:ilvl w:val="0"/>
                <w:numId w:val="64"/>
              </w:numPr>
              <w:spacing w:before="0" w:after="0"/>
              <w:rPr>
                <w:highlight w:val="yellow"/>
              </w:rPr>
            </w:pPr>
            <w:r w:rsidRPr="00CC1DBA">
              <w:rPr>
                <w:highlight w:val="yellow"/>
              </w:rPr>
              <w:t>String with  VWA4 Assembly Version #, standard Microsoft format (e.g. 4.0.3674.24640)</w:t>
            </w:r>
          </w:p>
          <w:p w:rsidR="000B6C79" w:rsidRPr="00CC1DBA" w:rsidRDefault="000B6C79" w:rsidP="000B6C79">
            <w:pPr>
              <w:pStyle w:val="BodyText"/>
              <w:numPr>
                <w:ilvl w:val="0"/>
                <w:numId w:val="64"/>
              </w:numPr>
              <w:spacing w:before="0" w:after="0"/>
              <w:rPr>
                <w:highlight w:val="yellow"/>
              </w:rPr>
            </w:pPr>
            <w:r w:rsidRPr="00CC1DBA">
              <w:rPr>
                <w:highlight w:val="yellow"/>
              </w:rPr>
              <w:t>Used for reporting whether people have done their upgrades; debugging problems.</w:t>
            </w:r>
          </w:p>
          <w:p w:rsidR="000B6C79" w:rsidRPr="00CC1DBA" w:rsidRDefault="000B6C79" w:rsidP="00952092">
            <w:pPr>
              <w:pStyle w:val="BodyText"/>
              <w:numPr>
                <w:ilvl w:val="0"/>
                <w:numId w:val="64"/>
              </w:numPr>
              <w:spacing w:before="0" w:after="0"/>
              <w:rPr>
                <w:highlight w:val="yellow"/>
              </w:rPr>
            </w:pPr>
            <w:r w:rsidRPr="00CC1DBA">
              <w:rPr>
                <w:highlight w:val="yellow"/>
              </w:rPr>
              <w:t>For ValuWaste 4, the Tracker version must be 4.x.x.x.</w:t>
            </w:r>
          </w:p>
        </w:tc>
      </w:tr>
      <w:tr w:rsidR="001173FC" w:rsidRPr="00462368" w:rsidTr="001173FC">
        <w:trPr>
          <w:cantSplit/>
        </w:trPr>
        <w:tc>
          <w:tcPr>
            <w:tcW w:w="468" w:type="dxa"/>
            <w:shd w:val="clear" w:color="auto" w:fill="F3F3F3"/>
          </w:tcPr>
          <w:p w:rsidR="001173FC" w:rsidRPr="00462368" w:rsidRDefault="001173FC" w:rsidP="001173FC">
            <w:pPr>
              <w:pStyle w:val="BodyText"/>
              <w:spacing w:after="0"/>
            </w:pPr>
          </w:p>
        </w:tc>
        <w:tc>
          <w:tcPr>
            <w:tcW w:w="3206" w:type="dxa"/>
            <w:shd w:val="clear" w:color="auto" w:fill="F3F3F3"/>
          </w:tcPr>
          <w:p w:rsidR="001173FC" w:rsidRPr="00462368" w:rsidRDefault="001173FC" w:rsidP="001173FC">
            <w:pPr>
              <w:pStyle w:val="BodyText"/>
              <w:spacing w:after="0"/>
            </w:pPr>
            <w:r>
              <w:t>Notes:</w:t>
            </w:r>
          </w:p>
        </w:tc>
        <w:tc>
          <w:tcPr>
            <w:tcW w:w="6426" w:type="dxa"/>
            <w:shd w:val="clear" w:color="auto" w:fill="F3F3F3"/>
          </w:tcPr>
          <w:p w:rsidR="001173FC" w:rsidRDefault="001173FC" w:rsidP="001173FC">
            <w:pPr>
              <w:pStyle w:val="BodyText"/>
              <w:numPr>
                <w:ilvl w:val="0"/>
                <w:numId w:val="64"/>
              </w:numPr>
              <w:spacing w:before="0" w:after="0"/>
            </w:pPr>
            <w:r>
              <w:t>Site data is used for consistency check (database already has a Site linkage via the Tracker ID).</w:t>
            </w:r>
          </w:p>
          <w:p w:rsidR="001173FC" w:rsidRPr="00462368" w:rsidRDefault="001173FC" w:rsidP="001173FC">
            <w:pPr>
              <w:pStyle w:val="BodyText"/>
              <w:numPr>
                <w:ilvl w:val="0"/>
                <w:numId w:val="64"/>
              </w:numPr>
              <w:spacing w:before="0" w:after="0"/>
            </w:pPr>
            <w:r>
              <w:t xml:space="preserve">Type Catalog association is derived from the </w:t>
            </w:r>
          </w:p>
        </w:tc>
      </w:tr>
    </w:tbl>
    <w:p w:rsidR="00327219" w:rsidRDefault="00327219" w:rsidP="00327219">
      <w:pPr>
        <w:pStyle w:val="Heading4"/>
      </w:pPr>
      <w:r>
        <w:t>Record Type 2 – Waste Data Records</w:t>
      </w:r>
    </w:p>
    <w:tbl>
      <w:tblPr>
        <w:tblW w:w="10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8"/>
        <w:gridCol w:w="3206"/>
        <w:gridCol w:w="6426"/>
      </w:tblGrid>
      <w:tr w:rsidR="001173FC" w:rsidRPr="00062D9B" w:rsidTr="001173FC">
        <w:tc>
          <w:tcPr>
            <w:tcW w:w="10100" w:type="dxa"/>
            <w:gridSpan w:val="3"/>
            <w:shd w:val="clear" w:color="auto" w:fill="E6E6E6"/>
          </w:tcPr>
          <w:p w:rsidR="001173FC" w:rsidRPr="00062D9B" w:rsidRDefault="001173FC" w:rsidP="001173FC">
            <w:pPr>
              <w:pStyle w:val="BodyText"/>
              <w:spacing w:after="0"/>
              <w:jc w:val="center"/>
              <w:rPr>
                <w:b/>
                <w:sz w:val="26"/>
              </w:rPr>
            </w:pPr>
            <w:r w:rsidRPr="00062D9B">
              <w:rPr>
                <w:b/>
                <w:sz w:val="26"/>
              </w:rPr>
              <w:t>Waste Log Record Data Structures</w:t>
            </w:r>
          </w:p>
        </w:tc>
      </w:tr>
      <w:tr w:rsidR="001173FC" w:rsidRPr="00062D9B" w:rsidTr="001173FC">
        <w:tc>
          <w:tcPr>
            <w:tcW w:w="10100" w:type="dxa"/>
            <w:gridSpan w:val="3"/>
            <w:shd w:val="clear" w:color="auto" w:fill="E6E6E6"/>
          </w:tcPr>
          <w:p w:rsidR="001173FC" w:rsidRPr="00062D9B" w:rsidRDefault="001173FC" w:rsidP="001173FC">
            <w:pPr>
              <w:pStyle w:val="BodyText"/>
              <w:spacing w:after="0"/>
              <w:jc w:val="center"/>
              <w:rPr>
                <w:b/>
              </w:rPr>
            </w:pPr>
            <w:r w:rsidRPr="00062D9B">
              <w:rPr>
                <w:b/>
              </w:rPr>
              <w:lastRenderedPageBreak/>
              <w:t xml:space="preserve">Record type 2 – </w:t>
            </w:r>
            <w:r w:rsidR="00327219">
              <w:rPr>
                <w:b/>
              </w:rPr>
              <w:t xml:space="preserve">Waste </w:t>
            </w:r>
            <w:r w:rsidRPr="00062D9B">
              <w:rPr>
                <w:b/>
              </w:rPr>
              <w:t>Data Records</w:t>
            </w:r>
          </w:p>
        </w:tc>
      </w:tr>
      <w:tr w:rsidR="001173FC" w:rsidRPr="00BF56DF" w:rsidTr="001173FC">
        <w:trPr>
          <w:cantSplit/>
        </w:trPr>
        <w:tc>
          <w:tcPr>
            <w:tcW w:w="468" w:type="dxa"/>
          </w:tcPr>
          <w:p w:rsidR="001173FC" w:rsidRPr="00BF56DF" w:rsidRDefault="001173FC" w:rsidP="007745A6">
            <w:pPr>
              <w:pStyle w:val="BodyText"/>
              <w:numPr>
                <w:ilvl w:val="0"/>
                <w:numId w:val="70"/>
              </w:numPr>
              <w:spacing w:before="0" w:after="0"/>
            </w:pPr>
          </w:p>
        </w:tc>
        <w:tc>
          <w:tcPr>
            <w:tcW w:w="3206" w:type="dxa"/>
          </w:tcPr>
          <w:p w:rsidR="001173FC" w:rsidRPr="00BF56DF" w:rsidRDefault="001173FC" w:rsidP="001173FC">
            <w:pPr>
              <w:pStyle w:val="BodyText"/>
              <w:spacing w:after="0"/>
            </w:pPr>
            <w:r w:rsidRPr="00BF56DF">
              <w:t>Record Type ID</w:t>
            </w:r>
          </w:p>
        </w:tc>
        <w:tc>
          <w:tcPr>
            <w:tcW w:w="6426" w:type="dxa"/>
          </w:tcPr>
          <w:p w:rsidR="001173FC" w:rsidRPr="00BF56DF" w:rsidRDefault="001173FC" w:rsidP="001173FC">
            <w:pPr>
              <w:pStyle w:val="BodyText"/>
              <w:numPr>
                <w:ilvl w:val="0"/>
                <w:numId w:val="64"/>
              </w:numPr>
              <w:spacing w:before="0" w:after="0"/>
            </w:pPr>
            <w:r w:rsidRPr="00BF56DF">
              <w:t>“WData4”</w:t>
            </w:r>
          </w:p>
        </w:tc>
      </w:tr>
      <w:tr w:rsidR="001173FC" w:rsidRPr="00BF56DF" w:rsidTr="001173FC">
        <w:trPr>
          <w:cantSplit/>
        </w:trPr>
        <w:tc>
          <w:tcPr>
            <w:tcW w:w="468" w:type="dxa"/>
          </w:tcPr>
          <w:p w:rsidR="001173FC" w:rsidRPr="00BF56DF" w:rsidRDefault="001173FC" w:rsidP="007745A6">
            <w:pPr>
              <w:pStyle w:val="BodyText"/>
              <w:numPr>
                <w:ilvl w:val="0"/>
                <w:numId w:val="70"/>
              </w:numPr>
              <w:spacing w:before="0" w:after="0"/>
            </w:pPr>
          </w:p>
        </w:tc>
        <w:tc>
          <w:tcPr>
            <w:tcW w:w="3206" w:type="dxa"/>
          </w:tcPr>
          <w:p w:rsidR="001173FC" w:rsidRPr="00BF56DF" w:rsidRDefault="001173FC" w:rsidP="001173FC">
            <w:pPr>
              <w:pStyle w:val="BodyText"/>
              <w:spacing w:after="0"/>
            </w:pPr>
            <w:r w:rsidRPr="00BF56DF">
              <w:t>Date + Time</w:t>
            </w:r>
          </w:p>
        </w:tc>
        <w:tc>
          <w:tcPr>
            <w:tcW w:w="6426" w:type="dxa"/>
          </w:tcPr>
          <w:p w:rsidR="001173FC" w:rsidRPr="00BF56DF" w:rsidRDefault="001173FC" w:rsidP="001173FC">
            <w:pPr>
              <w:pStyle w:val="BodyText"/>
              <w:numPr>
                <w:ilvl w:val="0"/>
                <w:numId w:val="64"/>
              </w:numPr>
              <w:spacing w:before="0" w:after="0"/>
            </w:pPr>
            <w:r w:rsidRPr="00BF56DF">
              <w:t>Timestamp of this record.</w:t>
            </w:r>
            <w:r w:rsidR="006F713E">
              <w:t xml:space="preserve"> </w:t>
            </w:r>
            <w:r w:rsidR="006F713E" w:rsidRPr="006F713E">
              <w:rPr>
                <w:highlight w:val="yellow"/>
              </w:rPr>
              <w:t>(Completion of transaction)</w:t>
            </w:r>
          </w:p>
        </w:tc>
      </w:tr>
      <w:tr w:rsidR="001173FC" w:rsidRPr="00BF56DF" w:rsidTr="001173FC">
        <w:trPr>
          <w:cantSplit/>
        </w:trPr>
        <w:tc>
          <w:tcPr>
            <w:tcW w:w="468" w:type="dxa"/>
          </w:tcPr>
          <w:p w:rsidR="001173FC" w:rsidRPr="00BF56DF" w:rsidRDefault="001173FC" w:rsidP="007745A6">
            <w:pPr>
              <w:pStyle w:val="BodyText"/>
              <w:numPr>
                <w:ilvl w:val="0"/>
                <w:numId w:val="70"/>
              </w:numPr>
              <w:spacing w:before="0" w:after="0"/>
            </w:pPr>
          </w:p>
        </w:tc>
        <w:tc>
          <w:tcPr>
            <w:tcW w:w="3206" w:type="dxa"/>
          </w:tcPr>
          <w:p w:rsidR="001173FC" w:rsidRPr="00BF56DF" w:rsidRDefault="001173FC" w:rsidP="001173FC">
            <w:pPr>
              <w:pStyle w:val="BodyText"/>
              <w:spacing w:after="0"/>
            </w:pPr>
            <w:r w:rsidRPr="00BF56DF">
              <w:t>Pre/post consumer flag</w:t>
            </w:r>
          </w:p>
        </w:tc>
        <w:tc>
          <w:tcPr>
            <w:tcW w:w="6426" w:type="dxa"/>
          </w:tcPr>
          <w:p w:rsidR="001173FC" w:rsidRPr="00BF56DF" w:rsidRDefault="001173FC" w:rsidP="001173FC">
            <w:pPr>
              <w:pStyle w:val="BodyText"/>
              <w:numPr>
                <w:ilvl w:val="0"/>
                <w:numId w:val="64"/>
              </w:numPr>
              <w:spacing w:before="0" w:after="0"/>
            </w:pPr>
            <w:r w:rsidRPr="00BF56DF">
              <w:t>0 =&gt; Intermediate waste</w:t>
            </w:r>
          </w:p>
          <w:p w:rsidR="001173FC" w:rsidRPr="00BF56DF" w:rsidRDefault="001173FC" w:rsidP="001173FC">
            <w:pPr>
              <w:pStyle w:val="BodyText"/>
              <w:numPr>
                <w:ilvl w:val="0"/>
                <w:numId w:val="64"/>
              </w:numPr>
              <w:spacing w:before="0" w:after="0"/>
            </w:pPr>
            <w:r w:rsidRPr="00BF56DF">
              <w:t>1 =&gt; Pre consumer waste</w:t>
            </w:r>
          </w:p>
          <w:p w:rsidR="001173FC" w:rsidRPr="00BF56DF" w:rsidRDefault="001173FC" w:rsidP="001173FC">
            <w:pPr>
              <w:pStyle w:val="BodyText"/>
              <w:numPr>
                <w:ilvl w:val="0"/>
                <w:numId w:val="64"/>
              </w:numPr>
              <w:spacing w:before="0" w:after="0"/>
            </w:pPr>
            <w:r w:rsidRPr="00BF56DF">
              <w:t>2 =&gt; Post consumer waste</w:t>
            </w:r>
          </w:p>
        </w:tc>
      </w:tr>
      <w:tr w:rsidR="001173FC" w:rsidRPr="00BF56DF" w:rsidTr="00AC3C81">
        <w:trPr>
          <w:cantSplit/>
          <w:trHeight w:val="782"/>
        </w:trPr>
        <w:tc>
          <w:tcPr>
            <w:tcW w:w="468" w:type="dxa"/>
          </w:tcPr>
          <w:p w:rsidR="001173FC" w:rsidRPr="00BF56DF" w:rsidRDefault="001173FC" w:rsidP="007745A6">
            <w:pPr>
              <w:pStyle w:val="BodyText"/>
              <w:numPr>
                <w:ilvl w:val="0"/>
                <w:numId w:val="70"/>
              </w:numPr>
              <w:spacing w:before="0" w:after="0"/>
            </w:pPr>
          </w:p>
        </w:tc>
        <w:tc>
          <w:tcPr>
            <w:tcW w:w="3206" w:type="dxa"/>
          </w:tcPr>
          <w:p w:rsidR="001173FC" w:rsidRPr="00BF56DF" w:rsidRDefault="001173FC" w:rsidP="001173FC">
            <w:pPr>
              <w:pStyle w:val="BodyText"/>
              <w:spacing w:after="0"/>
            </w:pPr>
            <w:r w:rsidRPr="00BF56DF">
              <w:t>Weight</w:t>
            </w:r>
          </w:p>
        </w:tc>
        <w:tc>
          <w:tcPr>
            <w:tcW w:w="6426" w:type="dxa"/>
          </w:tcPr>
          <w:p w:rsidR="001173FC" w:rsidRDefault="001173FC" w:rsidP="001173FC">
            <w:pPr>
              <w:pStyle w:val="BodyText"/>
              <w:numPr>
                <w:ilvl w:val="0"/>
                <w:numId w:val="64"/>
              </w:numPr>
              <w:spacing w:before="0" w:after="0"/>
            </w:pPr>
            <w:r w:rsidRPr="00BF56DF">
              <w:t xml:space="preserve">(Decimal) Weight in pounds for this waste measurement.  Accuracy to </w:t>
            </w:r>
            <w:r w:rsidR="006B0260">
              <w:t>4</w:t>
            </w:r>
            <w:r w:rsidRPr="00BF56DF">
              <w:t xml:space="preserve"> decimal points.</w:t>
            </w:r>
          </w:p>
          <w:p w:rsidR="00B269EE" w:rsidRPr="00794A75" w:rsidRDefault="00794A75" w:rsidP="001173FC">
            <w:pPr>
              <w:pStyle w:val="BodyText"/>
              <w:numPr>
                <w:ilvl w:val="0"/>
                <w:numId w:val="64"/>
              </w:numPr>
              <w:spacing w:before="0" w:after="0"/>
              <w:rPr>
                <w:color w:val="FF0000"/>
              </w:rPr>
            </w:pPr>
            <w:r w:rsidRPr="00794A75">
              <w:rPr>
                <w:color w:val="FF0000"/>
              </w:rPr>
              <w:t>Relationship to NItems: this weight is already inclusive of NItems, i.e. obtaining weight per item requires dividing by NItems.</w:t>
            </w:r>
          </w:p>
          <w:p w:rsidR="001173FC" w:rsidRPr="00AC3C81" w:rsidRDefault="001173FC" w:rsidP="001173FC">
            <w:pPr>
              <w:pStyle w:val="BodyText"/>
              <w:numPr>
                <w:ilvl w:val="0"/>
                <w:numId w:val="64"/>
              </w:numPr>
              <w:spacing w:before="0" w:after="0"/>
              <w:rPr>
                <w:color w:val="FF0000"/>
              </w:rPr>
            </w:pPr>
            <w:r w:rsidRPr="00AC3C81">
              <w:rPr>
                <w:color w:val="FF0000"/>
              </w:rPr>
              <w:t>Not Tare adjusted!</w:t>
            </w:r>
          </w:p>
        </w:tc>
      </w:tr>
      <w:tr w:rsidR="00D3622B" w:rsidRPr="00BF56DF" w:rsidTr="00D3622B">
        <w:trPr>
          <w:cantSplit/>
        </w:trPr>
        <w:tc>
          <w:tcPr>
            <w:tcW w:w="468" w:type="dxa"/>
          </w:tcPr>
          <w:p w:rsidR="00D3622B" w:rsidRPr="00BF56DF" w:rsidRDefault="00D3622B" w:rsidP="007745A6">
            <w:pPr>
              <w:pStyle w:val="BodyText"/>
              <w:numPr>
                <w:ilvl w:val="0"/>
                <w:numId w:val="70"/>
              </w:numPr>
              <w:spacing w:before="0" w:after="0"/>
            </w:pPr>
          </w:p>
        </w:tc>
        <w:tc>
          <w:tcPr>
            <w:tcW w:w="3206" w:type="dxa"/>
          </w:tcPr>
          <w:p w:rsidR="00D3622B" w:rsidRPr="00BF56DF" w:rsidRDefault="00327219" w:rsidP="00D3622B">
            <w:pPr>
              <w:pStyle w:val="BodyText"/>
              <w:spacing w:after="0"/>
            </w:pPr>
            <w:r>
              <w:t xml:space="preserve">Food </w:t>
            </w:r>
            <w:r w:rsidR="00D3622B" w:rsidRPr="00BF56DF">
              <w:t>Waste Cost</w:t>
            </w:r>
          </w:p>
        </w:tc>
        <w:tc>
          <w:tcPr>
            <w:tcW w:w="6426" w:type="dxa"/>
          </w:tcPr>
          <w:p w:rsidR="00D3622B" w:rsidRDefault="00D3622B" w:rsidP="00D3622B">
            <w:pPr>
              <w:pStyle w:val="BodyText"/>
              <w:numPr>
                <w:ilvl w:val="0"/>
                <w:numId w:val="64"/>
              </w:numPr>
              <w:spacing w:before="0" w:after="0"/>
            </w:pPr>
            <w:r w:rsidRPr="00BF56DF">
              <w:t xml:space="preserve">(Currency) Total cost of the </w:t>
            </w:r>
            <w:r w:rsidRPr="00327219">
              <w:rPr>
                <w:b/>
                <w:u w:val="single"/>
              </w:rPr>
              <w:t>food waste</w:t>
            </w:r>
            <w:r w:rsidRPr="00BF56DF">
              <w:t xml:space="preserve"> (not including container waste costs) in this record, Calculated from food cost; tare weight is taken into account.</w:t>
            </w:r>
          </w:p>
          <w:p w:rsidR="00CE02B6" w:rsidRDefault="00CE02B6" w:rsidP="00CE02B6">
            <w:pPr>
              <w:pStyle w:val="BodyText"/>
              <w:spacing w:before="0" w:after="0"/>
            </w:pPr>
          </w:p>
          <w:p w:rsidR="00327219" w:rsidRDefault="00327219" w:rsidP="00CE02B6">
            <w:pPr>
              <w:pStyle w:val="BodyText"/>
              <w:spacing w:before="0" w:after="0"/>
              <w:rPr>
                <w:color w:val="FF0000"/>
              </w:rPr>
            </w:pPr>
            <w:r>
              <w:rPr>
                <w:color w:val="FF0000"/>
              </w:rPr>
              <w:t xml:space="preserve">FOOD </w:t>
            </w:r>
            <w:r w:rsidRPr="007A59E4">
              <w:rPr>
                <w:color w:val="FF0000"/>
              </w:rPr>
              <w:t xml:space="preserve">Waste Cost = (Food cost * (Weight – </w:t>
            </w:r>
            <w:r w:rsidR="00CC113F">
              <w:rPr>
                <w:color w:val="FF0000"/>
              </w:rPr>
              <w:t>(</w:t>
            </w:r>
            <w:r w:rsidRPr="007A59E4">
              <w:rPr>
                <w:color w:val="FF0000"/>
              </w:rPr>
              <w:t>Container Weight</w:t>
            </w:r>
            <w:r w:rsidR="00CC113F">
              <w:rPr>
                <w:color w:val="FF0000"/>
              </w:rPr>
              <w:t xml:space="preserve"> * NItems)</w:t>
            </w:r>
            <w:r w:rsidRPr="007A59E4">
              <w:rPr>
                <w:color w:val="FF0000"/>
              </w:rPr>
              <w:t xml:space="preserve">) * Food Cost Discount) </w:t>
            </w:r>
          </w:p>
          <w:p w:rsidR="00327219" w:rsidRDefault="00327219" w:rsidP="00CE02B6">
            <w:pPr>
              <w:pStyle w:val="BodyText"/>
              <w:spacing w:before="0" w:after="0"/>
              <w:rPr>
                <w:color w:val="FF0000"/>
              </w:rPr>
            </w:pPr>
          </w:p>
          <w:p w:rsidR="00CE02B6" w:rsidRPr="007A59E4" w:rsidRDefault="00327219" w:rsidP="00CE02B6">
            <w:pPr>
              <w:pStyle w:val="BodyText"/>
              <w:spacing w:before="0" w:after="0"/>
              <w:rPr>
                <w:color w:val="FF0000"/>
              </w:rPr>
            </w:pPr>
            <w:r>
              <w:rPr>
                <w:color w:val="FF0000"/>
              </w:rPr>
              <w:t xml:space="preserve">TOTAL </w:t>
            </w:r>
            <w:r w:rsidRPr="007A59E4">
              <w:rPr>
                <w:color w:val="FF0000"/>
              </w:rPr>
              <w:t xml:space="preserve">Waste Cost = (Food cost * (Weight – </w:t>
            </w:r>
            <w:r w:rsidR="00CC113F">
              <w:rPr>
                <w:color w:val="FF0000"/>
              </w:rPr>
              <w:t>(</w:t>
            </w:r>
            <w:r w:rsidRPr="007A59E4">
              <w:rPr>
                <w:color w:val="FF0000"/>
              </w:rPr>
              <w:t>Container Weight</w:t>
            </w:r>
            <w:r w:rsidR="00CC113F">
              <w:rPr>
                <w:color w:val="FF0000"/>
              </w:rPr>
              <w:t xml:space="preserve"> * NItems)</w:t>
            </w:r>
            <w:r w:rsidRPr="007A59E4">
              <w:rPr>
                <w:color w:val="FF0000"/>
              </w:rPr>
              <w:t>) * Food Cost Discount) + (Container Cost * Container Weight)</w:t>
            </w:r>
          </w:p>
        </w:tc>
      </w:tr>
      <w:tr w:rsidR="001173FC" w:rsidRPr="007A59E4" w:rsidTr="001173FC">
        <w:trPr>
          <w:cantSplit/>
        </w:trPr>
        <w:tc>
          <w:tcPr>
            <w:tcW w:w="468" w:type="dxa"/>
          </w:tcPr>
          <w:p w:rsidR="001173FC" w:rsidRPr="007A59E4" w:rsidRDefault="001173FC" w:rsidP="007745A6">
            <w:pPr>
              <w:pStyle w:val="BodyText"/>
              <w:numPr>
                <w:ilvl w:val="0"/>
                <w:numId w:val="70"/>
              </w:numPr>
              <w:spacing w:before="0" w:after="0"/>
            </w:pPr>
          </w:p>
        </w:tc>
        <w:tc>
          <w:tcPr>
            <w:tcW w:w="3206" w:type="dxa"/>
          </w:tcPr>
          <w:p w:rsidR="001173FC" w:rsidRPr="007A59E4" w:rsidRDefault="001173FC" w:rsidP="001173FC">
            <w:pPr>
              <w:pStyle w:val="BodyText"/>
              <w:spacing w:after="0"/>
            </w:pPr>
            <w:r w:rsidRPr="007A59E4">
              <w:t>Food type name</w:t>
            </w:r>
          </w:p>
        </w:tc>
        <w:tc>
          <w:tcPr>
            <w:tcW w:w="6426" w:type="dxa"/>
          </w:tcPr>
          <w:p w:rsidR="001173FC" w:rsidRPr="007A59E4" w:rsidRDefault="001173FC" w:rsidP="001173FC">
            <w:pPr>
              <w:pStyle w:val="BodyText"/>
              <w:spacing w:after="0"/>
            </w:pPr>
            <w:r w:rsidRPr="007A59E4">
              <w:t>Button name of the food type</w:t>
            </w:r>
          </w:p>
        </w:tc>
      </w:tr>
      <w:tr w:rsidR="001173FC" w:rsidRPr="005E628C" w:rsidTr="001173FC">
        <w:trPr>
          <w:cantSplit/>
        </w:trPr>
        <w:tc>
          <w:tcPr>
            <w:tcW w:w="468" w:type="dxa"/>
          </w:tcPr>
          <w:p w:rsidR="001173FC" w:rsidRPr="005E628C" w:rsidRDefault="001173FC" w:rsidP="007745A6">
            <w:pPr>
              <w:pStyle w:val="BodyText"/>
              <w:numPr>
                <w:ilvl w:val="0"/>
                <w:numId w:val="70"/>
              </w:numPr>
              <w:spacing w:before="0" w:after="0"/>
            </w:pPr>
          </w:p>
        </w:tc>
        <w:tc>
          <w:tcPr>
            <w:tcW w:w="3206" w:type="dxa"/>
          </w:tcPr>
          <w:p w:rsidR="001173FC" w:rsidRPr="005E628C" w:rsidRDefault="001173FC" w:rsidP="001173FC">
            <w:pPr>
              <w:pStyle w:val="BodyText"/>
              <w:spacing w:after="0"/>
            </w:pPr>
            <w:r w:rsidRPr="005E628C">
              <w:t>Food type ID</w:t>
            </w:r>
          </w:p>
        </w:tc>
        <w:tc>
          <w:tcPr>
            <w:tcW w:w="6426" w:type="dxa"/>
          </w:tcPr>
          <w:p w:rsidR="001173FC" w:rsidRPr="005E628C" w:rsidRDefault="001173FC" w:rsidP="001173FC">
            <w:pPr>
              <w:pStyle w:val="BodyText"/>
              <w:numPr>
                <w:ilvl w:val="0"/>
                <w:numId w:val="64"/>
              </w:numPr>
              <w:spacing w:before="0" w:after="0"/>
            </w:pPr>
            <w:r w:rsidRPr="005E628C">
              <w:t>ID (Primary key) for the food type for this transaction.</w:t>
            </w:r>
          </w:p>
        </w:tc>
      </w:tr>
      <w:tr w:rsidR="001173FC" w:rsidRPr="00F56882" w:rsidTr="001173FC">
        <w:trPr>
          <w:cantSplit/>
        </w:trPr>
        <w:tc>
          <w:tcPr>
            <w:tcW w:w="468" w:type="dxa"/>
          </w:tcPr>
          <w:p w:rsidR="001173FC" w:rsidRPr="00F56882" w:rsidRDefault="001173FC" w:rsidP="007745A6">
            <w:pPr>
              <w:pStyle w:val="BodyText"/>
              <w:numPr>
                <w:ilvl w:val="0"/>
                <w:numId w:val="70"/>
              </w:numPr>
              <w:spacing w:before="0" w:after="0"/>
            </w:pPr>
          </w:p>
        </w:tc>
        <w:tc>
          <w:tcPr>
            <w:tcW w:w="3206" w:type="dxa"/>
          </w:tcPr>
          <w:p w:rsidR="001173FC" w:rsidRPr="00F56882" w:rsidRDefault="00307884" w:rsidP="001173FC">
            <w:pPr>
              <w:pStyle w:val="BodyText"/>
              <w:spacing w:after="0"/>
            </w:pPr>
            <w:r>
              <w:t>Food type C</w:t>
            </w:r>
            <w:r w:rsidR="001173FC">
              <w:t>ost</w:t>
            </w:r>
          </w:p>
        </w:tc>
        <w:tc>
          <w:tcPr>
            <w:tcW w:w="6426" w:type="dxa"/>
          </w:tcPr>
          <w:p w:rsidR="001173FC" w:rsidRDefault="001173FC" w:rsidP="001173FC">
            <w:pPr>
              <w:pStyle w:val="BodyText"/>
              <w:numPr>
                <w:ilvl w:val="0"/>
                <w:numId w:val="64"/>
              </w:numPr>
              <w:spacing w:before="0" w:after="0"/>
            </w:pPr>
            <w:r>
              <w:t>(Currency) Cost for this food type from current Tracker configuration.</w:t>
            </w:r>
          </w:p>
          <w:p w:rsidR="001173FC" w:rsidRPr="00F56882" w:rsidRDefault="001173FC" w:rsidP="001173FC">
            <w:pPr>
              <w:pStyle w:val="BodyText"/>
              <w:numPr>
                <w:ilvl w:val="0"/>
                <w:numId w:val="64"/>
              </w:numPr>
              <w:spacing w:before="0" w:after="0"/>
            </w:pPr>
            <w:r>
              <w:t>Can be zero</w:t>
            </w:r>
          </w:p>
        </w:tc>
      </w:tr>
      <w:tr w:rsidR="00307884" w:rsidRPr="007A59E4" w:rsidTr="00307884">
        <w:trPr>
          <w:cantSplit/>
        </w:trPr>
        <w:tc>
          <w:tcPr>
            <w:tcW w:w="468" w:type="dxa"/>
          </w:tcPr>
          <w:p w:rsidR="00307884" w:rsidRPr="007A59E4" w:rsidRDefault="00307884" w:rsidP="00307884">
            <w:pPr>
              <w:pStyle w:val="BodyText"/>
              <w:numPr>
                <w:ilvl w:val="0"/>
                <w:numId w:val="70"/>
              </w:numPr>
              <w:spacing w:before="0" w:after="0"/>
              <w:rPr>
                <w:color w:val="FF0000"/>
              </w:rPr>
            </w:pPr>
          </w:p>
        </w:tc>
        <w:tc>
          <w:tcPr>
            <w:tcW w:w="3206" w:type="dxa"/>
          </w:tcPr>
          <w:p w:rsidR="00307884" w:rsidRPr="007A59E4" w:rsidRDefault="00307884" w:rsidP="00307884">
            <w:pPr>
              <w:pStyle w:val="BodyText"/>
              <w:spacing w:after="0"/>
              <w:rPr>
                <w:color w:val="FF0000"/>
              </w:rPr>
            </w:pPr>
            <w:r w:rsidRPr="007A59E4">
              <w:rPr>
                <w:color w:val="FF0000"/>
              </w:rPr>
              <w:t>Food Cost Discount</w:t>
            </w:r>
          </w:p>
        </w:tc>
        <w:tc>
          <w:tcPr>
            <w:tcW w:w="6426" w:type="dxa"/>
          </w:tcPr>
          <w:p w:rsidR="00307884" w:rsidRDefault="00307884" w:rsidP="00307884">
            <w:pPr>
              <w:pStyle w:val="BodyText"/>
              <w:numPr>
                <w:ilvl w:val="0"/>
                <w:numId w:val="64"/>
              </w:numPr>
              <w:spacing w:before="0" w:after="0"/>
              <w:rPr>
                <w:color w:val="FF0000"/>
              </w:rPr>
            </w:pPr>
            <w:r w:rsidRPr="007A59E4">
              <w:rPr>
                <w:color w:val="FF0000"/>
              </w:rPr>
              <w:t>(</w:t>
            </w:r>
            <w:r w:rsidR="00DB371D">
              <w:rPr>
                <w:color w:val="FF0000"/>
              </w:rPr>
              <w:t xml:space="preserve">decimal - </w:t>
            </w:r>
            <w:r w:rsidRPr="007A59E4">
              <w:rPr>
                <w:color w:val="FF0000"/>
              </w:rPr>
              <w:t>Percentage) Discount multiplier that adjusts the food cost (normally based on loss reason).</w:t>
            </w:r>
          </w:p>
          <w:p w:rsidR="00DB371D" w:rsidRDefault="00DB371D" w:rsidP="00307884">
            <w:pPr>
              <w:pStyle w:val="BodyText"/>
              <w:numPr>
                <w:ilvl w:val="0"/>
                <w:numId w:val="64"/>
              </w:numPr>
              <w:spacing w:before="0" w:after="0"/>
              <w:rPr>
                <w:color w:val="FF0000"/>
              </w:rPr>
            </w:pPr>
            <w:r>
              <w:rPr>
                <w:color w:val="FF0000"/>
              </w:rPr>
              <w:t>Normally set to 1, meaning no discount.</w:t>
            </w:r>
          </w:p>
          <w:p w:rsidR="00DB371D" w:rsidRPr="007A59E4" w:rsidRDefault="00DB371D" w:rsidP="00307884">
            <w:pPr>
              <w:pStyle w:val="BodyText"/>
              <w:numPr>
                <w:ilvl w:val="0"/>
                <w:numId w:val="64"/>
              </w:numPr>
              <w:spacing w:before="0" w:after="0"/>
              <w:rPr>
                <w:color w:val="FF0000"/>
              </w:rPr>
            </w:pPr>
            <w:r>
              <w:rPr>
                <w:color w:val="FF0000"/>
              </w:rPr>
              <w:t>does NOT apply to the container cost!</w:t>
            </w:r>
          </w:p>
        </w:tc>
      </w:tr>
      <w:tr w:rsidR="001173FC" w:rsidRPr="007A59E4" w:rsidTr="001173FC">
        <w:trPr>
          <w:cantSplit/>
        </w:trPr>
        <w:tc>
          <w:tcPr>
            <w:tcW w:w="468" w:type="dxa"/>
          </w:tcPr>
          <w:p w:rsidR="001173FC" w:rsidRPr="007A59E4" w:rsidRDefault="001173FC" w:rsidP="007745A6">
            <w:pPr>
              <w:pStyle w:val="BodyText"/>
              <w:numPr>
                <w:ilvl w:val="0"/>
                <w:numId w:val="70"/>
              </w:numPr>
              <w:spacing w:before="0" w:after="0"/>
            </w:pPr>
          </w:p>
        </w:tc>
        <w:tc>
          <w:tcPr>
            <w:tcW w:w="3206" w:type="dxa"/>
          </w:tcPr>
          <w:p w:rsidR="001173FC" w:rsidRPr="007A59E4" w:rsidRDefault="001173FC" w:rsidP="001173FC">
            <w:pPr>
              <w:pStyle w:val="BodyText"/>
              <w:spacing w:after="0"/>
            </w:pPr>
            <w:r w:rsidRPr="007A59E4">
              <w:t>Loss type name</w:t>
            </w:r>
          </w:p>
        </w:tc>
        <w:tc>
          <w:tcPr>
            <w:tcW w:w="6426" w:type="dxa"/>
          </w:tcPr>
          <w:p w:rsidR="001173FC" w:rsidRPr="007A59E4" w:rsidRDefault="001173FC" w:rsidP="001173FC">
            <w:pPr>
              <w:pStyle w:val="BodyText"/>
              <w:spacing w:after="0"/>
            </w:pPr>
            <w:r w:rsidRPr="007A59E4">
              <w:t>Button name of the Loss type</w:t>
            </w:r>
          </w:p>
        </w:tc>
      </w:tr>
      <w:tr w:rsidR="001173FC" w:rsidRPr="007A59E4" w:rsidTr="001173FC">
        <w:trPr>
          <w:cantSplit/>
        </w:trPr>
        <w:tc>
          <w:tcPr>
            <w:tcW w:w="468" w:type="dxa"/>
          </w:tcPr>
          <w:p w:rsidR="001173FC" w:rsidRPr="007A59E4" w:rsidRDefault="001173FC" w:rsidP="007745A6">
            <w:pPr>
              <w:pStyle w:val="BodyText"/>
              <w:numPr>
                <w:ilvl w:val="0"/>
                <w:numId w:val="70"/>
              </w:numPr>
              <w:spacing w:before="0" w:after="0"/>
            </w:pPr>
          </w:p>
        </w:tc>
        <w:tc>
          <w:tcPr>
            <w:tcW w:w="3206" w:type="dxa"/>
          </w:tcPr>
          <w:p w:rsidR="001173FC" w:rsidRPr="007A59E4" w:rsidRDefault="001173FC" w:rsidP="001173FC">
            <w:pPr>
              <w:pStyle w:val="BodyText"/>
              <w:spacing w:after="0"/>
            </w:pPr>
            <w:r w:rsidRPr="007A59E4">
              <w:t>Loss type ID</w:t>
            </w:r>
          </w:p>
        </w:tc>
        <w:tc>
          <w:tcPr>
            <w:tcW w:w="6426" w:type="dxa"/>
          </w:tcPr>
          <w:p w:rsidR="001173FC" w:rsidRPr="007A59E4" w:rsidRDefault="001173FC" w:rsidP="001173FC">
            <w:pPr>
              <w:pStyle w:val="BodyText"/>
              <w:numPr>
                <w:ilvl w:val="0"/>
                <w:numId w:val="64"/>
              </w:numPr>
              <w:spacing w:before="0" w:after="0"/>
            </w:pPr>
            <w:r w:rsidRPr="007A59E4">
              <w:t>ID (Primary key) for the loss reason for this transaction.</w:t>
            </w:r>
          </w:p>
        </w:tc>
      </w:tr>
      <w:tr w:rsidR="001173FC" w:rsidRPr="007A59E4" w:rsidTr="001173FC">
        <w:trPr>
          <w:cantSplit/>
        </w:trPr>
        <w:tc>
          <w:tcPr>
            <w:tcW w:w="468" w:type="dxa"/>
          </w:tcPr>
          <w:p w:rsidR="001173FC" w:rsidRPr="007A59E4" w:rsidRDefault="001173FC" w:rsidP="007745A6">
            <w:pPr>
              <w:pStyle w:val="BodyText"/>
              <w:numPr>
                <w:ilvl w:val="0"/>
                <w:numId w:val="70"/>
              </w:numPr>
              <w:spacing w:before="0" w:after="0"/>
            </w:pPr>
          </w:p>
        </w:tc>
        <w:tc>
          <w:tcPr>
            <w:tcW w:w="3206" w:type="dxa"/>
          </w:tcPr>
          <w:p w:rsidR="001173FC" w:rsidRPr="007A59E4" w:rsidRDefault="001173FC" w:rsidP="001173FC">
            <w:pPr>
              <w:pStyle w:val="BodyText"/>
              <w:spacing w:after="0"/>
            </w:pPr>
            <w:r w:rsidRPr="007A59E4">
              <w:t>Container type name</w:t>
            </w:r>
          </w:p>
        </w:tc>
        <w:tc>
          <w:tcPr>
            <w:tcW w:w="6426" w:type="dxa"/>
          </w:tcPr>
          <w:p w:rsidR="001173FC" w:rsidRPr="007A59E4" w:rsidRDefault="001173FC" w:rsidP="001173FC">
            <w:pPr>
              <w:pStyle w:val="BodyText"/>
              <w:spacing w:after="0"/>
            </w:pPr>
            <w:r w:rsidRPr="007A59E4">
              <w:t>Button name of the container type</w:t>
            </w:r>
          </w:p>
        </w:tc>
      </w:tr>
      <w:tr w:rsidR="001173FC" w:rsidRPr="007A59E4" w:rsidTr="001173FC">
        <w:trPr>
          <w:cantSplit/>
        </w:trPr>
        <w:tc>
          <w:tcPr>
            <w:tcW w:w="468" w:type="dxa"/>
          </w:tcPr>
          <w:p w:rsidR="001173FC" w:rsidRPr="007A59E4" w:rsidRDefault="001173FC" w:rsidP="007745A6">
            <w:pPr>
              <w:pStyle w:val="BodyText"/>
              <w:numPr>
                <w:ilvl w:val="0"/>
                <w:numId w:val="70"/>
              </w:numPr>
              <w:spacing w:before="0" w:after="0"/>
            </w:pPr>
          </w:p>
        </w:tc>
        <w:tc>
          <w:tcPr>
            <w:tcW w:w="3206" w:type="dxa"/>
          </w:tcPr>
          <w:p w:rsidR="001173FC" w:rsidRPr="007A59E4" w:rsidRDefault="001173FC" w:rsidP="001173FC">
            <w:pPr>
              <w:pStyle w:val="BodyText"/>
              <w:spacing w:after="0"/>
            </w:pPr>
            <w:r w:rsidRPr="007A59E4">
              <w:t>Container type ID</w:t>
            </w:r>
          </w:p>
        </w:tc>
        <w:tc>
          <w:tcPr>
            <w:tcW w:w="6426" w:type="dxa"/>
          </w:tcPr>
          <w:p w:rsidR="001173FC" w:rsidRPr="007A59E4" w:rsidRDefault="001173FC" w:rsidP="001173FC">
            <w:pPr>
              <w:pStyle w:val="BodyText"/>
              <w:numPr>
                <w:ilvl w:val="0"/>
                <w:numId w:val="64"/>
              </w:numPr>
              <w:spacing w:before="0" w:after="0"/>
            </w:pPr>
            <w:r w:rsidRPr="007A59E4">
              <w:t xml:space="preserve">ID (Primary key) for the </w:t>
            </w:r>
            <w:r w:rsidR="00243DCC">
              <w:t>container type</w:t>
            </w:r>
            <w:r w:rsidRPr="007A59E4">
              <w:t xml:space="preserve"> for this transaction.</w:t>
            </w:r>
          </w:p>
        </w:tc>
      </w:tr>
      <w:tr w:rsidR="001173FC" w:rsidRPr="007A59E4" w:rsidTr="001173FC">
        <w:trPr>
          <w:cantSplit/>
        </w:trPr>
        <w:tc>
          <w:tcPr>
            <w:tcW w:w="468" w:type="dxa"/>
          </w:tcPr>
          <w:p w:rsidR="001173FC" w:rsidRPr="007A59E4" w:rsidRDefault="001173FC" w:rsidP="007745A6">
            <w:pPr>
              <w:pStyle w:val="BodyText"/>
              <w:numPr>
                <w:ilvl w:val="0"/>
                <w:numId w:val="70"/>
              </w:numPr>
              <w:spacing w:before="0" w:after="0"/>
            </w:pPr>
          </w:p>
        </w:tc>
        <w:tc>
          <w:tcPr>
            <w:tcW w:w="3206" w:type="dxa"/>
          </w:tcPr>
          <w:p w:rsidR="001173FC" w:rsidRPr="007A59E4" w:rsidRDefault="001173FC" w:rsidP="001173FC">
            <w:pPr>
              <w:pStyle w:val="BodyText"/>
              <w:spacing w:after="0"/>
            </w:pPr>
            <w:r w:rsidRPr="007A59E4">
              <w:t>Container weight</w:t>
            </w:r>
          </w:p>
        </w:tc>
        <w:tc>
          <w:tcPr>
            <w:tcW w:w="6426" w:type="dxa"/>
          </w:tcPr>
          <w:p w:rsidR="001173FC" w:rsidRPr="007A59E4" w:rsidRDefault="001173FC" w:rsidP="001173FC">
            <w:pPr>
              <w:pStyle w:val="BodyText"/>
              <w:numPr>
                <w:ilvl w:val="0"/>
                <w:numId w:val="64"/>
              </w:numPr>
              <w:spacing w:before="0" w:after="0"/>
            </w:pPr>
            <w:r w:rsidRPr="007A59E4">
              <w:t>(Decimal) Weight in pounds for the container type selected by the user.  Accuracy to 2 decimal points.</w:t>
            </w:r>
          </w:p>
        </w:tc>
      </w:tr>
      <w:tr w:rsidR="001173FC" w:rsidRPr="007A59E4" w:rsidTr="001173FC">
        <w:trPr>
          <w:cantSplit/>
        </w:trPr>
        <w:tc>
          <w:tcPr>
            <w:tcW w:w="468" w:type="dxa"/>
          </w:tcPr>
          <w:p w:rsidR="001173FC" w:rsidRPr="007A59E4" w:rsidRDefault="001173FC" w:rsidP="007745A6">
            <w:pPr>
              <w:pStyle w:val="BodyText"/>
              <w:numPr>
                <w:ilvl w:val="0"/>
                <w:numId w:val="70"/>
              </w:numPr>
              <w:spacing w:before="0" w:after="0"/>
            </w:pPr>
          </w:p>
        </w:tc>
        <w:tc>
          <w:tcPr>
            <w:tcW w:w="3206" w:type="dxa"/>
          </w:tcPr>
          <w:p w:rsidR="001173FC" w:rsidRPr="007A59E4" w:rsidRDefault="001173FC" w:rsidP="001173FC">
            <w:pPr>
              <w:pStyle w:val="BodyText"/>
              <w:spacing w:after="0"/>
            </w:pPr>
            <w:r w:rsidRPr="007A59E4">
              <w:t>Container Cost</w:t>
            </w:r>
          </w:p>
        </w:tc>
        <w:tc>
          <w:tcPr>
            <w:tcW w:w="6426" w:type="dxa"/>
          </w:tcPr>
          <w:p w:rsidR="001173FC" w:rsidRPr="007A59E4" w:rsidRDefault="001173FC" w:rsidP="001173FC">
            <w:pPr>
              <w:pStyle w:val="BodyText"/>
              <w:numPr>
                <w:ilvl w:val="0"/>
                <w:numId w:val="64"/>
              </w:numPr>
              <w:spacing w:before="0" w:after="0"/>
            </w:pPr>
            <w:r w:rsidRPr="007A59E4">
              <w:t xml:space="preserve">(Currency) Cost per </w:t>
            </w:r>
            <w:r w:rsidR="006115D5">
              <w:t>item</w:t>
            </w:r>
            <w:r w:rsidRPr="007A59E4">
              <w:t xml:space="preserve"> for this type of container.</w:t>
            </w:r>
          </w:p>
        </w:tc>
      </w:tr>
      <w:tr w:rsidR="001173FC" w:rsidRPr="007A59E4" w:rsidTr="001173FC">
        <w:trPr>
          <w:cantSplit/>
        </w:trPr>
        <w:tc>
          <w:tcPr>
            <w:tcW w:w="468" w:type="dxa"/>
          </w:tcPr>
          <w:p w:rsidR="001173FC" w:rsidRPr="007A59E4" w:rsidRDefault="001173FC" w:rsidP="007745A6">
            <w:pPr>
              <w:pStyle w:val="BodyText"/>
              <w:numPr>
                <w:ilvl w:val="0"/>
                <w:numId w:val="70"/>
              </w:numPr>
              <w:spacing w:before="0" w:after="0"/>
            </w:pPr>
          </w:p>
        </w:tc>
        <w:tc>
          <w:tcPr>
            <w:tcW w:w="3206" w:type="dxa"/>
          </w:tcPr>
          <w:p w:rsidR="001173FC" w:rsidRPr="007A59E4" w:rsidRDefault="001173FC" w:rsidP="001173FC">
            <w:pPr>
              <w:pStyle w:val="BodyText"/>
              <w:spacing w:after="0"/>
            </w:pPr>
            <w:r w:rsidRPr="007A59E4">
              <w:t>Station type name</w:t>
            </w:r>
          </w:p>
        </w:tc>
        <w:tc>
          <w:tcPr>
            <w:tcW w:w="6426" w:type="dxa"/>
          </w:tcPr>
          <w:p w:rsidR="001173FC" w:rsidRPr="007A59E4" w:rsidRDefault="001173FC" w:rsidP="001173FC">
            <w:pPr>
              <w:pStyle w:val="BodyText"/>
              <w:spacing w:after="0"/>
            </w:pPr>
            <w:r w:rsidRPr="007A59E4">
              <w:t>Button name of the Station type</w:t>
            </w:r>
          </w:p>
        </w:tc>
      </w:tr>
      <w:tr w:rsidR="001173FC" w:rsidRPr="007A59E4" w:rsidTr="001173FC">
        <w:trPr>
          <w:cantSplit/>
        </w:trPr>
        <w:tc>
          <w:tcPr>
            <w:tcW w:w="468" w:type="dxa"/>
          </w:tcPr>
          <w:p w:rsidR="001173FC" w:rsidRPr="007A59E4" w:rsidRDefault="001173FC" w:rsidP="007745A6">
            <w:pPr>
              <w:pStyle w:val="BodyText"/>
              <w:numPr>
                <w:ilvl w:val="0"/>
                <w:numId w:val="70"/>
              </w:numPr>
              <w:spacing w:before="0" w:after="0"/>
            </w:pPr>
          </w:p>
        </w:tc>
        <w:tc>
          <w:tcPr>
            <w:tcW w:w="3206" w:type="dxa"/>
          </w:tcPr>
          <w:p w:rsidR="001173FC" w:rsidRPr="007A59E4" w:rsidRDefault="001173FC" w:rsidP="001173FC">
            <w:pPr>
              <w:pStyle w:val="BodyText"/>
              <w:spacing w:after="0"/>
            </w:pPr>
            <w:r w:rsidRPr="007A59E4">
              <w:t>Station type ID</w:t>
            </w:r>
          </w:p>
        </w:tc>
        <w:tc>
          <w:tcPr>
            <w:tcW w:w="6426" w:type="dxa"/>
          </w:tcPr>
          <w:p w:rsidR="001173FC" w:rsidRPr="007A59E4" w:rsidRDefault="001173FC" w:rsidP="001173FC">
            <w:pPr>
              <w:pStyle w:val="BodyText"/>
              <w:numPr>
                <w:ilvl w:val="0"/>
                <w:numId w:val="64"/>
              </w:numPr>
              <w:spacing w:before="0" w:after="0"/>
            </w:pPr>
            <w:r w:rsidRPr="007A59E4">
              <w:t xml:space="preserve">ID (Primary key) for the station type for this transaction. </w:t>
            </w:r>
          </w:p>
          <w:p w:rsidR="001173FC" w:rsidRPr="007A59E4" w:rsidRDefault="001173FC" w:rsidP="001173FC">
            <w:pPr>
              <w:pStyle w:val="BodyText"/>
              <w:numPr>
                <w:ilvl w:val="0"/>
                <w:numId w:val="64"/>
              </w:numPr>
              <w:spacing w:before="0" w:after="0"/>
            </w:pPr>
            <w:r w:rsidRPr="007A59E4">
              <w:t>Can be blank</w:t>
            </w:r>
          </w:p>
        </w:tc>
      </w:tr>
      <w:tr w:rsidR="001173FC" w:rsidRPr="007A59E4" w:rsidTr="001173FC">
        <w:trPr>
          <w:cantSplit/>
        </w:trPr>
        <w:tc>
          <w:tcPr>
            <w:tcW w:w="468" w:type="dxa"/>
          </w:tcPr>
          <w:p w:rsidR="001173FC" w:rsidRPr="007A59E4" w:rsidRDefault="001173FC" w:rsidP="007745A6">
            <w:pPr>
              <w:pStyle w:val="BodyText"/>
              <w:numPr>
                <w:ilvl w:val="0"/>
                <w:numId w:val="70"/>
              </w:numPr>
              <w:spacing w:before="0" w:after="0"/>
            </w:pPr>
          </w:p>
        </w:tc>
        <w:tc>
          <w:tcPr>
            <w:tcW w:w="3206" w:type="dxa"/>
          </w:tcPr>
          <w:p w:rsidR="001173FC" w:rsidRPr="007A59E4" w:rsidRDefault="001173FC" w:rsidP="001173FC">
            <w:pPr>
              <w:pStyle w:val="BodyText"/>
              <w:spacing w:after="0"/>
            </w:pPr>
            <w:r w:rsidRPr="007A59E4">
              <w:t>Disposition type name</w:t>
            </w:r>
          </w:p>
        </w:tc>
        <w:tc>
          <w:tcPr>
            <w:tcW w:w="6426" w:type="dxa"/>
          </w:tcPr>
          <w:p w:rsidR="001173FC" w:rsidRPr="007A59E4" w:rsidRDefault="001173FC" w:rsidP="001173FC">
            <w:pPr>
              <w:pStyle w:val="BodyText"/>
              <w:spacing w:after="0"/>
            </w:pPr>
            <w:r w:rsidRPr="007A59E4">
              <w:t>Button name of the Disposition type</w:t>
            </w:r>
          </w:p>
        </w:tc>
      </w:tr>
      <w:tr w:rsidR="001173FC" w:rsidRPr="007A59E4" w:rsidTr="001173FC">
        <w:trPr>
          <w:cantSplit/>
        </w:trPr>
        <w:tc>
          <w:tcPr>
            <w:tcW w:w="468" w:type="dxa"/>
          </w:tcPr>
          <w:p w:rsidR="001173FC" w:rsidRPr="007A59E4" w:rsidRDefault="001173FC" w:rsidP="007745A6">
            <w:pPr>
              <w:pStyle w:val="BodyText"/>
              <w:numPr>
                <w:ilvl w:val="0"/>
                <w:numId w:val="70"/>
              </w:numPr>
              <w:spacing w:before="0" w:after="0"/>
            </w:pPr>
          </w:p>
        </w:tc>
        <w:tc>
          <w:tcPr>
            <w:tcW w:w="3206" w:type="dxa"/>
          </w:tcPr>
          <w:p w:rsidR="001173FC" w:rsidRPr="007A59E4" w:rsidRDefault="001173FC" w:rsidP="001173FC">
            <w:pPr>
              <w:pStyle w:val="BodyText"/>
              <w:spacing w:after="0"/>
            </w:pPr>
            <w:r w:rsidRPr="007A59E4">
              <w:t>Disposition type ID</w:t>
            </w:r>
          </w:p>
        </w:tc>
        <w:tc>
          <w:tcPr>
            <w:tcW w:w="6426" w:type="dxa"/>
          </w:tcPr>
          <w:p w:rsidR="001173FC" w:rsidRPr="007A59E4" w:rsidRDefault="001173FC" w:rsidP="001173FC">
            <w:pPr>
              <w:pStyle w:val="BodyText"/>
              <w:numPr>
                <w:ilvl w:val="0"/>
                <w:numId w:val="64"/>
              </w:numPr>
              <w:spacing w:before="0" w:after="0"/>
            </w:pPr>
            <w:r w:rsidRPr="007A59E4">
              <w:t xml:space="preserve">ID (Primary key) for the disposition type for this transaction. </w:t>
            </w:r>
          </w:p>
          <w:p w:rsidR="001173FC" w:rsidRPr="007A59E4" w:rsidRDefault="001173FC" w:rsidP="001173FC">
            <w:pPr>
              <w:pStyle w:val="BodyText"/>
              <w:numPr>
                <w:ilvl w:val="0"/>
                <w:numId w:val="64"/>
              </w:numPr>
              <w:spacing w:before="0" w:after="0"/>
            </w:pPr>
            <w:r w:rsidRPr="007A59E4">
              <w:t>Can be blank</w:t>
            </w:r>
          </w:p>
        </w:tc>
      </w:tr>
      <w:tr w:rsidR="001173FC" w:rsidRPr="007A59E4" w:rsidTr="001173FC">
        <w:trPr>
          <w:cantSplit/>
        </w:trPr>
        <w:tc>
          <w:tcPr>
            <w:tcW w:w="468" w:type="dxa"/>
          </w:tcPr>
          <w:p w:rsidR="001173FC" w:rsidRPr="007A59E4" w:rsidRDefault="001173FC" w:rsidP="007745A6">
            <w:pPr>
              <w:pStyle w:val="BodyText"/>
              <w:numPr>
                <w:ilvl w:val="0"/>
                <w:numId w:val="70"/>
              </w:numPr>
              <w:spacing w:before="0" w:after="0"/>
            </w:pPr>
          </w:p>
        </w:tc>
        <w:tc>
          <w:tcPr>
            <w:tcW w:w="3206" w:type="dxa"/>
          </w:tcPr>
          <w:p w:rsidR="001173FC" w:rsidRPr="007A59E4" w:rsidRDefault="001173FC" w:rsidP="001173FC">
            <w:pPr>
              <w:pStyle w:val="BodyText"/>
              <w:spacing w:after="0"/>
            </w:pPr>
            <w:r w:rsidRPr="007A59E4">
              <w:t>Daypart type name</w:t>
            </w:r>
          </w:p>
        </w:tc>
        <w:tc>
          <w:tcPr>
            <w:tcW w:w="6426" w:type="dxa"/>
          </w:tcPr>
          <w:p w:rsidR="001173FC" w:rsidRPr="007A59E4" w:rsidRDefault="001173FC" w:rsidP="001173FC">
            <w:pPr>
              <w:pStyle w:val="BodyText"/>
              <w:spacing w:after="0"/>
            </w:pPr>
            <w:r w:rsidRPr="007A59E4">
              <w:t>Button name of the Daypart type</w:t>
            </w:r>
          </w:p>
        </w:tc>
      </w:tr>
      <w:tr w:rsidR="001173FC" w:rsidRPr="007A59E4" w:rsidTr="001173FC">
        <w:trPr>
          <w:cantSplit/>
        </w:trPr>
        <w:tc>
          <w:tcPr>
            <w:tcW w:w="468" w:type="dxa"/>
          </w:tcPr>
          <w:p w:rsidR="001173FC" w:rsidRPr="007A59E4" w:rsidRDefault="001173FC" w:rsidP="007745A6">
            <w:pPr>
              <w:pStyle w:val="BodyText"/>
              <w:numPr>
                <w:ilvl w:val="0"/>
                <w:numId w:val="70"/>
              </w:numPr>
              <w:spacing w:before="0" w:after="0"/>
            </w:pPr>
          </w:p>
        </w:tc>
        <w:tc>
          <w:tcPr>
            <w:tcW w:w="3206" w:type="dxa"/>
          </w:tcPr>
          <w:p w:rsidR="001173FC" w:rsidRPr="007A59E4" w:rsidRDefault="001173FC" w:rsidP="001173FC">
            <w:pPr>
              <w:pStyle w:val="BodyText"/>
              <w:spacing w:after="0"/>
            </w:pPr>
            <w:r w:rsidRPr="007A59E4">
              <w:t>Daypart type ID</w:t>
            </w:r>
          </w:p>
        </w:tc>
        <w:tc>
          <w:tcPr>
            <w:tcW w:w="6426" w:type="dxa"/>
          </w:tcPr>
          <w:p w:rsidR="001173FC" w:rsidRPr="007A59E4" w:rsidRDefault="001173FC" w:rsidP="001173FC">
            <w:pPr>
              <w:pStyle w:val="BodyText"/>
              <w:numPr>
                <w:ilvl w:val="0"/>
                <w:numId w:val="64"/>
              </w:numPr>
              <w:spacing w:before="0" w:after="0"/>
            </w:pPr>
            <w:r w:rsidRPr="007A59E4">
              <w:t xml:space="preserve">ID (Primary key) for the daypart for this transaction. </w:t>
            </w:r>
          </w:p>
          <w:p w:rsidR="001173FC" w:rsidRPr="007A59E4" w:rsidRDefault="001173FC" w:rsidP="001173FC">
            <w:pPr>
              <w:pStyle w:val="BodyText"/>
              <w:numPr>
                <w:ilvl w:val="0"/>
                <w:numId w:val="64"/>
              </w:numPr>
              <w:spacing w:before="0" w:after="0"/>
            </w:pPr>
            <w:r w:rsidRPr="007A59E4">
              <w:t>Can be blank</w:t>
            </w:r>
          </w:p>
        </w:tc>
      </w:tr>
      <w:tr w:rsidR="00790467" w:rsidRPr="00EE57E9" w:rsidTr="001173FC">
        <w:trPr>
          <w:cantSplit/>
        </w:trPr>
        <w:tc>
          <w:tcPr>
            <w:tcW w:w="468" w:type="dxa"/>
          </w:tcPr>
          <w:p w:rsidR="00790467" w:rsidRPr="00EE57E9" w:rsidRDefault="00790467" w:rsidP="007745A6">
            <w:pPr>
              <w:pStyle w:val="BodyText"/>
              <w:numPr>
                <w:ilvl w:val="0"/>
                <w:numId w:val="70"/>
              </w:numPr>
              <w:spacing w:before="0" w:after="0"/>
              <w:rPr>
                <w:color w:val="FF0000"/>
              </w:rPr>
            </w:pPr>
          </w:p>
        </w:tc>
        <w:tc>
          <w:tcPr>
            <w:tcW w:w="3206" w:type="dxa"/>
          </w:tcPr>
          <w:p w:rsidR="00790467" w:rsidRPr="00EE57E9" w:rsidRDefault="00790467" w:rsidP="00790467">
            <w:pPr>
              <w:pStyle w:val="BodyText"/>
              <w:spacing w:after="0"/>
              <w:rPr>
                <w:color w:val="FF0000"/>
              </w:rPr>
            </w:pPr>
            <w:r w:rsidRPr="00EE57E9">
              <w:rPr>
                <w:color w:val="FF0000"/>
              </w:rPr>
              <w:t xml:space="preserve">EO (Event Order) </w:t>
            </w:r>
            <w:r w:rsidR="00EE57E9" w:rsidRPr="00EE57E9">
              <w:rPr>
                <w:color w:val="FF0000"/>
              </w:rPr>
              <w:t>Number</w:t>
            </w:r>
          </w:p>
        </w:tc>
        <w:tc>
          <w:tcPr>
            <w:tcW w:w="6426" w:type="dxa"/>
          </w:tcPr>
          <w:p w:rsidR="00790467" w:rsidRPr="00EE57E9" w:rsidRDefault="00EE57E9" w:rsidP="001173FC">
            <w:pPr>
              <w:pStyle w:val="BodyText"/>
              <w:numPr>
                <w:ilvl w:val="0"/>
                <w:numId w:val="64"/>
              </w:numPr>
              <w:spacing w:before="0" w:after="0"/>
              <w:rPr>
                <w:color w:val="FF0000"/>
              </w:rPr>
            </w:pPr>
            <w:r w:rsidRPr="00EE57E9">
              <w:rPr>
                <w:color w:val="FF0000"/>
              </w:rPr>
              <w:t>Event Order number for this transaction, not the TypeID.</w:t>
            </w:r>
          </w:p>
          <w:p w:rsidR="00790467" w:rsidRDefault="00790467" w:rsidP="001173FC">
            <w:pPr>
              <w:pStyle w:val="BodyText"/>
              <w:numPr>
                <w:ilvl w:val="0"/>
                <w:numId w:val="64"/>
              </w:numPr>
              <w:spacing w:before="0" w:after="0"/>
              <w:rPr>
                <w:color w:val="FF0000"/>
              </w:rPr>
            </w:pPr>
            <w:r w:rsidRPr="00EE57E9">
              <w:rPr>
                <w:color w:val="FF0000"/>
              </w:rPr>
              <w:t>Can be blank</w:t>
            </w:r>
          </w:p>
          <w:p w:rsidR="00EE57E9" w:rsidRPr="00EE57E9" w:rsidRDefault="00EE57E9" w:rsidP="001173FC">
            <w:pPr>
              <w:pStyle w:val="BodyText"/>
              <w:numPr>
                <w:ilvl w:val="0"/>
                <w:numId w:val="64"/>
              </w:numPr>
              <w:spacing w:before="0" w:after="0"/>
              <w:rPr>
                <w:color w:val="FF0000"/>
              </w:rPr>
            </w:pPr>
            <w:r>
              <w:rPr>
                <w:color w:val="FF0000"/>
              </w:rPr>
              <w:t>On import waste, VWA attempts to find an EO with this number – if one exists then that is set to be the EO Type for this transaction.  If one doesn’t exist then a new EO Type is created for this number.</w:t>
            </w:r>
          </w:p>
        </w:tc>
      </w:tr>
      <w:tr w:rsidR="001173FC" w:rsidRPr="007A59E4" w:rsidTr="001173FC">
        <w:trPr>
          <w:cantSplit/>
        </w:trPr>
        <w:tc>
          <w:tcPr>
            <w:tcW w:w="468" w:type="dxa"/>
          </w:tcPr>
          <w:p w:rsidR="001173FC" w:rsidRPr="007A59E4" w:rsidRDefault="001173FC" w:rsidP="007745A6">
            <w:pPr>
              <w:pStyle w:val="BodyText"/>
              <w:numPr>
                <w:ilvl w:val="0"/>
                <w:numId w:val="70"/>
              </w:numPr>
              <w:spacing w:before="0" w:after="0"/>
            </w:pPr>
          </w:p>
        </w:tc>
        <w:tc>
          <w:tcPr>
            <w:tcW w:w="3206" w:type="dxa"/>
          </w:tcPr>
          <w:p w:rsidR="001173FC" w:rsidRPr="007A59E4" w:rsidRDefault="001173FC" w:rsidP="001173FC">
            <w:pPr>
              <w:pStyle w:val="BodyText"/>
              <w:spacing w:after="0"/>
            </w:pPr>
            <w:r w:rsidRPr="007A59E4">
              <w:t>User type name</w:t>
            </w:r>
          </w:p>
        </w:tc>
        <w:tc>
          <w:tcPr>
            <w:tcW w:w="6426" w:type="dxa"/>
          </w:tcPr>
          <w:p w:rsidR="001173FC" w:rsidRPr="007A59E4" w:rsidRDefault="001173FC" w:rsidP="001173FC">
            <w:pPr>
              <w:pStyle w:val="BodyText"/>
              <w:spacing w:after="0"/>
            </w:pPr>
            <w:r w:rsidRPr="007A59E4">
              <w:t>Button name of the user type</w:t>
            </w:r>
          </w:p>
        </w:tc>
      </w:tr>
      <w:tr w:rsidR="001173FC" w:rsidRPr="007A59E4" w:rsidTr="001173FC">
        <w:trPr>
          <w:cantSplit/>
        </w:trPr>
        <w:tc>
          <w:tcPr>
            <w:tcW w:w="468" w:type="dxa"/>
          </w:tcPr>
          <w:p w:rsidR="001173FC" w:rsidRPr="007A59E4" w:rsidRDefault="001173FC" w:rsidP="007745A6">
            <w:pPr>
              <w:pStyle w:val="BodyText"/>
              <w:numPr>
                <w:ilvl w:val="0"/>
                <w:numId w:val="70"/>
              </w:numPr>
              <w:spacing w:before="0" w:after="0"/>
            </w:pPr>
          </w:p>
        </w:tc>
        <w:tc>
          <w:tcPr>
            <w:tcW w:w="3206" w:type="dxa"/>
          </w:tcPr>
          <w:p w:rsidR="001173FC" w:rsidRPr="007A59E4" w:rsidRDefault="001173FC" w:rsidP="001173FC">
            <w:pPr>
              <w:pStyle w:val="BodyText"/>
              <w:spacing w:after="0"/>
            </w:pPr>
            <w:r w:rsidRPr="007A59E4">
              <w:t>User type ID</w:t>
            </w:r>
          </w:p>
        </w:tc>
        <w:tc>
          <w:tcPr>
            <w:tcW w:w="6426" w:type="dxa"/>
          </w:tcPr>
          <w:p w:rsidR="001173FC" w:rsidRPr="007A59E4" w:rsidRDefault="001173FC" w:rsidP="001173FC">
            <w:pPr>
              <w:pStyle w:val="BodyText"/>
              <w:numPr>
                <w:ilvl w:val="0"/>
                <w:numId w:val="64"/>
              </w:numPr>
              <w:spacing w:before="0" w:after="0"/>
            </w:pPr>
            <w:r w:rsidRPr="007A59E4">
              <w:t xml:space="preserve">ID (Primary key) for the user who logged this transaction. </w:t>
            </w:r>
          </w:p>
          <w:p w:rsidR="001173FC" w:rsidRPr="007A59E4" w:rsidRDefault="001173FC" w:rsidP="001173FC">
            <w:pPr>
              <w:pStyle w:val="BodyText"/>
              <w:numPr>
                <w:ilvl w:val="0"/>
                <w:numId w:val="64"/>
              </w:numPr>
              <w:spacing w:before="0" w:after="0"/>
            </w:pPr>
            <w:r w:rsidRPr="007A59E4">
              <w:t>Can be blank</w:t>
            </w:r>
          </w:p>
        </w:tc>
      </w:tr>
      <w:tr w:rsidR="001173FC" w:rsidRPr="007A59E4" w:rsidTr="001173FC">
        <w:trPr>
          <w:cantSplit/>
        </w:trPr>
        <w:tc>
          <w:tcPr>
            <w:tcW w:w="468" w:type="dxa"/>
          </w:tcPr>
          <w:p w:rsidR="001173FC" w:rsidRPr="007A59E4" w:rsidRDefault="001173FC" w:rsidP="007745A6">
            <w:pPr>
              <w:pStyle w:val="BodyText"/>
              <w:numPr>
                <w:ilvl w:val="0"/>
                <w:numId w:val="70"/>
              </w:numPr>
              <w:spacing w:before="0" w:after="0"/>
            </w:pPr>
          </w:p>
        </w:tc>
        <w:tc>
          <w:tcPr>
            <w:tcW w:w="3206" w:type="dxa"/>
          </w:tcPr>
          <w:p w:rsidR="001173FC" w:rsidRPr="007A59E4" w:rsidRDefault="001173FC" w:rsidP="001173FC">
            <w:pPr>
              <w:pStyle w:val="BodyText"/>
              <w:spacing w:after="0"/>
            </w:pPr>
            <w:r w:rsidRPr="007A59E4">
              <w:t>User-Defined Question - Button Name</w:t>
            </w:r>
          </w:p>
        </w:tc>
        <w:tc>
          <w:tcPr>
            <w:tcW w:w="6426" w:type="dxa"/>
          </w:tcPr>
          <w:p w:rsidR="001173FC" w:rsidRPr="007A59E4" w:rsidRDefault="001173FC" w:rsidP="001173FC">
            <w:pPr>
              <w:pStyle w:val="BodyText"/>
              <w:spacing w:after="0"/>
            </w:pPr>
            <w:r w:rsidRPr="007A59E4">
              <w:t>Fully qualified name of the Button that the user selected in response to the User-Defined Question, in the form:</w:t>
            </w:r>
          </w:p>
          <w:p w:rsidR="001173FC" w:rsidRPr="007A59E4" w:rsidRDefault="001173FC" w:rsidP="001173FC">
            <w:pPr>
              <w:pStyle w:val="BodyText"/>
              <w:numPr>
                <w:ilvl w:val="0"/>
                <w:numId w:val="64"/>
              </w:numPr>
              <w:spacing w:before="0" w:after="0"/>
            </w:pPr>
            <w:r w:rsidRPr="007A59E4">
              <w:t>\Menu\submenu\...\name</w:t>
            </w:r>
          </w:p>
        </w:tc>
      </w:tr>
      <w:tr w:rsidR="001173FC" w:rsidRPr="007D7A73" w:rsidTr="001173FC">
        <w:trPr>
          <w:cantSplit/>
        </w:trPr>
        <w:tc>
          <w:tcPr>
            <w:tcW w:w="468" w:type="dxa"/>
          </w:tcPr>
          <w:p w:rsidR="001173FC" w:rsidRPr="007D7A73" w:rsidRDefault="001173FC" w:rsidP="007745A6">
            <w:pPr>
              <w:pStyle w:val="BodyText"/>
              <w:numPr>
                <w:ilvl w:val="0"/>
                <w:numId w:val="70"/>
              </w:numPr>
              <w:spacing w:before="0" w:after="0"/>
              <w:rPr>
                <w:color w:val="FF0000"/>
              </w:rPr>
            </w:pPr>
          </w:p>
        </w:tc>
        <w:tc>
          <w:tcPr>
            <w:tcW w:w="3206" w:type="dxa"/>
          </w:tcPr>
          <w:p w:rsidR="001173FC" w:rsidRPr="007D7A73" w:rsidRDefault="001173FC" w:rsidP="001173FC">
            <w:pPr>
              <w:pStyle w:val="BodyText"/>
              <w:spacing w:after="0"/>
              <w:rPr>
                <w:color w:val="FF0000"/>
              </w:rPr>
            </w:pPr>
            <w:r w:rsidRPr="007D7A73">
              <w:rPr>
                <w:color w:val="FF0000"/>
              </w:rPr>
              <w:t>NItems (Wasted number of items)</w:t>
            </w:r>
          </w:p>
        </w:tc>
        <w:tc>
          <w:tcPr>
            <w:tcW w:w="6426" w:type="dxa"/>
          </w:tcPr>
          <w:p w:rsidR="001173FC" w:rsidRDefault="001173FC" w:rsidP="001173FC">
            <w:pPr>
              <w:pStyle w:val="BodyText"/>
              <w:numPr>
                <w:ilvl w:val="0"/>
                <w:numId w:val="64"/>
              </w:numPr>
              <w:spacing w:before="0" w:after="0"/>
              <w:rPr>
                <w:color w:val="FF0000"/>
              </w:rPr>
            </w:pPr>
            <w:r w:rsidRPr="007D7A73">
              <w:rPr>
                <w:color w:val="FF0000"/>
              </w:rPr>
              <w:t>Multiplier – number of item</w:t>
            </w:r>
            <w:r w:rsidR="00B269EE">
              <w:rPr>
                <w:color w:val="FF0000"/>
              </w:rPr>
              <w:t>s that make up this transaction (1</w:t>
            </w:r>
            <w:r w:rsidRPr="007D7A73">
              <w:rPr>
                <w:color w:val="FF0000"/>
              </w:rPr>
              <w:t xml:space="preserve"> </w:t>
            </w:r>
            <w:r w:rsidR="007D7A73">
              <w:rPr>
                <w:color w:val="FF0000"/>
              </w:rPr>
              <w:t>–</w:t>
            </w:r>
            <w:r w:rsidRPr="007D7A73">
              <w:rPr>
                <w:color w:val="FF0000"/>
              </w:rPr>
              <w:t xml:space="preserve"> N</w:t>
            </w:r>
            <w:r w:rsidR="00B269EE">
              <w:rPr>
                <w:color w:val="FF0000"/>
              </w:rPr>
              <w:t>).</w:t>
            </w:r>
          </w:p>
          <w:p w:rsidR="007D7A73" w:rsidRDefault="007D7A73" w:rsidP="001173FC">
            <w:pPr>
              <w:pStyle w:val="BodyText"/>
              <w:numPr>
                <w:ilvl w:val="0"/>
                <w:numId w:val="64"/>
              </w:numPr>
              <w:spacing w:before="0" w:after="0"/>
              <w:rPr>
                <w:color w:val="FF0000"/>
              </w:rPr>
            </w:pPr>
            <w:r>
              <w:rPr>
                <w:color w:val="FF0000"/>
              </w:rPr>
              <w:t>If Memorized Transaction Item type – this is the number of items entered in by the user (closest integer</w:t>
            </w:r>
            <w:r w:rsidR="00B70BB3">
              <w:rPr>
                <w:color w:val="FF0000"/>
              </w:rPr>
              <w:t>?</w:t>
            </w:r>
            <w:r>
              <w:rPr>
                <w:color w:val="FF0000"/>
              </w:rPr>
              <w:t>)</w:t>
            </w:r>
          </w:p>
          <w:p w:rsidR="007D7A73" w:rsidRPr="007D7A73" w:rsidRDefault="007D7A73" w:rsidP="001173FC">
            <w:pPr>
              <w:pStyle w:val="BodyText"/>
              <w:numPr>
                <w:ilvl w:val="0"/>
                <w:numId w:val="64"/>
              </w:numPr>
              <w:spacing w:before="0" w:after="0"/>
              <w:rPr>
                <w:color w:val="FF0000"/>
              </w:rPr>
            </w:pPr>
            <w:r>
              <w:rPr>
                <w:color w:val="FF0000"/>
              </w:rPr>
              <w:t>if Memorized Transaction Weight  mode entry –this is always going to be 1</w:t>
            </w:r>
          </w:p>
        </w:tc>
      </w:tr>
      <w:tr w:rsidR="001173FC" w:rsidRPr="00540511" w:rsidTr="001173FC">
        <w:trPr>
          <w:cantSplit/>
        </w:trPr>
        <w:tc>
          <w:tcPr>
            <w:tcW w:w="468" w:type="dxa"/>
          </w:tcPr>
          <w:p w:rsidR="001173FC" w:rsidRPr="00540511" w:rsidRDefault="001173FC" w:rsidP="007745A6">
            <w:pPr>
              <w:pStyle w:val="BodyText"/>
              <w:numPr>
                <w:ilvl w:val="0"/>
                <w:numId w:val="70"/>
              </w:numPr>
              <w:spacing w:before="0" w:after="0"/>
              <w:rPr>
                <w:color w:val="339966"/>
              </w:rPr>
            </w:pPr>
          </w:p>
        </w:tc>
        <w:tc>
          <w:tcPr>
            <w:tcW w:w="3206" w:type="dxa"/>
          </w:tcPr>
          <w:p w:rsidR="001173FC" w:rsidRPr="00540511" w:rsidRDefault="001173FC" w:rsidP="001173FC">
            <w:pPr>
              <w:pStyle w:val="BodyText"/>
              <w:spacing w:after="0"/>
              <w:rPr>
                <w:color w:val="339966"/>
              </w:rPr>
            </w:pPr>
            <w:r w:rsidRPr="00540511">
              <w:rPr>
                <w:color w:val="339966"/>
              </w:rPr>
              <w:t>Recording Method</w:t>
            </w:r>
          </w:p>
        </w:tc>
        <w:tc>
          <w:tcPr>
            <w:tcW w:w="6426" w:type="dxa"/>
          </w:tcPr>
          <w:p w:rsidR="001173FC" w:rsidRPr="00540511" w:rsidRDefault="001173FC" w:rsidP="001173FC">
            <w:pPr>
              <w:pStyle w:val="BodyText"/>
              <w:numPr>
                <w:ilvl w:val="0"/>
                <w:numId w:val="64"/>
              </w:numPr>
              <w:spacing w:before="0" w:after="0"/>
              <w:rPr>
                <w:color w:val="339966"/>
              </w:rPr>
            </w:pPr>
            <w:r w:rsidRPr="00540511">
              <w:rPr>
                <w:color w:val="339966"/>
              </w:rPr>
              <w:t xml:space="preserve">0 =&gt; Standard Waste </w:t>
            </w:r>
            <w:smartTag w:uri="urn:schemas-microsoft-com:office:smarttags" w:element="place">
              <w:r w:rsidRPr="00540511">
                <w:rPr>
                  <w:color w:val="339966"/>
                </w:rPr>
                <w:t>Loop</w:t>
              </w:r>
            </w:smartTag>
          </w:p>
          <w:p w:rsidR="001173FC" w:rsidRPr="00540511" w:rsidRDefault="001173FC" w:rsidP="001173FC">
            <w:pPr>
              <w:pStyle w:val="BodyText"/>
              <w:numPr>
                <w:ilvl w:val="0"/>
                <w:numId w:val="64"/>
              </w:numPr>
              <w:spacing w:before="0" w:after="0"/>
              <w:rPr>
                <w:color w:val="339966"/>
              </w:rPr>
            </w:pPr>
            <w:r w:rsidRPr="00540511">
              <w:rPr>
                <w:color w:val="339966"/>
              </w:rPr>
              <w:t>1 =&gt; Memorized Transaction</w:t>
            </w:r>
            <w:r w:rsidR="00540511" w:rsidRPr="00540511">
              <w:rPr>
                <w:color w:val="339966"/>
              </w:rPr>
              <w:t xml:space="preserve"> - Weight</w:t>
            </w:r>
          </w:p>
          <w:p w:rsidR="00071058" w:rsidRPr="00540511" w:rsidRDefault="00071058" w:rsidP="001173FC">
            <w:pPr>
              <w:pStyle w:val="BodyText"/>
              <w:numPr>
                <w:ilvl w:val="0"/>
                <w:numId w:val="64"/>
              </w:numPr>
              <w:spacing w:before="0" w:after="0"/>
              <w:rPr>
                <w:color w:val="339966"/>
              </w:rPr>
            </w:pPr>
            <w:r w:rsidRPr="00540511">
              <w:rPr>
                <w:color w:val="339966"/>
              </w:rPr>
              <w:t>2 =&gt; Entered by Volume</w:t>
            </w:r>
          </w:p>
          <w:p w:rsidR="00540511" w:rsidRDefault="00540511" w:rsidP="00540511">
            <w:pPr>
              <w:pStyle w:val="BodyText"/>
              <w:numPr>
                <w:ilvl w:val="0"/>
                <w:numId w:val="64"/>
              </w:numPr>
              <w:spacing w:before="0" w:after="0"/>
              <w:rPr>
                <w:color w:val="339966"/>
              </w:rPr>
            </w:pPr>
            <w:r w:rsidRPr="00540511">
              <w:rPr>
                <w:color w:val="339966"/>
              </w:rPr>
              <w:t xml:space="preserve">3 =&gt; Memorized Transaction </w:t>
            </w:r>
            <w:r w:rsidR="00E81B35">
              <w:rPr>
                <w:color w:val="339966"/>
              </w:rPr>
              <w:t>–</w:t>
            </w:r>
            <w:r w:rsidRPr="00540511">
              <w:rPr>
                <w:color w:val="339966"/>
              </w:rPr>
              <w:t xml:space="preserve"> Items</w:t>
            </w:r>
          </w:p>
          <w:p w:rsidR="00E81B35" w:rsidRDefault="00E81B35" w:rsidP="00540511">
            <w:pPr>
              <w:pStyle w:val="BodyText"/>
              <w:numPr>
                <w:ilvl w:val="0"/>
                <w:numId w:val="64"/>
              </w:numPr>
              <w:spacing w:before="0" w:after="0"/>
              <w:rPr>
                <w:color w:val="339966"/>
              </w:rPr>
            </w:pPr>
            <w:r>
              <w:rPr>
                <w:color w:val="339966"/>
              </w:rPr>
              <w:t>4 =&gt; Manual Entry from VWA</w:t>
            </w:r>
          </w:p>
          <w:p w:rsidR="00E81B35" w:rsidRPr="00540511" w:rsidRDefault="00E81B35" w:rsidP="00540511">
            <w:pPr>
              <w:pStyle w:val="BodyText"/>
              <w:numPr>
                <w:ilvl w:val="0"/>
                <w:numId w:val="64"/>
              </w:numPr>
              <w:spacing w:before="0" w:after="0"/>
              <w:rPr>
                <w:color w:val="339966"/>
              </w:rPr>
            </w:pPr>
            <w:r>
              <w:rPr>
                <w:color w:val="339966"/>
              </w:rPr>
              <w:t>5 =&gt; Manual Entry from VWT</w:t>
            </w:r>
          </w:p>
        </w:tc>
      </w:tr>
      <w:tr w:rsidR="00823DBA" w:rsidRPr="006D1795" w:rsidTr="00823DBA">
        <w:trPr>
          <w:cantSplit/>
        </w:trPr>
        <w:tc>
          <w:tcPr>
            <w:tcW w:w="468" w:type="dxa"/>
          </w:tcPr>
          <w:p w:rsidR="00823DBA" w:rsidRPr="006D1795" w:rsidRDefault="00823DBA" w:rsidP="00823DBA">
            <w:pPr>
              <w:pStyle w:val="BodyText"/>
              <w:numPr>
                <w:ilvl w:val="0"/>
                <w:numId w:val="70"/>
              </w:numPr>
              <w:spacing w:before="0" w:after="0"/>
              <w:rPr>
                <w:color w:val="FF0000"/>
              </w:rPr>
            </w:pPr>
          </w:p>
        </w:tc>
        <w:tc>
          <w:tcPr>
            <w:tcW w:w="3206" w:type="dxa"/>
          </w:tcPr>
          <w:p w:rsidR="00823DBA" w:rsidRPr="006D1795" w:rsidRDefault="00823DBA" w:rsidP="00823DBA">
            <w:pPr>
              <w:pStyle w:val="BodyText"/>
              <w:spacing w:after="0"/>
              <w:rPr>
                <w:color w:val="FF0000"/>
              </w:rPr>
            </w:pPr>
            <w:r w:rsidRPr="006D1795">
              <w:rPr>
                <w:color w:val="FF0000"/>
              </w:rPr>
              <w:t>Produced Amount User Entry (in Units of Measure)</w:t>
            </w:r>
          </w:p>
        </w:tc>
        <w:tc>
          <w:tcPr>
            <w:tcW w:w="6426" w:type="dxa"/>
          </w:tcPr>
          <w:p w:rsidR="00823DBA" w:rsidRPr="006D1795" w:rsidRDefault="00823DBA" w:rsidP="00823DBA">
            <w:pPr>
              <w:pStyle w:val="BodyText"/>
              <w:spacing w:after="0"/>
              <w:rPr>
                <w:color w:val="FF0000"/>
              </w:rPr>
            </w:pPr>
            <w:r w:rsidRPr="006D1795">
              <w:rPr>
                <w:color w:val="FF0000"/>
              </w:rPr>
              <w:t>This is the number that the user entered in the Produced Amount dialog, in the units specified  below.</w:t>
            </w:r>
          </w:p>
        </w:tc>
      </w:tr>
      <w:tr w:rsidR="001173FC" w:rsidRPr="006D1795" w:rsidTr="001173FC">
        <w:trPr>
          <w:cantSplit/>
        </w:trPr>
        <w:tc>
          <w:tcPr>
            <w:tcW w:w="468" w:type="dxa"/>
          </w:tcPr>
          <w:p w:rsidR="001173FC" w:rsidRPr="006D1795" w:rsidRDefault="001173FC" w:rsidP="007745A6">
            <w:pPr>
              <w:pStyle w:val="BodyText"/>
              <w:numPr>
                <w:ilvl w:val="0"/>
                <w:numId w:val="70"/>
              </w:numPr>
              <w:spacing w:before="0" w:after="0"/>
              <w:rPr>
                <w:color w:val="FF0000"/>
              </w:rPr>
            </w:pPr>
          </w:p>
        </w:tc>
        <w:tc>
          <w:tcPr>
            <w:tcW w:w="3206" w:type="dxa"/>
          </w:tcPr>
          <w:p w:rsidR="001173FC" w:rsidRPr="006D1795" w:rsidRDefault="001173FC" w:rsidP="001173FC">
            <w:pPr>
              <w:pStyle w:val="BodyText"/>
              <w:spacing w:after="0"/>
              <w:rPr>
                <w:color w:val="FF0000"/>
              </w:rPr>
            </w:pPr>
            <w:r w:rsidRPr="006D1795">
              <w:rPr>
                <w:color w:val="FF0000"/>
              </w:rPr>
              <w:t xml:space="preserve">Units of Measure </w:t>
            </w:r>
            <w:r w:rsidR="00365B90" w:rsidRPr="006D1795">
              <w:rPr>
                <w:color w:val="FF0000"/>
              </w:rPr>
              <w:t>Display</w:t>
            </w:r>
            <w:r w:rsidRPr="006D1795">
              <w:rPr>
                <w:color w:val="FF0000"/>
              </w:rPr>
              <w:t xml:space="preserve"> name</w:t>
            </w:r>
          </w:p>
        </w:tc>
        <w:tc>
          <w:tcPr>
            <w:tcW w:w="6426" w:type="dxa"/>
          </w:tcPr>
          <w:p w:rsidR="00DB371D" w:rsidRPr="006D1795" w:rsidRDefault="00365B90" w:rsidP="001173FC">
            <w:pPr>
              <w:pStyle w:val="BodyText"/>
              <w:spacing w:after="0"/>
              <w:rPr>
                <w:color w:val="FF0000"/>
              </w:rPr>
            </w:pPr>
            <w:r w:rsidRPr="006D1795">
              <w:rPr>
                <w:color w:val="FF0000"/>
              </w:rPr>
              <w:t xml:space="preserve">This is the label for the units that the user entered (in volume or Paper UI memorized transactions).  </w:t>
            </w:r>
          </w:p>
          <w:p w:rsidR="00DB371D" w:rsidRPr="006D1795" w:rsidRDefault="00DB371D" w:rsidP="001173FC">
            <w:pPr>
              <w:pStyle w:val="BodyText"/>
              <w:spacing w:after="0"/>
              <w:rPr>
                <w:color w:val="FF0000"/>
              </w:rPr>
            </w:pPr>
          </w:p>
          <w:p w:rsidR="00365B90" w:rsidRPr="006D1795" w:rsidRDefault="00DB371D" w:rsidP="001173FC">
            <w:pPr>
              <w:pStyle w:val="BodyText"/>
              <w:spacing w:after="0"/>
              <w:rPr>
                <w:color w:val="FF0000"/>
              </w:rPr>
            </w:pPr>
            <w:r w:rsidRPr="006D1795">
              <w:rPr>
                <w:color w:val="FF0000"/>
              </w:rPr>
              <w:t xml:space="preserve">For standard </w:t>
            </w:r>
            <w:r w:rsidR="00365B90" w:rsidRPr="006D1795">
              <w:rPr>
                <w:color w:val="FF0000"/>
              </w:rPr>
              <w:t xml:space="preserve">waste loop transactions this </w:t>
            </w:r>
            <w:r w:rsidR="005A47E5" w:rsidRPr="006D1795">
              <w:rPr>
                <w:color w:val="FF0000"/>
              </w:rPr>
              <w:t>defaults to</w:t>
            </w:r>
            <w:r w:rsidR="00365B90" w:rsidRPr="006D1795">
              <w:rPr>
                <w:color w:val="FF0000"/>
              </w:rPr>
              <w:t xml:space="preserve"> “lb” (in the future this could be “kg”).  </w:t>
            </w:r>
          </w:p>
        </w:tc>
      </w:tr>
      <w:tr w:rsidR="00CE7ABA" w:rsidRPr="006D1795" w:rsidTr="007F5812">
        <w:trPr>
          <w:cantSplit/>
        </w:trPr>
        <w:tc>
          <w:tcPr>
            <w:tcW w:w="468" w:type="dxa"/>
          </w:tcPr>
          <w:p w:rsidR="00CE7ABA" w:rsidRPr="006D1795" w:rsidRDefault="00CE7ABA" w:rsidP="007F5812">
            <w:pPr>
              <w:pStyle w:val="BodyText"/>
              <w:numPr>
                <w:ilvl w:val="0"/>
                <w:numId w:val="70"/>
              </w:numPr>
              <w:spacing w:before="0" w:after="0"/>
              <w:rPr>
                <w:color w:val="FF0000"/>
              </w:rPr>
            </w:pPr>
          </w:p>
        </w:tc>
        <w:tc>
          <w:tcPr>
            <w:tcW w:w="3206" w:type="dxa"/>
          </w:tcPr>
          <w:p w:rsidR="00CE7ABA" w:rsidRPr="006D1795" w:rsidRDefault="00CE7ABA" w:rsidP="007F5812">
            <w:pPr>
              <w:pStyle w:val="BodyText"/>
              <w:spacing w:after="0"/>
              <w:rPr>
                <w:color w:val="FF0000"/>
              </w:rPr>
            </w:pPr>
            <w:r>
              <w:rPr>
                <w:color w:val="FF0000"/>
              </w:rPr>
              <w:t xml:space="preserve">Weight </w:t>
            </w:r>
            <w:r w:rsidRPr="006D1795">
              <w:rPr>
                <w:color w:val="FF0000"/>
              </w:rPr>
              <w:t>Units of Measure Unique Name</w:t>
            </w:r>
          </w:p>
          <w:p w:rsidR="00CE7ABA" w:rsidRPr="006D1795" w:rsidRDefault="00CE7ABA" w:rsidP="007F5812">
            <w:pPr>
              <w:pStyle w:val="BodyText"/>
              <w:spacing w:after="0"/>
              <w:rPr>
                <w:color w:val="FF0000"/>
              </w:rPr>
            </w:pPr>
            <w:r w:rsidRPr="006D1795">
              <w:rPr>
                <w:color w:val="FF0000"/>
              </w:rPr>
              <w:t>(string / 20)</w:t>
            </w:r>
          </w:p>
        </w:tc>
        <w:tc>
          <w:tcPr>
            <w:tcW w:w="6426" w:type="dxa"/>
          </w:tcPr>
          <w:p w:rsidR="00CE7ABA" w:rsidRDefault="00CE7ABA" w:rsidP="004F7457">
            <w:pPr>
              <w:pStyle w:val="BodyText"/>
              <w:rPr>
                <w:color w:val="FF0000"/>
              </w:rPr>
            </w:pPr>
            <w:r>
              <w:rPr>
                <w:color w:val="FF0000"/>
              </w:rPr>
              <w:t>Key of the WEIGHT</w:t>
            </w:r>
            <w:r w:rsidRPr="006D1795">
              <w:rPr>
                <w:color w:val="FF0000"/>
              </w:rPr>
              <w:t xml:space="preserve"> unit type</w:t>
            </w:r>
            <w:r>
              <w:rPr>
                <w:color w:val="FF0000"/>
              </w:rPr>
              <w:t xml:space="preserve"> for this record</w:t>
            </w:r>
            <w:r w:rsidRPr="006D1795">
              <w:rPr>
                <w:color w:val="FF0000"/>
              </w:rPr>
              <w:t xml:space="preserve"> – maintained specifically to be invariant across versions and instances of the database</w:t>
            </w:r>
            <w:r>
              <w:rPr>
                <w:color w:val="FF0000"/>
              </w:rPr>
              <w:t>.</w:t>
            </w:r>
          </w:p>
          <w:p w:rsidR="00CE7ABA" w:rsidRPr="006D1795" w:rsidRDefault="00CE7ABA" w:rsidP="004F7457">
            <w:pPr>
              <w:pStyle w:val="BodyText"/>
              <w:rPr>
                <w:color w:val="FF0000"/>
              </w:rPr>
            </w:pPr>
            <w:r>
              <w:rPr>
                <w:color w:val="FF0000"/>
              </w:rPr>
              <w:t>If a MEMORIZED transaction of the Item type, this will indicate lb (future could be kg), i.e. it would contain “Pound”.</w:t>
            </w:r>
          </w:p>
        </w:tc>
      </w:tr>
      <w:tr w:rsidR="00CE7ABA" w:rsidRPr="00F563DF" w:rsidTr="00823DBA">
        <w:trPr>
          <w:cantSplit/>
        </w:trPr>
        <w:tc>
          <w:tcPr>
            <w:tcW w:w="468" w:type="dxa"/>
          </w:tcPr>
          <w:p w:rsidR="00CE7ABA" w:rsidRPr="00F563DF" w:rsidRDefault="00CE7ABA" w:rsidP="00823DBA">
            <w:pPr>
              <w:pStyle w:val="BodyText"/>
              <w:numPr>
                <w:ilvl w:val="0"/>
                <w:numId w:val="70"/>
              </w:numPr>
              <w:spacing w:before="0" w:after="0"/>
              <w:rPr>
                <w:color w:val="FF0000"/>
              </w:rPr>
            </w:pPr>
          </w:p>
        </w:tc>
        <w:tc>
          <w:tcPr>
            <w:tcW w:w="3206" w:type="dxa"/>
          </w:tcPr>
          <w:p w:rsidR="00CE7ABA" w:rsidRDefault="00CE7ABA" w:rsidP="00823DBA">
            <w:pPr>
              <w:pStyle w:val="BodyText"/>
              <w:spacing w:after="0"/>
              <w:rPr>
                <w:color w:val="FF0000"/>
              </w:rPr>
            </w:pPr>
            <w:smartTag w:uri="urn:schemas-microsoft-com:office:smarttags" w:element="place">
              <w:r>
                <w:rPr>
                  <w:color w:val="FF0000"/>
                </w:rPr>
                <w:t>Lot</w:t>
              </w:r>
            </w:smartTag>
            <w:r>
              <w:rPr>
                <w:color w:val="FF0000"/>
              </w:rPr>
              <w:t xml:space="preserve"> Number</w:t>
            </w:r>
          </w:p>
          <w:p w:rsidR="00CE7ABA" w:rsidRPr="00F563DF" w:rsidRDefault="00CE7ABA" w:rsidP="00823DBA">
            <w:pPr>
              <w:pStyle w:val="BodyText"/>
              <w:spacing w:after="0"/>
              <w:rPr>
                <w:color w:val="FF0000"/>
              </w:rPr>
            </w:pPr>
            <w:r>
              <w:rPr>
                <w:color w:val="FF0000"/>
              </w:rPr>
              <w:t>(string / 50)</w:t>
            </w:r>
          </w:p>
        </w:tc>
        <w:tc>
          <w:tcPr>
            <w:tcW w:w="6426" w:type="dxa"/>
          </w:tcPr>
          <w:p w:rsidR="00CE7ABA" w:rsidRDefault="00CE7ABA" w:rsidP="00823DBA">
            <w:pPr>
              <w:pStyle w:val="BodyText"/>
              <w:rPr>
                <w:color w:val="FF0000"/>
              </w:rPr>
            </w:pPr>
            <w:r>
              <w:rPr>
                <w:color w:val="FF0000"/>
              </w:rPr>
              <w:t>ID used to associate production data record describing the origin of the food being wasted in this record.</w:t>
            </w:r>
          </w:p>
          <w:p w:rsidR="00CE7ABA" w:rsidRPr="006D1795" w:rsidRDefault="00CE7ABA" w:rsidP="00823DBA">
            <w:pPr>
              <w:pStyle w:val="BodyText"/>
              <w:numPr>
                <w:ilvl w:val="0"/>
                <w:numId w:val="64"/>
              </w:numPr>
              <w:spacing w:before="0" w:after="0"/>
              <w:rPr>
                <w:strike/>
                <w:color w:val="FF0000"/>
              </w:rPr>
            </w:pPr>
            <w:r w:rsidRPr="006D1795">
              <w:rPr>
                <w:strike/>
                <w:color w:val="FF0000"/>
              </w:rPr>
              <w:t>Can be blank.</w:t>
            </w:r>
          </w:p>
          <w:p w:rsidR="00CE7ABA" w:rsidRPr="006D1795" w:rsidRDefault="00CE7ABA" w:rsidP="00823DBA">
            <w:pPr>
              <w:pStyle w:val="BodyText"/>
              <w:numPr>
                <w:ilvl w:val="0"/>
                <w:numId w:val="64"/>
              </w:numPr>
              <w:spacing w:before="0" w:after="0"/>
              <w:rPr>
                <w:strike/>
                <w:color w:val="FF0000"/>
              </w:rPr>
            </w:pPr>
            <w:r w:rsidRPr="006D1795">
              <w:rPr>
                <w:strike/>
                <w:color w:val="FF0000"/>
              </w:rPr>
              <w:t>When non-blank, contains the full data + time:</w:t>
            </w:r>
          </w:p>
          <w:p w:rsidR="00CE7ABA" w:rsidRDefault="00CE7ABA" w:rsidP="006B0260">
            <w:pPr>
              <w:pStyle w:val="BodyText"/>
              <w:numPr>
                <w:ilvl w:val="0"/>
                <w:numId w:val="64"/>
              </w:numPr>
              <w:spacing w:before="0" w:after="0"/>
              <w:rPr>
                <w:color w:val="FF0000"/>
              </w:rPr>
            </w:pPr>
            <w:r>
              <w:rPr>
                <w:color w:val="FF0000"/>
              </w:rPr>
              <w:t>Contains the full date + time in the following format:</w:t>
            </w:r>
          </w:p>
          <w:p w:rsidR="00CE7ABA" w:rsidRPr="00F563DF" w:rsidRDefault="00CE7ABA" w:rsidP="006B0260">
            <w:pPr>
              <w:pStyle w:val="BodyText"/>
              <w:numPr>
                <w:ilvl w:val="1"/>
                <w:numId w:val="64"/>
              </w:numPr>
              <w:spacing w:before="0" w:after="0"/>
              <w:rPr>
                <w:color w:val="FF0000"/>
              </w:rPr>
            </w:pPr>
            <w:r>
              <w:rPr>
                <w:color w:val="FF0000"/>
              </w:rPr>
              <w:t>“yyyymmdd hh:mm:ss”</w:t>
            </w:r>
          </w:p>
        </w:tc>
      </w:tr>
      <w:tr w:rsidR="00E60AC1" w:rsidRPr="00E60AC1" w:rsidTr="00823DBA">
        <w:trPr>
          <w:cantSplit/>
        </w:trPr>
        <w:tc>
          <w:tcPr>
            <w:tcW w:w="468" w:type="dxa"/>
          </w:tcPr>
          <w:p w:rsidR="00E60AC1" w:rsidRPr="00E60AC1" w:rsidRDefault="00E60AC1" w:rsidP="00823DBA">
            <w:pPr>
              <w:pStyle w:val="BodyText"/>
              <w:numPr>
                <w:ilvl w:val="0"/>
                <w:numId w:val="70"/>
              </w:numPr>
              <w:spacing w:before="0" w:after="0"/>
              <w:rPr>
                <w:color w:val="008000"/>
              </w:rPr>
            </w:pPr>
          </w:p>
        </w:tc>
        <w:tc>
          <w:tcPr>
            <w:tcW w:w="3206" w:type="dxa"/>
          </w:tcPr>
          <w:p w:rsidR="00E60AC1" w:rsidRPr="00E60AC1" w:rsidRDefault="00E60AC1" w:rsidP="00E60AC1">
            <w:pPr>
              <w:pStyle w:val="BodyText"/>
              <w:spacing w:after="0"/>
              <w:rPr>
                <w:color w:val="008000"/>
              </w:rPr>
            </w:pPr>
            <w:r w:rsidRPr="00E60AC1">
              <w:rPr>
                <w:color w:val="008000"/>
              </w:rPr>
              <w:t>Waste Amount User Entry (in Units of Measure)</w:t>
            </w:r>
          </w:p>
        </w:tc>
        <w:tc>
          <w:tcPr>
            <w:tcW w:w="6426" w:type="dxa"/>
          </w:tcPr>
          <w:p w:rsidR="00E60AC1" w:rsidRPr="00E60AC1" w:rsidRDefault="00E60AC1" w:rsidP="00E60AC1">
            <w:pPr>
              <w:pStyle w:val="BodyText"/>
              <w:spacing w:after="0"/>
              <w:rPr>
                <w:color w:val="008000"/>
              </w:rPr>
            </w:pPr>
            <w:r w:rsidRPr="00E60AC1">
              <w:rPr>
                <w:color w:val="008000"/>
              </w:rPr>
              <w:t xml:space="preserve">This is the number that the user entered in the Volume or Paper UI (Memorized Transaction) Amount dialog, in the units </w:t>
            </w:r>
            <w:r w:rsidR="00F36E69">
              <w:rPr>
                <w:color w:val="008000"/>
              </w:rPr>
              <w:t>depending on recording method.</w:t>
            </w:r>
          </w:p>
        </w:tc>
      </w:tr>
      <w:tr w:rsidR="00CC1DBA" w:rsidRPr="00E60AC1" w:rsidTr="00952092">
        <w:trPr>
          <w:cantSplit/>
        </w:trPr>
        <w:tc>
          <w:tcPr>
            <w:tcW w:w="468" w:type="dxa"/>
          </w:tcPr>
          <w:p w:rsidR="00CC1DBA" w:rsidRPr="00E60AC1" w:rsidRDefault="00CC1DBA" w:rsidP="00952092">
            <w:pPr>
              <w:pStyle w:val="BodyText"/>
              <w:numPr>
                <w:ilvl w:val="0"/>
                <w:numId w:val="70"/>
              </w:numPr>
              <w:spacing w:before="0" w:after="0"/>
              <w:rPr>
                <w:color w:val="008000"/>
              </w:rPr>
            </w:pPr>
          </w:p>
        </w:tc>
        <w:tc>
          <w:tcPr>
            <w:tcW w:w="3206" w:type="dxa"/>
          </w:tcPr>
          <w:p w:rsidR="00CC1DBA" w:rsidRPr="00E60AC1" w:rsidRDefault="00CC1DBA" w:rsidP="00952092">
            <w:pPr>
              <w:pStyle w:val="BodyText"/>
              <w:spacing w:after="0"/>
              <w:rPr>
                <w:color w:val="008000"/>
              </w:rPr>
            </w:pPr>
            <w:r w:rsidRPr="00E60AC1">
              <w:rPr>
                <w:color w:val="008000"/>
              </w:rPr>
              <w:t xml:space="preserve">Unitary Item Weight </w:t>
            </w:r>
          </w:p>
          <w:p w:rsidR="00CC1DBA" w:rsidRPr="00E60AC1" w:rsidRDefault="00CC1DBA" w:rsidP="00952092">
            <w:pPr>
              <w:pStyle w:val="BodyText"/>
              <w:spacing w:after="0"/>
              <w:rPr>
                <w:color w:val="008000"/>
              </w:rPr>
            </w:pPr>
            <w:r w:rsidRPr="00E60AC1">
              <w:rPr>
                <w:color w:val="008000"/>
              </w:rPr>
              <w:t>(decimal)</w:t>
            </w:r>
          </w:p>
        </w:tc>
        <w:tc>
          <w:tcPr>
            <w:tcW w:w="6426" w:type="dxa"/>
          </w:tcPr>
          <w:p w:rsidR="00CC1DBA" w:rsidRPr="00E60AC1" w:rsidRDefault="00CC1DBA" w:rsidP="00952092">
            <w:pPr>
              <w:pStyle w:val="BodyText"/>
              <w:spacing w:after="0"/>
              <w:rPr>
                <w:color w:val="008000"/>
              </w:rPr>
            </w:pPr>
            <w:r w:rsidRPr="00E60AC1">
              <w:rPr>
                <w:color w:val="008000"/>
              </w:rPr>
              <w:t xml:space="preserve">Gross Weight in lbs that corresponds with 1.0 being typed by the user as the numeric entry.  VWA supplies unitary weight here as a conversion constant, by which the numeric entry is multiplied. </w:t>
            </w:r>
          </w:p>
          <w:p w:rsidR="00CC1DBA" w:rsidRPr="00E60AC1" w:rsidRDefault="00CC1DBA" w:rsidP="00952092">
            <w:pPr>
              <w:pStyle w:val="BodyText"/>
              <w:numPr>
                <w:ilvl w:val="0"/>
                <w:numId w:val="64"/>
              </w:numPr>
              <w:spacing w:before="0" w:after="0"/>
              <w:rPr>
                <w:color w:val="008000"/>
              </w:rPr>
            </w:pPr>
            <w:r w:rsidRPr="00E60AC1">
              <w:rPr>
                <w:color w:val="008000"/>
              </w:rPr>
              <w:t>Accuracy to 4 decimal points.</w:t>
            </w:r>
          </w:p>
          <w:p w:rsidR="00CC1DBA" w:rsidRPr="00E60AC1" w:rsidRDefault="00CC1DBA" w:rsidP="00952092">
            <w:pPr>
              <w:pStyle w:val="BodyText"/>
              <w:numPr>
                <w:ilvl w:val="0"/>
                <w:numId w:val="64"/>
              </w:numPr>
              <w:spacing w:before="0" w:after="0"/>
              <w:rPr>
                <w:color w:val="008000"/>
              </w:rPr>
            </w:pPr>
            <w:r w:rsidRPr="00E60AC1">
              <w:rPr>
                <w:color w:val="008000"/>
              </w:rPr>
              <w:t>Not Tare adjusted!</w:t>
            </w:r>
          </w:p>
        </w:tc>
      </w:tr>
      <w:tr w:rsidR="00E60AC1" w:rsidRPr="00CC1DBA" w:rsidTr="00823DBA">
        <w:trPr>
          <w:cantSplit/>
        </w:trPr>
        <w:tc>
          <w:tcPr>
            <w:tcW w:w="468" w:type="dxa"/>
          </w:tcPr>
          <w:p w:rsidR="00E60AC1" w:rsidRPr="00CC1DBA" w:rsidRDefault="00E60AC1" w:rsidP="00823DBA">
            <w:pPr>
              <w:pStyle w:val="BodyText"/>
              <w:numPr>
                <w:ilvl w:val="0"/>
                <w:numId w:val="70"/>
              </w:numPr>
              <w:spacing w:before="0" w:after="0"/>
            </w:pPr>
          </w:p>
        </w:tc>
        <w:tc>
          <w:tcPr>
            <w:tcW w:w="3206" w:type="dxa"/>
          </w:tcPr>
          <w:p w:rsidR="00E60AC1" w:rsidRPr="00CC1DBA" w:rsidRDefault="00CC1DBA" w:rsidP="00E60AC1">
            <w:pPr>
              <w:pStyle w:val="BodyText"/>
              <w:spacing w:after="0"/>
              <w:rPr>
                <w:highlight w:val="yellow"/>
              </w:rPr>
            </w:pPr>
            <w:r>
              <w:rPr>
                <w:highlight w:val="yellow"/>
              </w:rPr>
              <w:t>Transaction Start Timestamp</w:t>
            </w:r>
          </w:p>
          <w:p w:rsidR="00E60AC1" w:rsidRPr="00CC1DBA" w:rsidRDefault="00CC1DBA" w:rsidP="00E60AC1">
            <w:pPr>
              <w:pStyle w:val="BodyText"/>
              <w:spacing w:after="0"/>
              <w:rPr>
                <w:highlight w:val="yellow"/>
              </w:rPr>
            </w:pPr>
            <w:r>
              <w:rPr>
                <w:highlight w:val="yellow"/>
              </w:rPr>
              <w:t>(Timespan)</w:t>
            </w:r>
          </w:p>
        </w:tc>
        <w:tc>
          <w:tcPr>
            <w:tcW w:w="6426" w:type="dxa"/>
          </w:tcPr>
          <w:p w:rsidR="00E60AC1" w:rsidRPr="00CC1DBA" w:rsidRDefault="00CC1DBA" w:rsidP="00CC1DBA">
            <w:pPr>
              <w:pStyle w:val="BodyText"/>
              <w:rPr>
                <w:highlight w:val="yellow"/>
              </w:rPr>
            </w:pPr>
            <w:r>
              <w:rPr>
                <w:highlight w:val="yellow"/>
              </w:rPr>
              <w:t>Used to calculate the amount of time it took the user to complete this transaction.</w:t>
            </w:r>
          </w:p>
        </w:tc>
      </w:tr>
    </w:tbl>
    <w:p w:rsidR="00461314" w:rsidRDefault="00461314" w:rsidP="00823DBA">
      <w:pPr>
        <w:pStyle w:val="BodyText"/>
        <w:tabs>
          <w:tab w:val="left" w:pos="468"/>
          <w:tab w:val="left" w:pos="3674"/>
        </w:tabs>
        <w:rPr>
          <w:color w:val="FF0000"/>
        </w:rPr>
      </w:pPr>
      <w:r w:rsidRPr="00F563DF">
        <w:rPr>
          <w:color w:val="FF0000"/>
        </w:rPr>
        <w:tab/>
      </w:r>
      <w:r>
        <w:rPr>
          <w:color w:val="FF0000"/>
        </w:rPr>
        <w:tab/>
      </w:r>
    </w:p>
    <w:p w:rsidR="00461314" w:rsidRDefault="00461314" w:rsidP="00461314">
      <w:pPr>
        <w:pStyle w:val="Heading4"/>
      </w:pPr>
      <w:bookmarkStart w:id="201" w:name="_Toc192477144"/>
      <w:bookmarkStart w:id="202" w:name="_Toc192477148"/>
      <w:bookmarkEnd w:id="201"/>
      <w:bookmarkEnd w:id="202"/>
      <w:r>
        <w:t>Exploration of Waste Record modes</w:t>
      </w:r>
    </w:p>
    <w:tbl>
      <w:tblPr>
        <w:tblW w:w="10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808"/>
        <w:gridCol w:w="2880"/>
        <w:gridCol w:w="4410"/>
      </w:tblGrid>
      <w:tr w:rsidR="00461314" w:rsidRPr="00D0397F" w:rsidTr="00D0397F">
        <w:tc>
          <w:tcPr>
            <w:tcW w:w="2808" w:type="dxa"/>
            <w:tcBorders>
              <w:bottom w:val="single" w:sz="4" w:space="0" w:color="auto"/>
            </w:tcBorders>
            <w:shd w:val="clear" w:color="auto" w:fill="E0E0E0"/>
          </w:tcPr>
          <w:p w:rsidR="00461314" w:rsidRPr="00D0397F" w:rsidRDefault="00461314" w:rsidP="00461314">
            <w:pPr>
              <w:spacing w:before="0" w:after="0"/>
              <w:rPr>
                <w:b/>
                <w:sz w:val="20"/>
              </w:rPr>
            </w:pPr>
            <w:r w:rsidRPr="00D0397F">
              <w:rPr>
                <w:b/>
                <w:sz w:val="28"/>
              </w:rPr>
              <w:t xml:space="preserve">Waste </w:t>
            </w:r>
            <w:r w:rsidR="004426CA">
              <w:rPr>
                <w:b/>
                <w:sz w:val="28"/>
              </w:rPr>
              <w:t>Mode/ Transaction field</w:t>
            </w:r>
          </w:p>
        </w:tc>
        <w:tc>
          <w:tcPr>
            <w:tcW w:w="2880" w:type="dxa"/>
            <w:tcBorders>
              <w:bottom w:val="single" w:sz="4" w:space="0" w:color="auto"/>
            </w:tcBorders>
            <w:shd w:val="clear" w:color="auto" w:fill="E0E0E0"/>
          </w:tcPr>
          <w:p w:rsidR="00461314" w:rsidRPr="004426CA" w:rsidRDefault="004426CA" w:rsidP="00461314">
            <w:pPr>
              <w:spacing w:before="0" w:after="0"/>
              <w:jc w:val="center"/>
              <w:rPr>
                <w:b/>
                <w:sz w:val="26"/>
              </w:rPr>
            </w:pPr>
            <w:r w:rsidRPr="004426CA">
              <w:rPr>
                <w:b/>
                <w:sz w:val="26"/>
              </w:rPr>
              <w:t>Transaction field contents</w:t>
            </w:r>
          </w:p>
        </w:tc>
        <w:tc>
          <w:tcPr>
            <w:tcW w:w="4410" w:type="dxa"/>
            <w:tcBorders>
              <w:bottom w:val="single" w:sz="4" w:space="0" w:color="auto"/>
            </w:tcBorders>
            <w:shd w:val="clear" w:color="auto" w:fill="E0E0E0"/>
          </w:tcPr>
          <w:p w:rsidR="00461314" w:rsidRPr="004426CA" w:rsidRDefault="00461314" w:rsidP="00461314">
            <w:pPr>
              <w:spacing w:before="0" w:after="0"/>
              <w:rPr>
                <w:b/>
                <w:sz w:val="26"/>
              </w:rPr>
            </w:pPr>
            <w:r w:rsidRPr="004426CA">
              <w:rPr>
                <w:b/>
                <w:sz w:val="26"/>
              </w:rPr>
              <w:t>Notes / Implications</w:t>
            </w:r>
          </w:p>
        </w:tc>
      </w:tr>
      <w:tr w:rsidR="00461314" w:rsidRPr="00D0397F" w:rsidTr="00D0397F">
        <w:tc>
          <w:tcPr>
            <w:tcW w:w="2808" w:type="dxa"/>
            <w:shd w:val="clear" w:color="auto" w:fill="F3F3F3"/>
          </w:tcPr>
          <w:p w:rsidR="00461314" w:rsidRPr="00D0397F" w:rsidRDefault="00461314" w:rsidP="006C633F">
            <w:pPr>
              <w:numPr>
                <w:ilvl w:val="0"/>
                <w:numId w:val="116"/>
              </w:numPr>
              <w:spacing w:before="0" w:after="0"/>
              <w:rPr>
                <w:b/>
              </w:rPr>
            </w:pPr>
            <w:r w:rsidRPr="00D0397F">
              <w:rPr>
                <w:b/>
              </w:rPr>
              <w:t xml:space="preserve">Standard Waste Transaction </w:t>
            </w:r>
            <w:r w:rsidR="0064390A">
              <w:rPr>
                <w:b/>
              </w:rPr>
              <w:t xml:space="preserve"> (Scale)</w:t>
            </w:r>
          </w:p>
        </w:tc>
        <w:tc>
          <w:tcPr>
            <w:tcW w:w="2880" w:type="dxa"/>
            <w:shd w:val="clear" w:color="auto" w:fill="F3F3F3"/>
          </w:tcPr>
          <w:p w:rsidR="00461314" w:rsidRPr="00D0397F" w:rsidRDefault="00461314" w:rsidP="00461314">
            <w:pPr>
              <w:spacing w:before="0" w:after="0"/>
              <w:jc w:val="center"/>
            </w:pPr>
          </w:p>
        </w:tc>
        <w:tc>
          <w:tcPr>
            <w:tcW w:w="4410" w:type="dxa"/>
            <w:shd w:val="clear" w:color="auto" w:fill="F3F3F3"/>
          </w:tcPr>
          <w:p w:rsidR="00461314" w:rsidRPr="00D0397F" w:rsidRDefault="00461314" w:rsidP="00461314">
            <w:pPr>
              <w:spacing w:before="0" w:after="0"/>
            </w:pPr>
          </w:p>
        </w:tc>
      </w:tr>
      <w:tr w:rsidR="00D0397F" w:rsidRPr="00D0397F" w:rsidTr="00D0397F">
        <w:tc>
          <w:tcPr>
            <w:tcW w:w="2808" w:type="dxa"/>
            <w:tcBorders>
              <w:bottom w:val="single" w:sz="4" w:space="0" w:color="auto"/>
            </w:tcBorders>
          </w:tcPr>
          <w:p w:rsidR="00D0397F" w:rsidRPr="00D0397F" w:rsidRDefault="00D0397F" w:rsidP="00D0397F">
            <w:pPr>
              <w:numPr>
                <w:ilvl w:val="1"/>
                <w:numId w:val="116"/>
              </w:numPr>
              <w:tabs>
                <w:tab w:val="left" w:pos="450"/>
              </w:tabs>
              <w:spacing w:before="0" w:after="0"/>
            </w:pPr>
            <w:r w:rsidRPr="00D0397F">
              <w:t>Recording Method</w:t>
            </w:r>
          </w:p>
        </w:tc>
        <w:tc>
          <w:tcPr>
            <w:tcW w:w="2880" w:type="dxa"/>
            <w:tcBorders>
              <w:bottom w:val="single" w:sz="4" w:space="0" w:color="auto"/>
            </w:tcBorders>
          </w:tcPr>
          <w:p w:rsidR="00D0397F" w:rsidRPr="00D0397F" w:rsidRDefault="00D0397F" w:rsidP="00D0397F">
            <w:pPr>
              <w:pStyle w:val="BodyText"/>
              <w:spacing w:before="0" w:after="0"/>
              <w:rPr>
                <w:sz w:val="20"/>
              </w:rPr>
            </w:pPr>
            <w:r w:rsidRPr="00D0397F">
              <w:rPr>
                <w:sz w:val="20"/>
              </w:rPr>
              <w:t xml:space="preserve">0 =&gt; Standard Waste </w:t>
            </w:r>
            <w:smartTag w:uri="urn:schemas-microsoft-com:office:smarttags" w:element="place">
              <w:r w:rsidRPr="00D0397F">
                <w:rPr>
                  <w:sz w:val="20"/>
                </w:rPr>
                <w:t>Loop</w:t>
              </w:r>
            </w:smartTag>
          </w:p>
        </w:tc>
        <w:tc>
          <w:tcPr>
            <w:tcW w:w="4410" w:type="dxa"/>
            <w:tcBorders>
              <w:bottom w:val="single" w:sz="4" w:space="0" w:color="auto"/>
            </w:tcBorders>
          </w:tcPr>
          <w:p w:rsidR="00D0397F" w:rsidRPr="00D0397F" w:rsidRDefault="00D0397F" w:rsidP="00D0397F">
            <w:pPr>
              <w:numPr>
                <w:ilvl w:val="0"/>
                <w:numId w:val="115"/>
              </w:numPr>
              <w:spacing w:before="0" w:after="0"/>
            </w:pPr>
          </w:p>
        </w:tc>
      </w:tr>
      <w:tr w:rsidR="00CE7ABA" w:rsidRPr="00D0397F" w:rsidTr="00540511">
        <w:tc>
          <w:tcPr>
            <w:tcW w:w="2808" w:type="dxa"/>
            <w:tcBorders>
              <w:bottom w:val="single" w:sz="4" w:space="0" w:color="auto"/>
            </w:tcBorders>
          </w:tcPr>
          <w:p w:rsidR="00CE7ABA" w:rsidRDefault="00CE7ABA" w:rsidP="00540511">
            <w:pPr>
              <w:numPr>
                <w:ilvl w:val="1"/>
                <w:numId w:val="116"/>
              </w:numPr>
              <w:tabs>
                <w:tab w:val="left" w:pos="450"/>
              </w:tabs>
              <w:spacing w:before="0" w:after="0"/>
            </w:pPr>
            <w:r>
              <w:t>Waste amount – user entry</w:t>
            </w:r>
          </w:p>
        </w:tc>
        <w:tc>
          <w:tcPr>
            <w:tcW w:w="2880" w:type="dxa"/>
            <w:tcBorders>
              <w:bottom w:val="single" w:sz="4" w:space="0" w:color="auto"/>
            </w:tcBorders>
          </w:tcPr>
          <w:p w:rsidR="00CE7ABA" w:rsidRDefault="00CE7ABA" w:rsidP="00540511">
            <w:pPr>
              <w:pStyle w:val="BodyText"/>
              <w:spacing w:before="0" w:after="0"/>
              <w:rPr>
                <w:sz w:val="20"/>
              </w:rPr>
            </w:pPr>
            <w:r>
              <w:rPr>
                <w:sz w:val="20"/>
              </w:rPr>
              <w:t>blank</w:t>
            </w:r>
          </w:p>
        </w:tc>
        <w:tc>
          <w:tcPr>
            <w:tcW w:w="4410" w:type="dxa"/>
            <w:tcBorders>
              <w:bottom w:val="single" w:sz="4" w:space="0" w:color="auto"/>
            </w:tcBorders>
          </w:tcPr>
          <w:p w:rsidR="00CE7ABA" w:rsidRPr="00D0397F" w:rsidRDefault="00CE7ABA" w:rsidP="00CE7ABA">
            <w:pPr>
              <w:numPr>
                <w:ilvl w:val="0"/>
                <w:numId w:val="115"/>
              </w:numPr>
              <w:spacing w:before="0" w:after="0"/>
            </w:pPr>
            <w:r>
              <w:t>not used</w:t>
            </w:r>
          </w:p>
        </w:tc>
      </w:tr>
      <w:tr w:rsidR="00540511" w:rsidRPr="00D0397F" w:rsidTr="00D0397F">
        <w:tc>
          <w:tcPr>
            <w:tcW w:w="2808" w:type="dxa"/>
            <w:tcBorders>
              <w:bottom w:val="single" w:sz="4" w:space="0" w:color="auto"/>
            </w:tcBorders>
          </w:tcPr>
          <w:p w:rsidR="00540511" w:rsidRDefault="00540511" w:rsidP="00D0397F">
            <w:pPr>
              <w:numPr>
                <w:ilvl w:val="1"/>
                <w:numId w:val="116"/>
              </w:numPr>
              <w:tabs>
                <w:tab w:val="left" w:pos="450"/>
              </w:tabs>
              <w:spacing w:before="0" w:after="0"/>
            </w:pPr>
            <w:r>
              <w:t>Produced amount – user entry</w:t>
            </w:r>
          </w:p>
        </w:tc>
        <w:tc>
          <w:tcPr>
            <w:tcW w:w="2880" w:type="dxa"/>
            <w:tcBorders>
              <w:bottom w:val="single" w:sz="4" w:space="0" w:color="auto"/>
            </w:tcBorders>
          </w:tcPr>
          <w:p w:rsidR="00540511" w:rsidRDefault="00540511" w:rsidP="00D0397F">
            <w:pPr>
              <w:pStyle w:val="BodyText"/>
              <w:spacing w:before="0" w:after="0"/>
              <w:rPr>
                <w:sz w:val="20"/>
              </w:rPr>
            </w:pPr>
            <w:r>
              <w:rPr>
                <w:sz w:val="20"/>
              </w:rPr>
              <w:t>Optional produced amount in pounds</w:t>
            </w:r>
          </w:p>
        </w:tc>
        <w:tc>
          <w:tcPr>
            <w:tcW w:w="4410" w:type="dxa"/>
            <w:tcBorders>
              <w:bottom w:val="single" w:sz="4" w:space="0" w:color="auto"/>
            </w:tcBorders>
          </w:tcPr>
          <w:p w:rsidR="00540511" w:rsidRDefault="00540511" w:rsidP="00D0397F">
            <w:pPr>
              <w:numPr>
                <w:ilvl w:val="0"/>
                <w:numId w:val="115"/>
              </w:numPr>
              <w:spacing w:before="0" w:after="0"/>
            </w:pPr>
          </w:p>
        </w:tc>
      </w:tr>
      <w:tr w:rsidR="00D0397F" w:rsidRPr="00D0397F" w:rsidTr="00D0397F">
        <w:tc>
          <w:tcPr>
            <w:tcW w:w="2808" w:type="dxa"/>
            <w:tcBorders>
              <w:bottom w:val="single" w:sz="4" w:space="0" w:color="auto"/>
            </w:tcBorders>
          </w:tcPr>
          <w:p w:rsidR="00D0397F" w:rsidRPr="00D0397F" w:rsidRDefault="00D0397F" w:rsidP="00D0397F">
            <w:pPr>
              <w:numPr>
                <w:ilvl w:val="1"/>
                <w:numId w:val="116"/>
              </w:numPr>
              <w:tabs>
                <w:tab w:val="left" w:pos="450"/>
              </w:tabs>
              <w:spacing w:before="0" w:after="0"/>
            </w:pPr>
            <w:r>
              <w:t xml:space="preserve">Units of </w:t>
            </w:r>
            <w:r w:rsidR="00006863">
              <w:t xml:space="preserve">measure </w:t>
            </w:r>
            <w:r>
              <w:t>Display name</w:t>
            </w:r>
          </w:p>
        </w:tc>
        <w:tc>
          <w:tcPr>
            <w:tcW w:w="2880" w:type="dxa"/>
            <w:tcBorders>
              <w:bottom w:val="single" w:sz="4" w:space="0" w:color="auto"/>
            </w:tcBorders>
          </w:tcPr>
          <w:p w:rsidR="00D0397F" w:rsidRPr="00D0397F" w:rsidRDefault="0064390A" w:rsidP="00D0397F">
            <w:pPr>
              <w:pStyle w:val="BodyText"/>
              <w:spacing w:before="0" w:after="0"/>
              <w:rPr>
                <w:sz w:val="20"/>
              </w:rPr>
            </w:pPr>
            <w:r>
              <w:rPr>
                <w:sz w:val="20"/>
              </w:rPr>
              <w:t>“lb”</w:t>
            </w:r>
          </w:p>
        </w:tc>
        <w:tc>
          <w:tcPr>
            <w:tcW w:w="4410" w:type="dxa"/>
            <w:tcBorders>
              <w:bottom w:val="single" w:sz="4" w:space="0" w:color="auto"/>
            </w:tcBorders>
          </w:tcPr>
          <w:p w:rsidR="00D0397F" w:rsidRPr="00D0397F" w:rsidRDefault="00D0397F" w:rsidP="00D0397F">
            <w:pPr>
              <w:numPr>
                <w:ilvl w:val="0"/>
                <w:numId w:val="115"/>
              </w:numPr>
              <w:spacing w:before="0" w:after="0"/>
            </w:pPr>
            <w:r>
              <w:t>Doesn’t affect calculations – audit only</w:t>
            </w:r>
          </w:p>
        </w:tc>
      </w:tr>
      <w:tr w:rsidR="00CE7ABA" w:rsidRPr="00D0397F" w:rsidTr="00CE7ABA">
        <w:tc>
          <w:tcPr>
            <w:tcW w:w="2808" w:type="dxa"/>
            <w:tcBorders>
              <w:bottom w:val="single" w:sz="4" w:space="0" w:color="auto"/>
            </w:tcBorders>
          </w:tcPr>
          <w:p w:rsidR="00CE7ABA" w:rsidRDefault="00CE7ABA" w:rsidP="00CE7ABA">
            <w:pPr>
              <w:numPr>
                <w:ilvl w:val="1"/>
                <w:numId w:val="116"/>
              </w:numPr>
              <w:tabs>
                <w:tab w:val="left" w:pos="450"/>
              </w:tabs>
              <w:spacing w:before="0" w:after="0"/>
            </w:pPr>
            <w:r>
              <w:t xml:space="preserve">Unitary </w:t>
            </w:r>
            <w:r w:rsidR="00DF4771">
              <w:t>Item</w:t>
            </w:r>
            <w:r>
              <w:t xml:space="preserve"> Weight</w:t>
            </w:r>
          </w:p>
        </w:tc>
        <w:tc>
          <w:tcPr>
            <w:tcW w:w="2880" w:type="dxa"/>
            <w:tcBorders>
              <w:bottom w:val="single" w:sz="4" w:space="0" w:color="auto"/>
            </w:tcBorders>
          </w:tcPr>
          <w:p w:rsidR="00CE7ABA" w:rsidRDefault="00DF4771" w:rsidP="00CE7ABA">
            <w:pPr>
              <w:pStyle w:val="BodyText"/>
              <w:spacing w:before="0" w:after="0"/>
              <w:rPr>
                <w:sz w:val="20"/>
              </w:rPr>
            </w:pPr>
            <w:r>
              <w:rPr>
                <w:sz w:val="20"/>
              </w:rPr>
              <w:t>blank</w:t>
            </w:r>
          </w:p>
        </w:tc>
        <w:tc>
          <w:tcPr>
            <w:tcW w:w="4410" w:type="dxa"/>
            <w:tcBorders>
              <w:bottom w:val="single" w:sz="4" w:space="0" w:color="auto"/>
            </w:tcBorders>
          </w:tcPr>
          <w:p w:rsidR="00CE7ABA" w:rsidRPr="00D0397F" w:rsidRDefault="00DF4771" w:rsidP="00CE7ABA">
            <w:pPr>
              <w:numPr>
                <w:ilvl w:val="0"/>
                <w:numId w:val="115"/>
              </w:numPr>
              <w:spacing w:before="0" w:after="0"/>
            </w:pPr>
            <w:r>
              <w:t>not used</w:t>
            </w:r>
          </w:p>
        </w:tc>
      </w:tr>
      <w:tr w:rsidR="00461314" w:rsidRPr="00D0397F" w:rsidTr="00D0397F">
        <w:tc>
          <w:tcPr>
            <w:tcW w:w="2808" w:type="dxa"/>
            <w:tcBorders>
              <w:bottom w:val="single" w:sz="4" w:space="0" w:color="auto"/>
            </w:tcBorders>
          </w:tcPr>
          <w:p w:rsidR="00461314" w:rsidRPr="00D0397F" w:rsidRDefault="00D0397F" w:rsidP="00461314">
            <w:pPr>
              <w:numPr>
                <w:ilvl w:val="1"/>
                <w:numId w:val="116"/>
              </w:numPr>
              <w:tabs>
                <w:tab w:val="left" w:pos="450"/>
              </w:tabs>
              <w:spacing w:before="0" w:after="0"/>
            </w:pPr>
            <w:r>
              <w:t>Weight Units unique name</w:t>
            </w:r>
          </w:p>
        </w:tc>
        <w:tc>
          <w:tcPr>
            <w:tcW w:w="2880" w:type="dxa"/>
            <w:tcBorders>
              <w:bottom w:val="single" w:sz="4" w:space="0" w:color="auto"/>
            </w:tcBorders>
          </w:tcPr>
          <w:p w:rsidR="00461314" w:rsidRPr="00D0397F" w:rsidRDefault="00D0397F" w:rsidP="00D0397F">
            <w:pPr>
              <w:pStyle w:val="BodyText"/>
              <w:spacing w:before="0" w:after="0"/>
              <w:rPr>
                <w:sz w:val="20"/>
              </w:rPr>
            </w:pPr>
            <w:r>
              <w:rPr>
                <w:sz w:val="20"/>
              </w:rPr>
              <w:t>“Pound”</w:t>
            </w:r>
          </w:p>
        </w:tc>
        <w:tc>
          <w:tcPr>
            <w:tcW w:w="4410" w:type="dxa"/>
            <w:tcBorders>
              <w:bottom w:val="single" w:sz="4" w:space="0" w:color="auto"/>
            </w:tcBorders>
          </w:tcPr>
          <w:p w:rsidR="00461314" w:rsidRPr="00D0397F" w:rsidRDefault="00461314" w:rsidP="00D0397F">
            <w:pPr>
              <w:numPr>
                <w:ilvl w:val="0"/>
                <w:numId w:val="115"/>
              </w:numPr>
              <w:spacing w:before="0" w:after="0"/>
            </w:pPr>
          </w:p>
        </w:tc>
      </w:tr>
      <w:tr w:rsidR="000329A7" w:rsidRPr="00D0397F" w:rsidTr="000329A7">
        <w:tc>
          <w:tcPr>
            <w:tcW w:w="2808" w:type="dxa"/>
            <w:tcBorders>
              <w:top w:val="single" w:sz="4" w:space="0" w:color="auto"/>
              <w:left w:val="single" w:sz="4" w:space="0" w:color="auto"/>
              <w:bottom w:val="single" w:sz="4" w:space="0" w:color="auto"/>
              <w:right w:val="single" w:sz="4" w:space="0" w:color="auto"/>
            </w:tcBorders>
          </w:tcPr>
          <w:p w:rsidR="000329A7" w:rsidRPr="00D0397F" w:rsidRDefault="000329A7" w:rsidP="000329A7">
            <w:pPr>
              <w:numPr>
                <w:ilvl w:val="1"/>
                <w:numId w:val="116"/>
              </w:numPr>
              <w:tabs>
                <w:tab w:val="left" w:pos="450"/>
              </w:tabs>
              <w:spacing w:before="0" w:after="0"/>
            </w:pPr>
            <w:r>
              <w:t>NItems</w:t>
            </w:r>
          </w:p>
        </w:tc>
        <w:tc>
          <w:tcPr>
            <w:tcW w:w="2880" w:type="dxa"/>
            <w:tcBorders>
              <w:top w:val="single" w:sz="4" w:space="0" w:color="auto"/>
              <w:left w:val="single" w:sz="4" w:space="0" w:color="auto"/>
              <w:bottom w:val="single" w:sz="4" w:space="0" w:color="auto"/>
              <w:right w:val="single" w:sz="4" w:space="0" w:color="auto"/>
            </w:tcBorders>
          </w:tcPr>
          <w:p w:rsidR="000329A7" w:rsidRPr="00BB0A33" w:rsidRDefault="000329A7" w:rsidP="000329A7">
            <w:r>
              <w:t>Multiplier entered by user (1-N)</w:t>
            </w:r>
          </w:p>
        </w:tc>
        <w:tc>
          <w:tcPr>
            <w:tcW w:w="4410" w:type="dxa"/>
            <w:tcBorders>
              <w:top w:val="single" w:sz="4" w:space="0" w:color="auto"/>
              <w:left w:val="single" w:sz="4" w:space="0" w:color="auto"/>
              <w:bottom w:val="single" w:sz="4" w:space="0" w:color="auto"/>
              <w:right w:val="single" w:sz="4" w:space="0" w:color="auto"/>
            </w:tcBorders>
          </w:tcPr>
          <w:p w:rsidR="000329A7" w:rsidRDefault="00DE1453" w:rsidP="000329A7">
            <w:pPr>
              <w:numPr>
                <w:ilvl w:val="0"/>
                <w:numId w:val="115"/>
              </w:numPr>
              <w:spacing w:before="0" w:after="0"/>
            </w:pPr>
            <w:r>
              <w:t>The saved waste amount for this transaction is (NItems * scale weight).</w:t>
            </w:r>
          </w:p>
          <w:p w:rsidR="00DE1453" w:rsidRPr="00D0397F" w:rsidRDefault="00DE1453" w:rsidP="000329A7">
            <w:pPr>
              <w:numPr>
                <w:ilvl w:val="0"/>
                <w:numId w:val="115"/>
              </w:numPr>
              <w:spacing w:before="0" w:after="0"/>
            </w:pPr>
            <w:r>
              <w:t>The container weight used for the transaction is (NItems * weight of a single container)</w:t>
            </w:r>
          </w:p>
        </w:tc>
      </w:tr>
      <w:tr w:rsidR="006C633F" w:rsidRPr="00D0397F" w:rsidTr="006C633F">
        <w:tc>
          <w:tcPr>
            <w:tcW w:w="2808" w:type="dxa"/>
            <w:shd w:val="clear" w:color="auto" w:fill="F3F3F3"/>
          </w:tcPr>
          <w:p w:rsidR="006C633F" w:rsidRPr="00D0397F" w:rsidRDefault="006C633F" w:rsidP="006C633F">
            <w:pPr>
              <w:numPr>
                <w:ilvl w:val="0"/>
                <w:numId w:val="116"/>
              </w:numPr>
              <w:spacing w:before="0" w:after="0"/>
              <w:rPr>
                <w:b/>
              </w:rPr>
            </w:pPr>
            <w:r w:rsidRPr="00D0397F">
              <w:rPr>
                <w:b/>
              </w:rPr>
              <w:t xml:space="preserve">Memorized Waste Transaction - Weight </w:t>
            </w:r>
          </w:p>
        </w:tc>
        <w:tc>
          <w:tcPr>
            <w:tcW w:w="2880" w:type="dxa"/>
            <w:shd w:val="clear" w:color="auto" w:fill="F3F3F3"/>
          </w:tcPr>
          <w:p w:rsidR="006C633F" w:rsidRPr="00D0397F" w:rsidRDefault="006C633F" w:rsidP="006C633F">
            <w:pPr>
              <w:spacing w:before="0" w:after="0"/>
              <w:jc w:val="center"/>
            </w:pPr>
          </w:p>
        </w:tc>
        <w:tc>
          <w:tcPr>
            <w:tcW w:w="4410" w:type="dxa"/>
            <w:shd w:val="clear" w:color="auto" w:fill="F3F3F3"/>
          </w:tcPr>
          <w:p w:rsidR="006C633F" w:rsidRPr="00D0397F" w:rsidRDefault="006C633F" w:rsidP="006C633F">
            <w:pPr>
              <w:spacing w:before="0" w:after="0"/>
            </w:pPr>
          </w:p>
        </w:tc>
      </w:tr>
      <w:tr w:rsidR="006C633F" w:rsidRPr="00D0397F" w:rsidTr="006C633F">
        <w:tc>
          <w:tcPr>
            <w:tcW w:w="2808" w:type="dxa"/>
            <w:tcBorders>
              <w:bottom w:val="single" w:sz="4" w:space="0" w:color="auto"/>
            </w:tcBorders>
          </w:tcPr>
          <w:p w:rsidR="006C633F" w:rsidRPr="00D0397F" w:rsidRDefault="006C633F" w:rsidP="006C633F">
            <w:pPr>
              <w:numPr>
                <w:ilvl w:val="1"/>
                <w:numId w:val="116"/>
              </w:numPr>
              <w:tabs>
                <w:tab w:val="left" w:pos="450"/>
              </w:tabs>
              <w:spacing w:before="0" w:after="0"/>
            </w:pPr>
            <w:r w:rsidRPr="00D0397F">
              <w:t>Recording Method</w:t>
            </w:r>
          </w:p>
        </w:tc>
        <w:tc>
          <w:tcPr>
            <w:tcW w:w="2880" w:type="dxa"/>
            <w:tcBorders>
              <w:bottom w:val="single" w:sz="4" w:space="0" w:color="auto"/>
            </w:tcBorders>
          </w:tcPr>
          <w:p w:rsidR="006C633F" w:rsidRPr="00D0397F" w:rsidRDefault="006C633F" w:rsidP="006C633F">
            <w:pPr>
              <w:spacing w:before="0" w:after="0"/>
            </w:pPr>
            <w:r w:rsidRPr="00D0397F">
              <w:t>1 =&gt; Memorized Transaction</w:t>
            </w:r>
            <w:r>
              <w:t xml:space="preserve"> – Weight </w:t>
            </w:r>
          </w:p>
        </w:tc>
        <w:tc>
          <w:tcPr>
            <w:tcW w:w="4410" w:type="dxa"/>
            <w:tcBorders>
              <w:bottom w:val="single" w:sz="4" w:space="0" w:color="auto"/>
            </w:tcBorders>
          </w:tcPr>
          <w:p w:rsidR="006C633F" w:rsidRPr="00D0397F" w:rsidRDefault="006C633F" w:rsidP="006C633F">
            <w:pPr>
              <w:numPr>
                <w:ilvl w:val="0"/>
                <w:numId w:val="115"/>
              </w:numPr>
              <w:spacing w:before="0" w:after="0"/>
            </w:pPr>
          </w:p>
        </w:tc>
      </w:tr>
      <w:tr w:rsidR="006C633F" w:rsidRPr="00D0397F" w:rsidTr="006C633F">
        <w:tc>
          <w:tcPr>
            <w:tcW w:w="2808" w:type="dxa"/>
            <w:tcBorders>
              <w:bottom w:val="single" w:sz="4" w:space="0" w:color="auto"/>
            </w:tcBorders>
          </w:tcPr>
          <w:p w:rsidR="006C633F" w:rsidRDefault="006C633F" w:rsidP="006C633F">
            <w:pPr>
              <w:numPr>
                <w:ilvl w:val="1"/>
                <w:numId w:val="116"/>
              </w:numPr>
              <w:tabs>
                <w:tab w:val="left" w:pos="450"/>
              </w:tabs>
              <w:spacing w:before="0" w:after="0"/>
            </w:pPr>
            <w:r>
              <w:t>Waste amount – user entry</w:t>
            </w:r>
          </w:p>
        </w:tc>
        <w:tc>
          <w:tcPr>
            <w:tcW w:w="2880" w:type="dxa"/>
            <w:tcBorders>
              <w:bottom w:val="single" w:sz="4" w:space="0" w:color="auto"/>
            </w:tcBorders>
          </w:tcPr>
          <w:p w:rsidR="006C633F" w:rsidRDefault="006C633F" w:rsidP="006C633F">
            <w:pPr>
              <w:pStyle w:val="BodyText"/>
              <w:spacing w:before="0" w:after="0"/>
              <w:rPr>
                <w:sz w:val="20"/>
              </w:rPr>
            </w:pPr>
            <w:r>
              <w:rPr>
                <w:sz w:val="20"/>
              </w:rPr>
              <w:t>Waste amount in weight units specified by weight units unique name (see below)</w:t>
            </w:r>
          </w:p>
        </w:tc>
        <w:tc>
          <w:tcPr>
            <w:tcW w:w="4410" w:type="dxa"/>
            <w:tcBorders>
              <w:bottom w:val="single" w:sz="4" w:space="0" w:color="auto"/>
            </w:tcBorders>
          </w:tcPr>
          <w:p w:rsidR="006C633F" w:rsidRDefault="006C633F" w:rsidP="006C633F">
            <w:pPr>
              <w:numPr>
                <w:ilvl w:val="0"/>
                <w:numId w:val="115"/>
              </w:numPr>
              <w:spacing w:before="0" w:after="0"/>
            </w:pPr>
          </w:p>
        </w:tc>
      </w:tr>
      <w:tr w:rsidR="006C633F" w:rsidRPr="00D0397F" w:rsidTr="006C633F">
        <w:tc>
          <w:tcPr>
            <w:tcW w:w="2808" w:type="dxa"/>
            <w:tcBorders>
              <w:bottom w:val="single" w:sz="4" w:space="0" w:color="auto"/>
            </w:tcBorders>
          </w:tcPr>
          <w:p w:rsidR="006C633F" w:rsidRDefault="006C633F" w:rsidP="006C633F">
            <w:pPr>
              <w:numPr>
                <w:ilvl w:val="1"/>
                <w:numId w:val="116"/>
              </w:numPr>
              <w:tabs>
                <w:tab w:val="left" w:pos="450"/>
              </w:tabs>
              <w:spacing w:before="0" w:after="0"/>
            </w:pPr>
            <w:r>
              <w:t>Produced amount – user entry</w:t>
            </w:r>
          </w:p>
        </w:tc>
        <w:tc>
          <w:tcPr>
            <w:tcW w:w="2880" w:type="dxa"/>
            <w:tcBorders>
              <w:bottom w:val="single" w:sz="4" w:space="0" w:color="auto"/>
            </w:tcBorders>
          </w:tcPr>
          <w:p w:rsidR="006C633F" w:rsidRDefault="006C633F" w:rsidP="006C633F">
            <w:pPr>
              <w:pStyle w:val="BodyText"/>
              <w:spacing w:before="0" w:after="0"/>
              <w:rPr>
                <w:sz w:val="20"/>
              </w:rPr>
            </w:pPr>
            <w:r>
              <w:rPr>
                <w:sz w:val="20"/>
              </w:rPr>
              <w:t>Optional produced amount in weight units specified by weight units unique name (see below)</w:t>
            </w:r>
          </w:p>
        </w:tc>
        <w:tc>
          <w:tcPr>
            <w:tcW w:w="4410" w:type="dxa"/>
            <w:tcBorders>
              <w:bottom w:val="single" w:sz="4" w:space="0" w:color="auto"/>
            </w:tcBorders>
          </w:tcPr>
          <w:p w:rsidR="006C633F" w:rsidRDefault="006C633F" w:rsidP="006C633F">
            <w:pPr>
              <w:numPr>
                <w:ilvl w:val="0"/>
                <w:numId w:val="115"/>
              </w:numPr>
              <w:spacing w:before="0" w:after="0"/>
            </w:pPr>
          </w:p>
        </w:tc>
      </w:tr>
      <w:tr w:rsidR="006C633F" w:rsidRPr="00D0397F" w:rsidTr="006C633F">
        <w:tc>
          <w:tcPr>
            <w:tcW w:w="2808" w:type="dxa"/>
            <w:tcBorders>
              <w:top w:val="single" w:sz="4" w:space="0" w:color="auto"/>
              <w:left w:val="single" w:sz="4" w:space="0" w:color="auto"/>
              <w:bottom w:val="single" w:sz="4" w:space="0" w:color="auto"/>
              <w:right w:val="single" w:sz="4" w:space="0" w:color="auto"/>
            </w:tcBorders>
          </w:tcPr>
          <w:p w:rsidR="006C633F" w:rsidRPr="00D0397F" w:rsidRDefault="006C633F" w:rsidP="006C633F">
            <w:pPr>
              <w:numPr>
                <w:ilvl w:val="1"/>
                <w:numId w:val="116"/>
              </w:numPr>
              <w:tabs>
                <w:tab w:val="left" w:pos="450"/>
              </w:tabs>
              <w:spacing w:before="0" w:after="0"/>
            </w:pPr>
            <w:r>
              <w:t>Units of measure Display name</w:t>
            </w:r>
          </w:p>
        </w:tc>
        <w:tc>
          <w:tcPr>
            <w:tcW w:w="2880" w:type="dxa"/>
            <w:tcBorders>
              <w:top w:val="single" w:sz="4" w:space="0" w:color="auto"/>
              <w:left w:val="single" w:sz="4" w:space="0" w:color="auto"/>
              <w:bottom w:val="single" w:sz="4" w:space="0" w:color="auto"/>
              <w:right w:val="single" w:sz="4" w:space="0" w:color="auto"/>
            </w:tcBorders>
          </w:tcPr>
          <w:p w:rsidR="006C633F" w:rsidRPr="00D0397F" w:rsidRDefault="006C633F" w:rsidP="006C633F">
            <w:r w:rsidRPr="00D0397F">
              <w:t>Label user saw for amount entry in UI</w:t>
            </w:r>
          </w:p>
        </w:tc>
        <w:tc>
          <w:tcPr>
            <w:tcW w:w="4410" w:type="dxa"/>
            <w:tcBorders>
              <w:top w:val="single" w:sz="4" w:space="0" w:color="auto"/>
              <w:left w:val="single" w:sz="4" w:space="0" w:color="auto"/>
              <w:bottom w:val="single" w:sz="4" w:space="0" w:color="auto"/>
              <w:right w:val="single" w:sz="4" w:space="0" w:color="auto"/>
            </w:tcBorders>
          </w:tcPr>
          <w:p w:rsidR="006C633F" w:rsidRPr="00D0397F" w:rsidRDefault="006C633F" w:rsidP="006C633F">
            <w:pPr>
              <w:numPr>
                <w:ilvl w:val="0"/>
                <w:numId w:val="115"/>
              </w:numPr>
              <w:spacing w:before="0" w:after="0"/>
            </w:pPr>
            <w:r>
              <w:t>Doesn’t affect calculations – audit only</w:t>
            </w:r>
          </w:p>
        </w:tc>
      </w:tr>
      <w:tr w:rsidR="006C633F" w:rsidRPr="00D0397F" w:rsidTr="006C633F">
        <w:tc>
          <w:tcPr>
            <w:tcW w:w="2808" w:type="dxa"/>
            <w:tcBorders>
              <w:bottom w:val="single" w:sz="4" w:space="0" w:color="auto"/>
            </w:tcBorders>
          </w:tcPr>
          <w:p w:rsidR="006C633F" w:rsidRDefault="006C633F" w:rsidP="006C633F">
            <w:pPr>
              <w:numPr>
                <w:ilvl w:val="1"/>
                <w:numId w:val="116"/>
              </w:numPr>
              <w:tabs>
                <w:tab w:val="left" w:pos="450"/>
              </w:tabs>
              <w:spacing w:before="0" w:after="0"/>
            </w:pPr>
            <w:r>
              <w:t>Unitary Item Weight</w:t>
            </w:r>
          </w:p>
        </w:tc>
        <w:tc>
          <w:tcPr>
            <w:tcW w:w="2880" w:type="dxa"/>
            <w:tcBorders>
              <w:bottom w:val="single" w:sz="4" w:space="0" w:color="auto"/>
            </w:tcBorders>
          </w:tcPr>
          <w:p w:rsidR="006C633F" w:rsidRDefault="006C633F" w:rsidP="006C633F">
            <w:pPr>
              <w:pStyle w:val="BodyText"/>
              <w:spacing w:before="0" w:after="0"/>
              <w:rPr>
                <w:sz w:val="20"/>
              </w:rPr>
            </w:pPr>
            <w:r>
              <w:rPr>
                <w:sz w:val="20"/>
              </w:rPr>
              <w:t>blank</w:t>
            </w:r>
          </w:p>
        </w:tc>
        <w:tc>
          <w:tcPr>
            <w:tcW w:w="4410" w:type="dxa"/>
            <w:tcBorders>
              <w:bottom w:val="single" w:sz="4" w:space="0" w:color="auto"/>
            </w:tcBorders>
          </w:tcPr>
          <w:p w:rsidR="006C633F" w:rsidRPr="00D0397F" w:rsidRDefault="006C633F" w:rsidP="006C633F">
            <w:pPr>
              <w:numPr>
                <w:ilvl w:val="0"/>
                <w:numId w:val="115"/>
              </w:numPr>
              <w:spacing w:before="0" w:after="0"/>
            </w:pPr>
            <w:r>
              <w:t>not used</w:t>
            </w:r>
          </w:p>
        </w:tc>
      </w:tr>
      <w:tr w:rsidR="006C633F" w:rsidRPr="00D0397F" w:rsidTr="006C633F">
        <w:tc>
          <w:tcPr>
            <w:tcW w:w="2808" w:type="dxa"/>
            <w:tcBorders>
              <w:top w:val="single" w:sz="4" w:space="0" w:color="auto"/>
              <w:left w:val="single" w:sz="4" w:space="0" w:color="auto"/>
              <w:bottom w:val="single" w:sz="4" w:space="0" w:color="auto"/>
              <w:right w:val="single" w:sz="4" w:space="0" w:color="auto"/>
            </w:tcBorders>
          </w:tcPr>
          <w:p w:rsidR="006C633F" w:rsidRPr="00D0397F" w:rsidRDefault="006C633F" w:rsidP="006C633F">
            <w:pPr>
              <w:numPr>
                <w:ilvl w:val="1"/>
                <w:numId w:val="116"/>
              </w:numPr>
              <w:tabs>
                <w:tab w:val="left" w:pos="450"/>
              </w:tabs>
              <w:spacing w:before="0" w:after="0"/>
            </w:pPr>
            <w:r>
              <w:t>Weight Units unique name</w:t>
            </w:r>
          </w:p>
        </w:tc>
        <w:tc>
          <w:tcPr>
            <w:tcW w:w="2880" w:type="dxa"/>
            <w:tcBorders>
              <w:top w:val="single" w:sz="4" w:space="0" w:color="auto"/>
              <w:left w:val="single" w:sz="4" w:space="0" w:color="auto"/>
              <w:bottom w:val="single" w:sz="4" w:space="0" w:color="auto"/>
              <w:right w:val="single" w:sz="4" w:space="0" w:color="auto"/>
            </w:tcBorders>
          </w:tcPr>
          <w:p w:rsidR="006C633F" w:rsidRPr="00BB0A33" w:rsidRDefault="006C633F" w:rsidP="006C633F">
            <w:r w:rsidRPr="00BB0A33">
              <w:t>“Pound”</w:t>
            </w:r>
            <w:r>
              <w:t>, “Kilogram”, “Ounce”, “Gram”, or “Milligram”</w:t>
            </w:r>
          </w:p>
        </w:tc>
        <w:tc>
          <w:tcPr>
            <w:tcW w:w="4410" w:type="dxa"/>
            <w:tcBorders>
              <w:top w:val="single" w:sz="4" w:space="0" w:color="auto"/>
              <w:left w:val="single" w:sz="4" w:space="0" w:color="auto"/>
              <w:bottom w:val="single" w:sz="4" w:space="0" w:color="auto"/>
              <w:right w:val="single" w:sz="4" w:space="0" w:color="auto"/>
            </w:tcBorders>
          </w:tcPr>
          <w:p w:rsidR="006C633F" w:rsidRPr="00D0397F" w:rsidRDefault="006C633F" w:rsidP="006C633F">
            <w:pPr>
              <w:numPr>
                <w:ilvl w:val="0"/>
                <w:numId w:val="115"/>
              </w:numPr>
              <w:spacing w:before="0" w:after="0"/>
            </w:pPr>
            <w:r>
              <w:t>Standard weight units, from configuration database</w:t>
            </w:r>
          </w:p>
        </w:tc>
      </w:tr>
      <w:tr w:rsidR="006C633F" w:rsidRPr="00D0397F" w:rsidTr="006C633F">
        <w:tc>
          <w:tcPr>
            <w:tcW w:w="2808" w:type="dxa"/>
            <w:tcBorders>
              <w:top w:val="single" w:sz="4" w:space="0" w:color="auto"/>
              <w:left w:val="single" w:sz="4" w:space="0" w:color="auto"/>
              <w:bottom w:val="single" w:sz="4" w:space="0" w:color="auto"/>
              <w:right w:val="single" w:sz="4" w:space="0" w:color="auto"/>
            </w:tcBorders>
          </w:tcPr>
          <w:p w:rsidR="006C633F" w:rsidRPr="00D0397F" w:rsidRDefault="006C633F" w:rsidP="006C633F">
            <w:pPr>
              <w:numPr>
                <w:ilvl w:val="1"/>
                <w:numId w:val="116"/>
              </w:numPr>
              <w:tabs>
                <w:tab w:val="left" w:pos="450"/>
              </w:tabs>
              <w:spacing w:before="0" w:after="0"/>
            </w:pPr>
            <w:r>
              <w:lastRenderedPageBreak/>
              <w:t>NItems</w:t>
            </w:r>
          </w:p>
        </w:tc>
        <w:tc>
          <w:tcPr>
            <w:tcW w:w="2880" w:type="dxa"/>
            <w:tcBorders>
              <w:top w:val="single" w:sz="4" w:space="0" w:color="auto"/>
              <w:left w:val="single" w:sz="4" w:space="0" w:color="auto"/>
              <w:bottom w:val="single" w:sz="4" w:space="0" w:color="auto"/>
              <w:right w:val="single" w:sz="4" w:space="0" w:color="auto"/>
            </w:tcBorders>
          </w:tcPr>
          <w:p w:rsidR="006C633F" w:rsidRPr="00BB0A33" w:rsidRDefault="006C633F" w:rsidP="006C633F">
            <w:r>
              <w:t>1</w:t>
            </w:r>
          </w:p>
        </w:tc>
        <w:tc>
          <w:tcPr>
            <w:tcW w:w="4410" w:type="dxa"/>
            <w:tcBorders>
              <w:top w:val="single" w:sz="4" w:space="0" w:color="auto"/>
              <w:left w:val="single" w:sz="4" w:space="0" w:color="auto"/>
              <w:bottom w:val="single" w:sz="4" w:space="0" w:color="auto"/>
              <w:right w:val="single" w:sz="4" w:space="0" w:color="auto"/>
            </w:tcBorders>
          </w:tcPr>
          <w:p w:rsidR="006C633F" w:rsidRPr="00D0397F" w:rsidRDefault="006C633F" w:rsidP="006C633F">
            <w:pPr>
              <w:numPr>
                <w:ilvl w:val="0"/>
                <w:numId w:val="115"/>
              </w:numPr>
              <w:spacing w:before="0" w:after="0"/>
            </w:pPr>
            <w:r>
              <w:t>The user-entered weight model is that the waste is all contained in a single container.</w:t>
            </w:r>
          </w:p>
        </w:tc>
      </w:tr>
      <w:tr w:rsidR="00461314" w:rsidRPr="00D0397F" w:rsidTr="00D0397F">
        <w:tc>
          <w:tcPr>
            <w:tcW w:w="2808" w:type="dxa"/>
            <w:shd w:val="clear" w:color="auto" w:fill="F3F3F3"/>
          </w:tcPr>
          <w:p w:rsidR="00461314" w:rsidRPr="00D0397F" w:rsidRDefault="00461314" w:rsidP="00461314">
            <w:pPr>
              <w:numPr>
                <w:ilvl w:val="0"/>
                <w:numId w:val="116"/>
              </w:numPr>
              <w:spacing w:before="0" w:after="0"/>
              <w:rPr>
                <w:b/>
              </w:rPr>
            </w:pPr>
            <w:r w:rsidRPr="00D0397F">
              <w:rPr>
                <w:b/>
              </w:rPr>
              <w:t xml:space="preserve">Volume-based Waste Transaction </w:t>
            </w:r>
          </w:p>
        </w:tc>
        <w:tc>
          <w:tcPr>
            <w:tcW w:w="2880" w:type="dxa"/>
            <w:shd w:val="clear" w:color="auto" w:fill="F3F3F3"/>
          </w:tcPr>
          <w:p w:rsidR="00461314" w:rsidRPr="00D0397F" w:rsidRDefault="00461314" w:rsidP="00461314">
            <w:pPr>
              <w:spacing w:before="0" w:after="0"/>
              <w:jc w:val="center"/>
            </w:pPr>
          </w:p>
        </w:tc>
        <w:tc>
          <w:tcPr>
            <w:tcW w:w="4410" w:type="dxa"/>
            <w:shd w:val="clear" w:color="auto" w:fill="F3F3F3"/>
          </w:tcPr>
          <w:p w:rsidR="00461314" w:rsidRPr="00D0397F" w:rsidRDefault="00461314" w:rsidP="00D0397F">
            <w:pPr>
              <w:spacing w:before="0" w:after="0"/>
            </w:pPr>
          </w:p>
        </w:tc>
      </w:tr>
      <w:tr w:rsidR="00D0397F" w:rsidRPr="00D0397F" w:rsidTr="00D0397F">
        <w:tc>
          <w:tcPr>
            <w:tcW w:w="2808" w:type="dxa"/>
            <w:tcBorders>
              <w:bottom w:val="single" w:sz="4" w:space="0" w:color="auto"/>
            </w:tcBorders>
          </w:tcPr>
          <w:p w:rsidR="00D0397F" w:rsidRPr="00D0397F" w:rsidRDefault="00D0397F" w:rsidP="00D0397F">
            <w:pPr>
              <w:numPr>
                <w:ilvl w:val="1"/>
                <w:numId w:val="116"/>
              </w:numPr>
              <w:tabs>
                <w:tab w:val="left" w:pos="450"/>
              </w:tabs>
              <w:spacing w:before="0" w:after="0"/>
            </w:pPr>
            <w:r w:rsidRPr="00D0397F">
              <w:t>Recording Method</w:t>
            </w:r>
          </w:p>
        </w:tc>
        <w:tc>
          <w:tcPr>
            <w:tcW w:w="2880" w:type="dxa"/>
            <w:tcBorders>
              <w:bottom w:val="single" w:sz="4" w:space="0" w:color="auto"/>
            </w:tcBorders>
          </w:tcPr>
          <w:p w:rsidR="00D0397F" w:rsidRPr="00D0397F" w:rsidRDefault="00D0397F" w:rsidP="00D0397F">
            <w:pPr>
              <w:spacing w:before="0" w:after="0"/>
            </w:pPr>
            <w:r w:rsidRPr="00D0397F">
              <w:t>2 =&gt; Entered by Volume</w:t>
            </w:r>
          </w:p>
        </w:tc>
        <w:tc>
          <w:tcPr>
            <w:tcW w:w="4410" w:type="dxa"/>
            <w:tcBorders>
              <w:bottom w:val="single" w:sz="4" w:space="0" w:color="auto"/>
            </w:tcBorders>
          </w:tcPr>
          <w:p w:rsidR="00D0397F" w:rsidRPr="00D0397F" w:rsidRDefault="00D0397F" w:rsidP="00D0397F">
            <w:pPr>
              <w:numPr>
                <w:ilvl w:val="0"/>
                <w:numId w:val="115"/>
              </w:numPr>
              <w:spacing w:before="0" w:after="0"/>
            </w:pPr>
          </w:p>
        </w:tc>
      </w:tr>
      <w:tr w:rsidR="00540511" w:rsidRPr="00D0397F" w:rsidTr="00540511">
        <w:tc>
          <w:tcPr>
            <w:tcW w:w="2808" w:type="dxa"/>
            <w:tcBorders>
              <w:bottom w:val="single" w:sz="4" w:space="0" w:color="auto"/>
            </w:tcBorders>
          </w:tcPr>
          <w:p w:rsidR="00540511" w:rsidRDefault="00540511" w:rsidP="00540511">
            <w:pPr>
              <w:numPr>
                <w:ilvl w:val="1"/>
                <w:numId w:val="116"/>
              </w:numPr>
              <w:tabs>
                <w:tab w:val="left" w:pos="450"/>
              </w:tabs>
              <w:spacing w:before="0" w:after="0"/>
            </w:pPr>
            <w:r>
              <w:t>Waste amount – user entry</w:t>
            </w:r>
          </w:p>
        </w:tc>
        <w:tc>
          <w:tcPr>
            <w:tcW w:w="2880" w:type="dxa"/>
            <w:tcBorders>
              <w:bottom w:val="single" w:sz="4" w:space="0" w:color="auto"/>
            </w:tcBorders>
          </w:tcPr>
          <w:p w:rsidR="00540511" w:rsidRDefault="00540511" w:rsidP="00540511">
            <w:pPr>
              <w:pStyle w:val="BodyText"/>
              <w:spacing w:before="0" w:after="0"/>
              <w:rPr>
                <w:sz w:val="20"/>
              </w:rPr>
            </w:pPr>
            <w:r>
              <w:rPr>
                <w:sz w:val="20"/>
              </w:rPr>
              <w:t>Waste amount in</w:t>
            </w:r>
            <w:r w:rsidR="004A648D">
              <w:rPr>
                <w:sz w:val="20"/>
              </w:rPr>
              <w:t xml:space="preserve"> number of </w:t>
            </w:r>
            <w:r>
              <w:rPr>
                <w:sz w:val="20"/>
              </w:rPr>
              <w:t xml:space="preserve"> </w:t>
            </w:r>
            <w:r w:rsidR="0064390A">
              <w:rPr>
                <w:sz w:val="20"/>
              </w:rPr>
              <w:t>Containers selected.</w:t>
            </w:r>
          </w:p>
        </w:tc>
        <w:tc>
          <w:tcPr>
            <w:tcW w:w="4410" w:type="dxa"/>
            <w:tcBorders>
              <w:bottom w:val="single" w:sz="4" w:space="0" w:color="auto"/>
            </w:tcBorders>
          </w:tcPr>
          <w:p w:rsidR="00540511" w:rsidRDefault="004A648D" w:rsidP="00540511">
            <w:pPr>
              <w:numPr>
                <w:ilvl w:val="0"/>
                <w:numId w:val="115"/>
              </w:numPr>
              <w:spacing w:before="0" w:after="0"/>
            </w:pPr>
            <w:r>
              <w:t>conversion constants for # of containers to weight are in the selected Container Type and Food Type, stored in the database (Manage Types)</w:t>
            </w:r>
          </w:p>
        </w:tc>
      </w:tr>
      <w:tr w:rsidR="004A648D" w:rsidRPr="00D0397F" w:rsidTr="00540511">
        <w:tc>
          <w:tcPr>
            <w:tcW w:w="2808" w:type="dxa"/>
            <w:tcBorders>
              <w:bottom w:val="single" w:sz="4" w:space="0" w:color="auto"/>
            </w:tcBorders>
          </w:tcPr>
          <w:p w:rsidR="004A648D" w:rsidRDefault="004A648D" w:rsidP="00540511">
            <w:pPr>
              <w:numPr>
                <w:ilvl w:val="1"/>
                <w:numId w:val="116"/>
              </w:numPr>
              <w:tabs>
                <w:tab w:val="left" w:pos="450"/>
              </w:tabs>
              <w:spacing w:before="0" w:after="0"/>
            </w:pPr>
            <w:r>
              <w:t>Produced amount – user entry</w:t>
            </w:r>
          </w:p>
        </w:tc>
        <w:tc>
          <w:tcPr>
            <w:tcW w:w="2880" w:type="dxa"/>
            <w:tcBorders>
              <w:bottom w:val="single" w:sz="4" w:space="0" w:color="auto"/>
            </w:tcBorders>
          </w:tcPr>
          <w:p w:rsidR="004A648D" w:rsidRDefault="004A648D" w:rsidP="00540511">
            <w:pPr>
              <w:pStyle w:val="BodyText"/>
              <w:spacing w:before="0" w:after="0"/>
              <w:rPr>
                <w:sz w:val="20"/>
              </w:rPr>
            </w:pPr>
            <w:r>
              <w:rPr>
                <w:sz w:val="20"/>
              </w:rPr>
              <w:t>Optional produced amount in number of Containers</w:t>
            </w:r>
          </w:p>
        </w:tc>
        <w:tc>
          <w:tcPr>
            <w:tcW w:w="4410" w:type="dxa"/>
            <w:tcBorders>
              <w:bottom w:val="single" w:sz="4" w:space="0" w:color="auto"/>
            </w:tcBorders>
          </w:tcPr>
          <w:p w:rsidR="004A648D" w:rsidRDefault="004A648D" w:rsidP="004A648D">
            <w:pPr>
              <w:numPr>
                <w:ilvl w:val="0"/>
                <w:numId w:val="115"/>
              </w:numPr>
              <w:spacing w:before="0" w:after="0"/>
            </w:pPr>
            <w:r>
              <w:t>same as above</w:t>
            </w:r>
          </w:p>
        </w:tc>
      </w:tr>
      <w:tr w:rsidR="004A648D" w:rsidRPr="00D0397F" w:rsidTr="00D0397F">
        <w:tc>
          <w:tcPr>
            <w:tcW w:w="2808" w:type="dxa"/>
            <w:tcBorders>
              <w:bottom w:val="single" w:sz="4" w:space="0" w:color="auto"/>
            </w:tcBorders>
          </w:tcPr>
          <w:p w:rsidR="004A648D" w:rsidRPr="00D0397F" w:rsidRDefault="004A648D" w:rsidP="00D0397F">
            <w:pPr>
              <w:numPr>
                <w:ilvl w:val="1"/>
                <w:numId w:val="116"/>
              </w:numPr>
              <w:tabs>
                <w:tab w:val="left" w:pos="450"/>
              </w:tabs>
              <w:spacing w:before="0" w:after="0"/>
            </w:pPr>
            <w:r>
              <w:t>Units of measure Display name</w:t>
            </w:r>
          </w:p>
        </w:tc>
        <w:tc>
          <w:tcPr>
            <w:tcW w:w="2880" w:type="dxa"/>
            <w:tcBorders>
              <w:bottom w:val="single" w:sz="4" w:space="0" w:color="auto"/>
            </w:tcBorders>
          </w:tcPr>
          <w:p w:rsidR="004A648D" w:rsidRPr="00D0397F" w:rsidRDefault="004A648D" w:rsidP="00D0397F">
            <w:pPr>
              <w:pStyle w:val="BodyText"/>
              <w:spacing w:before="0" w:after="0"/>
              <w:rPr>
                <w:sz w:val="20"/>
              </w:rPr>
            </w:pPr>
            <w:r>
              <w:rPr>
                <w:sz w:val="20"/>
              </w:rPr>
              <w:t>Label user saw for amount entry in UI (ie container name)</w:t>
            </w:r>
          </w:p>
        </w:tc>
        <w:tc>
          <w:tcPr>
            <w:tcW w:w="4410" w:type="dxa"/>
            <w:tcBorders>
              <w:bottom w:val="single" w:sz="4" w:space="0" w:color="auto"/>
            </w:tcBorders>
          </w:tcPr>
          <w:p w:rsidR="004A648D" w:rsidRPr="00D0397F" w:rsidRDefault="004A648D" w:rsidP="00D0397F">
            <w:pPr>
              <w:numPr>
                <w:ilvl w:val="0"/>
                <w:numId w:val="115"/>
              </w:numPr>
              <w:spacing w:before="0" w:after="0"/>
            </w:pPr>
            <w:r>
              <w:t>Doesn’t affect calculations – audit only</w:t>
            </w:r>
          </w:p>
        </w:tc>
      </w:tr>
      <w:tr w:rsidR="004A648D" w:rsidRPr="00CE7ABA" w:rsidTr="00006863">
        <w:tc>
          <w:tcPr>
            <w:tcW w:w="2808" w:type="dxa"/>
            <w:tcBorders>
              <w:bottom w:val="single" w:sz="4" w:space="0" w:color="auto"/>
            </w:tcBorders>
          </w:tcPr>
          <w:p w:rsidR="004A648D" w:rsidRPr="00CE7ABA" w:rsidRDefault="004A648D" w:rsidP="00006863">
            <w:pPr>
              <w:numPr>
                <w:ilvl w:val="1"/>
                <w:numId w:val="116"/>
              </w:numPr>
              <w:tabs>
                <w:tab w:val="left" w:pos="450"/>
              </w:tabs>
              <w:spacing w:before="0" w:after="0"/>
            </w:pPr>
            <w:r w:rsidRPr="00CE7ABA">
              <w:t xml:space="preserve">Unitary </w:t>
            </w:r>
            <w:r>
              <w:t xml:space="preserve">Item </w:t>
            </w:r>
            <w:r w:rsidRPr="00CE7ABA">
              <w:t>Weight</w:t>
            </w:r>
          </w:p>
        </w:tc>
        <w:tc>
          <w:tcPr>
            <w:tcW w:w="2880" w:type="dxa"/>
            <w:tcBorders>
              <w:bottom w:val="single" w:sz="4" w:space="0" w:color="auto"/>
            </w:tcBorders>
          </w:tcPr>
          <w:p w:rsidR="004A648D" w:rsidRPr="00CE7ABA" w:rsidRDefault="004A648D" w:rsidP="00006863">
            <w:pPr>
              <w:pStyle w:val="BodyText"/>
              <w:spacing w:before="0" w:after="0"/>
              <w:rPr>
                <w:sz w:val="20"/>
              </w:rPr>
            </w:pPr>
            <w:r>
              <w:rPr>
                <w:sz w:val="20"/>
              </w:rPr>
              <w:t>blank</w:t>
            </w:r>
          </w:p>
        </w:tc>
        <w:tc>
          <w:tcPr>
            <w:tcW w:w="4410" w:type="dxa"/>
            <w:tcBorders>
              <w:bottom w:val="single" w:sz="4" w:space="0" w:color="auto"/>
            </w:tcBorders>
          </w:tcPr>
          <w:p w:rsidR="004A648D" w:rsidRPr="00CE7ABA" w:rsidRDefault="004A648D" w:rsidP="00006863">
            <w:pPr>
              <w:numPr>
                <w:ilvl w:val="0"/>
                <w:numId w:val="115"/>
              </w:numPr>
              <w:spacing w:before="0" w:after="0"/>
            </w:pPr>
            <w:r w:rsidRPr="00CE7ABA">
              <w:t>Conversion constant</w:t>
            </w:r>
            <w:r>
              <w:t>s are derived from database configuration, based on keys of food and container types (see above)</w:t>
            </w:r>
          </w:p>
        </w:tc>
      </w:tr>
      <w:tr w:rsidR="004A648D" w:rsidRPr="00D0397F" w:rsidTr="00D0397F">
        <w:tc>
          <w:tcPr>
            <w:tcW w:w="2808" w:type="dxa"/>
            <w:tcBorders>
              <w:bottom w:val="single" w:sz="4" w:space="0" w:color="auto"/>
            </w:tcBorders>
          </w:tcPr>
          <w:p w:rsidR="004A648D" w:rsidRPr="00D0397F" w:rsidRDefault="004A648D" w:rsidP="00D0397F">
            <w:pPr>
              <w:numPr>
                <w:ilvl w:val="1"/>
                <w:numId w:val="116"/>
              </w:numPr>
              <w:tabs>
                <w:tab w:val="left" w:pos="450"/>
              </w:tabs>
              <w:spacing w:before="0" w:after="0"/>
            </w:pPr>
            <w:r>
              <w:t>Weight Units unique name</w:t>
            </w:r>
          </w:p>
        </w:tc>
        <w:tc>
          <w:tcPr>
            <w:tcW w:w="2880" w:type="dxa"/>
            <w:tcBorders>
              <w:bottom w:val="single" w:sz="4" w:space="0" w:color="auto"/>
            </w:tcBorders>
          </w:tcPr>
          <w:p w:rsidR="004A648D" w:rsidRPr="00D0397F" w:rsidRDefault="004A648D" w:rsidP="00D0397F">
            <w:pPr>
              <w:pStyle w:val="BodyText"/>
              <w:spacing w:before="0" w:after="0"/>
              <w:rPr>
                <w:sz w:val="20"/>
              </w:rPr>
            </w:pPr>
            <w:r>
              <w:rPr>
                <w:sz w:val="20"/>
              </w:rPr>
              <w:t>“Pound”</w:t>
            </w:r>
          </w:p>
        </w:tc>
        <w:tc>
          <w:tcPr>
            <w:tcW w:w="4410" w:type="dxa"/>
            <w:tcBorders>
              <w:bottom w:val="single" w:sz="4" w:space="0" w:color="auto"/>
            </w:tcBorders>
          </w:tcPr>
          <w:p w:rsidR="004A648D" w:rsidRPr="00D0397F" w:rsidRDefault="004A648D" w:rsidP="00D0397F">
            <w:pPr>
              <w:numPr>
                <w:ilvl w:val="0"/>
                <w:numId w:val="115"/>
              </w:numPr>
              <w:spacing w:before="0" w:after="0"/>
            </w:pPr>
          </w:p>
        </w:tc>
      </w:tr>
      <w:tr w:rsidR="004A648D" w:rsidRPr="00D0397F" w:rsidTr="000329A7">
        <w:tc>
          <w:tcPr>
            <w:tcW w:w="2808" w:type="dxa"/>
            <w:tcBorders>
              <w:top w:val="single" w:sz="4" w:space="0" w:color="auto"/>
              <w:left w:val="single" w:sz="4" w:space="0" w:color="auto"/>
              <w:bottom w:val="single" w:sz="4" w:space="0" w:color="auto"/>
              <w:right w:val="single" w:sz="4" w:space="0" w:color="auto"/>
            </w:tcBorders>
          </w:tcPr>
          <w:p w:rsidR="004A648D" w:rsidRPr="00D0397F" w:rsidRDefault="004A648D" w:rsidP="000329A7">
            <w:pPr>
              <w:numPr>
                <w:ilvl w:val="1"/>
                <w:numId w:val="116"/>
              </w:numPr>
              <w:tabs>
                <w:tab w:val="left" w:pos="450"/>
              </w:tabs>
              <w:spacing w:before="0" w:after="0"/>
            </w:pPr>
            <w:r>
              <w:t>NItems</w:t>
            </w:r>
          </w:p>
        </w:tc>
        <w:tc>
          <w:tcPr>
            <w:tcW w:w="2880" w:type="dxa"/>
            <w:tcBorders>
              <w:top w:val="single" w:sz="4" w:space="0" w:color="auto"/>
              <w:left w:val="single" w:sz="4" w:space="0" w:color="auto"/>
              <w:bottom w:val="single" w:sz="4" w:space="0" w:color="auto"/>
              <w:right w:val="single" w:sz="4" w:space="0" w:color="auto"/>
            </w:tcBorders>
          </w:tcPr>
          <w:p w:rsidR="004A648D" w:rsidRPr="00BB0A33" w:rsidRDefault="004A648D" w:rsidP="000329A7">
            <w:r>
              <w:t>1</w:t>
            </w:r>
          </w:p>
        </w:tc>
        <w:tc>
          <w:tcPr>
            <w:tcW w:w="4410" w:type="dxa"/>
            <w:tcBorders>
              <w:top w:val="single" w:sz="4" w:space="0" w:color="auto"/>
              <w:left w:val="single" w:sz="4" w:space="0" w:color="auto"/>
              <w:bottom w:val="single" w:sz="4" w:space="0" w:color="auto"/>
              <w:right w:val="single" w:sz="4" w:space="0" w:color="auto"/>
            </w:tcBorders>
          </w:tcPr>
          <w:p w:rsidR="004A648D" w:rsidRPr="00D0397F" w:rsidRDefault="004A648D" w:rsidP="000329A7">
            <w:pPr>
              <w:numPr>
                <w:ilvl w:val="0"/>
                <w:numId w:val="115"/>
              </w:numPr>
              <w:spacing w:before="0" w:after="0"/>
            </w:pPr>
            <w:r>
              <w:t>The volume model is that the waste is all contained in a single container.</w:t>
            </w:r>
          </w:p>
        </w:tc>
      </w:tr>
      <w:tr w:rsidR="004A648D" w:rsidRPr="00D0397F" w:rsidTr="00D0397F">
        <w:tc>
          <w:tcPr>
            <w:tcW w:w="2808" w:type="dxa"/>
            <w:shd w:val="clear" w:color="auto" w:fill="F3F3F3"/>
          </w:tcPr>
          <w:p w:rsidR="004A648D" w:rsidRPr="00D0397F" w:rsidRDefault="004A648D" w:rsidP="00461314">
            <w:pPr>
              <w:numPr>
                <w:ilvl w:val="0"/>
                <w:numId w:val="116"/>
              </w:numPr>
              <w:spacing w:before="0" w:after="0"/>
              <w:rPr>
                <w:b/>
              </w:rPr>
            </w:pPr>
            <w:r w:rsidRPr="00D0397F">
              <w:rPr>
                <w:b/>
              </w:rPr>
              <w:t>Memorized Waste Transaction - Items</w:t>
            </w:r>
          </w:p>
        </w:tc>
        <w:tc>
          <w:tcPr>
            <w:tcW w:w="2880" w:type="dxa"/>
            <w:shd w:val="clear" w:color="auto" w:fill="F3F3F3"/>
          </w:tcPr>
          <w:p w:rsidR="004A648D" w:rsidRPr="00D0397F" w:rsidRDefault="004A648D" w:rsidP="00461314">
            <w:pPr>
              <w:spacing w:before="0" w:after="0"/>
              <w:jc w:val="center"/>
            </w:pPr>
          </w:p>
        </w:tc>
        <w:tc>
          <w:tcPr>
            <w:tcW w:w="4410" w:type="dxa"/>
            <w:shd w:val="clear" w:color="auto" w:fill="F3F3F3"/>
          </w:tcPr>
          <w:p w:rsidR="004A648D" w:rsidRPr="00D0397F" w:rsidRDefault="004A648D" w:rsidP="00D0397F">
            <w:pPr>
              <w:spacing w:before="0" w:after="0"/>
            </w:pPr>
          </w:p>
        </w:tc>
      </w:tr>
      <w:tr w:rsidR="004A648D" w:rsidRPr="00D0397F" w:rsidTr="00D0397F">
        <w:tc>
          <w:tcPr>
            <w:tcW w:w="2808" w:type="dxa"/>
            <w:tcBorders>
              <w:bottom w:val="single" w:sz="4" w:space="0" w:color="auto"/>
            </w:tcBorders>
          </w:tcPr>
          <w:p w:rsidR="004A648D" w:rsidRPr="00D0397F" w:rsidRDefault="004A648D" w:rsidP="00D0397F">
            <w:pPr>
              <w:numPr>
                <w:ilvl w:val="1"/>
                <w:numId w:val="116"/>
              </w:numPr>
              <w:tabs>
                <w:tab w:val="left" w:pos="450"/>
              </w:tabs>
              <w:spacing w:before="0" w:after="0"/>
            </w:pPr>
            <w:r w:rsidRPr="00D0397F">
              <w:t>Recording Method</w:t>
            </w:r>
          </w:p>
        </w:tc>
        <w:tc>
          <w:tcPr>
            <w:tcW w:w="2880" w:type="dxa"/>
            <w:tcBorders>
              <w:bottom w:val="single" w:sz="4" w:space="0" w:color="auto"/>
            </w:tcBorders>
          </w:tcPr>
          <w:p w:rsidR="004A648D" w:rsidRPr="00D0397F" w:rsidRDefault="004A648D" w:rsidP="00D0397F">
            <w:pPr>
              <w:spacing w:before="0" w:after="0"/>
            </w:pPr>
            <w:r>
              <w:t>3</w:t>
            </w:r>
            <w:r w:rsidRPr="00D0397F">
              <w:t xml:space="preserve"> =&gt; Memorized Transaction</w:t>
            </w:r>
            <w:r>
              <w:t xml:space="preserve"> - Items</w:t>
            </w:r>
          </w:p>
        </w:tc>
        <w:tc>
          <w:tcPr>
            <w:tcW w:w="4410" w:type="dxa"/>
            <w:tcBorders>
              <w:bottom w:val="single" w:sz="4" w:space="0" w:color="auto"/>
            </w:tcBorders>
          </w:tcPr>
          <w:p w:rsidR="004A648D" w:rsidRPr="00D0397F" w:rsidRDefault="004A648D" w:rsidP="00D0397F">
            <w:pPr>
              <w:numPr>
                <w:ilvl w:val="0"/>
                <w:numId w:val="115"/>
              </w:numPr>
              <w:spacing w:before="0" w:after="0"/>
            </w:pPr>
          </w:p>
        </w:tc>
      </w:tr>
      <w:tr w:rsidR="004A648D" w:rsidRPr="00D0397F" w:rsidTr="004426CA">
        <w:tc>
          <w:tcPr>
            <w:tcW w:w="2808" w:type="dxa"/>
            <w:tcBorders>
              <w:bottom w:val="single" w:sz="4" w:space="0" w:color="auto"/>
            </w:tcBorders>
          </w:tcPr>
          <w:p w:rsidR="004A648D" w:rsidRDefault="004A648D" w:rsidP="004426CA">
            <w:pPr>
              <w:numPr>
                <w:ilvl w:val="1"/>
                <w:numId w:val="116"/>
              </w:numPr>
              <w:tabs>
                <w:tab w:val="left" w:pos="450"/>
              </w:tabs>
              <w:spacing w:before="0" w:after="0"/>
            </w:pPr>
            <w:r>
              <w:t>Waste amount – user entry</w:t>
            </w:r>
          </w:p>
        </w:tc>
        <w:tc>
          <w:tcPr>
            <w:tcW w:w="2880" w:type="dxa"/>
            <w:tcBorders>
              <w:bottom w:val="single" w:sz="4" w:space="0" w:color="auto"/>
            </w:tcBorders>
          </w:tcPr>
          <w:p w:rsidR="004A648D" w:rsidRPr="00DE1453" w:rsidRDefault="004A648D" w:rsidP="000329A7">
            <w:pPr>
              <w:rPr>
                <w:color w:val="FF0000"/>
              </w:rPr>
            </w:pPr>
            <w:r w:rsidRPr="00DE1453">
              <w:rPr>
                <w:color w:val="FF0000"/>
              </w:rPr>
              <w:t>Number entered by user to denote number of items wasted.</w:t>
            </w:r>
          </w:p>
        </w:tc>
        <w:tc>
          <w:tcPr>
            <w:tcW w:w="4410" w:type="dxa"/>
            <w:tcBorders>
              <w:bottom w:val="single" w:sz="4" w:space="0" w:color="auto"/>
            </w:tcBorders>
          </w:tcPr>
          <w:p w:rsidR="004A648D" w:rsidRDefault="004A648D" w:rsidP="004426CA">
            <w:pPr>
              <w:numPr>
                <w:ilvl w:val="0"/>
                <w:numId w:val="115"/>
              </w:numPr>
              <w:spacing w:before="0" w:after="0"/>
            </w:pPr>
            <w:r>
              <w:t>items are configured as waste weight + container weight</w:t>
            </w:r>
          </w:p>
          <w:p w:rsidR="004A648D" w:rsidRDefault="004A648D" w:rsidP="004426CA">
            <w:pPr>
              <w:numPr>
                <w:ilvl w:val="0"/>
                <w:numId w:val="115"/>
              </w:numPr>
              <w:spacing w:before="0" w:after="0"/>
            </w:pPr>
            <w:r>
              <w:t>must be integer, and the same as NItems</w:t>
            </w:r>
          </w:p>
        </w:tc>
      </w:tr>
      <w:tr w:rsidR="004A648D" w:rsidRPr="00D0397F" w:rsidTr="004426CA">
        <w:tc>
          <w:tcPr>
            <w:tcW w:w="2808" w:type="dxa"/>
            <w:tcBorders>
              <w:bottom w:val="single" w:sz="4" w:space="0" w:color="auto"/>
            </w:tcBorders>
          </w:tcPr>
          <w:p w:rsidR="004A648D" w:rsidRDefault="004A648D" w:rsidP="004426CA">
            <w:pPr>
              <w:numPr>
                <w:ilvl w:val="1"/>
                <w:numId w:val="116"/>
              </w:numPr>
              <w:tabs>
                <w:tab w:val="left" w:pos="450"/>
              </w:tabs>
              <w:spacing w:before="0" w:after="0"/>
            </w:pPr>
            <w:r>
              <w:t>Produced amount – user entry</w:t>
            </w:r>
          </w:p>
        </w:tc>
        <w:tc>
          <w:tcPr>
            <w:tcW w:w="2880" w:type="dxa"/>
            <w:tcBorders>
              <w:bottom w:val="single" w:sz="4" w:space="0" w:color="auto"/>
            </w:tcBorders>
          </w:tcPr>
          <w:p w:rsidR="004A648D" w:rsidRDefault="004A648D" w:rsidP="004426CA">
            <w:pPr>
              <w:pStyle w:val="BodyText"/>
              <w:spacing w:before="0" w:after="0"/>
              <w:rPr>
                <w:sz w:val="20"/>
              </w:rPr>
            </w:pPr>
            <w:r>
              <w:rPr>
                <w:sz w:val="20"/>
              </w:rPr>
              <w:t>Optional produced amount in user-defined items</w:t>
            </w:r>
          </w:p>
        </w:tc>
        <w:tc>
          <w:tcPr>
            <w:tcW w:w="4410" w:type="dxa"/>
            <w:tcBorders>
              <w:bottom w:val="single" w:sz="4" w:space="0" w:color="auto"/>
            </w:tcBorders>
          </w:tcPr>
          <w:p w:rsidR="004A648D" w:rsidRDefault="004A648D" w:rsidP="004426CA">
            <w:pPr>
              <w:numPr>
                <w:ilvl w:val="0"/>
                <w:numId w:val="115"/>
              </w:numPr>
              <w:spacing w:before="0" w:after="0"/>
            </w:pPr>
            <w:r>
              <w:t>items are configured as waste weight + container weight</w:t>
            </w:r>
          </w:p>
          <w:p w:rsidR="004A648D" w:rsidRDefault="004A648D" w:rsidP="004426CA">
            <w:pPr>
              <w:numPr>
                <w:ilvl w:val="0"/>
                <w:numId w:val="115"/>
              </w:numPr>
              <w:spacing w:before="0" w:after="0"/>
            </w:pPr>
            <w:r>
              <w:t>Must be integer</w:t>
            </w:r>
          </w:p>
        </w:tc>
      </w:tr>
      <w:tr w:rsidR="004A648D" w:rsidRPr="00D0397F" w:rsidTr="00D0397F">
        <w:tc>
          <w:tcPr>
            <w:tcW w:w="2808" w:type="dxa"/>
            <w:tcBorders>
              <w:bottom w:val="single" w:sz="4" w:space="0" w:color="auto"/>
            </w:tcBorders>
          </w:tcPr>
          <w:p w:rsidR="004A648D" w:rsidRPr="00D0397F" w:rsidRDefault="004A648D" w:rsidP="00D0397F">
            <w:pPr>
              <w:numPr>
                <w:ilvl w:val="1"/>
                <w:numId w:val="116"/>
              </w:numPr>
              <w:tabs>
                <w:tab w:val="left" w:pos="450"/>
              </w:tabs>
              <w:spacing w:before="0" w:after="0"/>
            </w:pPr>
            <w:r>
              <w:t>Units of measure Display name</w:t>
            </w:r>
          </w:p>
        </w:tc>
        <w:tc>
          <w:tcPr>
            <w:tcW w:w="2880" w:type="dxa"/>
            <w:tcBorders>
              <w:bottom w:val="single" w:sz="4" w:space="0" w:color="auto"/>
            </w:tcBorders>
          </w:tcPr>
          <w:p w:rsidR="004A648D" w:rsidRPr="00D0397F" w:rsidRDefault="004A648D" w:rsidP="00D0397F">
            <w:pPr>
              <w:pStyle w:val="BodyText"/>
              <w:spacing w:before="0" w:after="0"/>
              <w:rPr>
                <w:sz w:val="20"/>
              </w:rPr>
            </w:pPr>
            <w:r>
              <w:rPr>
                <w:sz w:val="20"/>
              </w:rPr>
              <w:t>Label user saw for amount entry in UI</w:t>
            </w:r>
          </w:p>
        </w:tc>
        <w:tc>
          <w:tcPr>
            <w:tcW w:w="4410" w:type="dxa"/>
            <w:tcBorders>
              <w:bottom w:val="single" w:sz="4" w:space="0" w:color="auto"/>
            </w:tcBorders>
          </w:tcPr>
          <w:p w:rsidR="004A648D" w:rsidRPr="00D0397F" w:rsidRDefault="004A648D" w:rsidP="00D0397F">
            <w:pPr>
              <w:numPr>
                <w:ilvl w:val="0"/>
                <w:numId w:val="115"/>
              </w:numPr>
              <w:spacing w:before="0" w:after="0"/>
            </w:pPr>
            <w:r>
              <w:t>Doesn’t affect calculations – audit only</w:t>
            </w:r>
          </w:p>
        </w:tc>
      </w:tr>
      <w:tr w:rsidR="004A648D" w:rsidRPr="00D0397F" w:rsidTr="00006863">
        <w:tc>
          <w:tcPr>
            <w:tcW w:w="2808" w:type="dxa"/>
            <w:tcBorders>
              <w:bottom w:val="single" w:sz="4" w:space="0" w:color="auto"/>
            </w:tcBorders>
          </w:tcPr>
          <w:p w:rsidR="004A648D" w:rsidRDefault="004A648D" w:rsidP="00006863">
            <w:pPr>
              <w:numPr>
                <w:ilvl w:val="1"/>
                <w:numId w:val="116"/>
              </w:numPr>
              <w:tabs>
                <w:tab w:val="left" w:pos="450"/>
              </w:tabs>
              <w:spacing w:before="0" w:after="0"/>
            </w:pPr>
            <w:r>
              <w:t>Unitary Item Weight</w:t>
            </w:r>
          </w:p>
        </w:tc>
        <w:tc>
          <w:tcPr>
            <w:tcW w:w="2880" w:type="dxa"/>
            <w:tcBorders>
              <w:bottom w:val="single" w:sz="4" w:space="0" w:color="auto"/>
            </w:tcBorders>
          </w:tcPr>
          <w:p w:rsidR="004A648D" w:rsidRDefault="004A648D" w:rsidP="00006863">
            <w:pPr>
              <w:pStyle w:val="BodyText"/>
              <w:spacing w:before="0" w:after="0"/>
              <w:rPr>
                <w:sz w:val="20"/>
              </w:rPr>
            </w:pPr>
            <w:r>
              <w:rPr>
                <w:sz w:val="20"/>
              </w:rPr>
              <w:t>decimal conversion constant</w:t>
            </w:r>
          </w:p>
        </w:tc>
        <w:tc>
          <w:tcPr>
            <w:tcW w:w="4410" w:type="dxa"/>
            <w:tcBorders>
              <w:bottom w:val="single" w:sz="4" w:space="0" w:color="auto"/>
            </w:tcBorders>
          </w:tcPr>
          <w:p w:rsidR="004A648D" w:rsidRPr="00D0397F" w:rsidRDefault="004A648D" w:rsidP="00006863">
            <w:pPr>
              <w:numPr>
                <w:ilvl w:val="0"/>
                <w:numId w:val="115"/>
              </w:numPr>
              <w:spacing w:before="0" w:after="0"/>
            </w:pPr>
            <w:r>
              <w:t>Conversion constant for user-supplied amounts (items to pounds) from Memorized Transaction</w:t>
            </w:r>
          </w:p>
        </w:tc>
      </w:tr>
      <w:tr w:rsidR="004A648D" w:rsidRPr="00D0397F" w:rsidTr="00BB0A33">
        <w:tc>
          <w:tcPr>
            <w:tcW w:w="2808" w:type="dxa"/>
            <w:tcBorders>
              <w:bottom w:val="single" w:sz="4" w:space="0" w:color="auto"/>
            </w:tcBorders>
          </w:tcPr>
          <w:p w:rsidR="004A648D" w:rsidRPr="00D0397F" w:rsidRDefault="004A648D" w:rsidP="00BB0A33">
            <w:pPr>
              <w:numPr>
                <w:ilvl w:val="1"/>
                <w:numId w:val="116"/>
              </w:numPr>
              <w:tabs>
                <w:tab w:val="left" w:pos="450"/>
              </w:tabs>
              <w:spacing w:before="0" w:after="0"/>
            </w:pPr>
            <w:r>
              <w:t>Weight Units of Display unique name</w:t>
            </w:r>
          </w:p>
        </w:tc>
        <w:tc>
          <w:tcPr>
            <w:tcW w:w="2880" w:type="dxa"/>
            <w:tcBorders>
              <w:bottom w:val="single" w:sz="4" w:space="0" w:color="auto"/>
            </w:tcBorders>
          </w:tcPr>
          <w:p w:rsidR="004A648D" w:rsidRPr="00D0397F" w:rsidRDefault="004A648D" w:rsidP="00BB0A33">
            <w:pPr>
              <w:pStyle w:val="BodyText"/>
              <w:spacing w:before="0" w:after="0"/>
              <w:rPr>
                <w:sz w:val="20"/>
              </w:rPr>
            </w:pPr>
            <w:r>
              <w:rPr>
                <w:sz w:val="20"/>
              </w:rPr>
              <w:t>“Pound”</w:t>
            </w:r>
          </w:p>
        </w:tc>
        <w:tc>
          <w:tcPr>
            <w:tcW w:w="4410" w:type="dxa"/>
            <w:tcBorders>
              <w:bottom w:val="single" w:sz="4" w:space="0" w:color="auto"/>
            </w:tcBorders>
          </w:tcPr>
          <w:p w:rsidR="004A648D" w:rsidRPr="00D0397F" w:rsidRDefault="004A648D" w:rsidP="00BB0A33">
            <w:pPr>
              <w:numPr>
                <w:ilvl w:val="0"/>
                <w:numId w:val="115"/>
              </w:numPr>
              <w:spacing w:before="0" w:after="0"/>
            </w:pPr>
          </w:p>
        </w:tc>
      </w:tr>
      <w:tr w:rsidR="004A648D" w:rsidRPr="00D0397F" w:rsidTr="000329A7">
        <w:tc>
          <w:tcPr>
            <w:tcW w:w="2808" w:type="dxa"/>
            <w:tcBorders>
              <w:top w:val="single" w:sz="4" w:space="0" w:color="auto"/>
              <w:left w:val="single" w:sz="4" w:space="0" w:color="auto"/>
              <w:bottom w:val="single" w:sz="4" w:space="0" w:color="auto"/>
              <w:right w:val="single" w:sz="4" w:space="0" w:color="auto"/>
            </w:tcBorders>
          </w:tcPr>
          <w:p w:rsidR="004A648D" w:rsidRPr="00D0397F" w:rsidRDefault="004A648D" w:rsidP="000329A7">
            <w:pPr>
              <w:numPr>
                <w:ilvl w:val="1"/>
                <w:numId w:val="116"/>
              </w:numPr>
              <w:tabs>
                <w:tab w:val="left" w:pos="450"/>
              </w:tabs>
              <w:spacing w:before="0" w:after="0"/>
            </w:pPr>
            <w:r>
              <w:t>NItems</w:t>
            </w:r>
          </w:p>
        </w:tc>
        <w:tc>
          <w:tcPr>
            <w:tcW w:w="2880" w:type="dxa"/>
            <w:tcBorders>
              <w:top w:val="single" w:sz="4" w:space="0" w:color="auto"/>
              <w:left w:val="single" w:sz="4" w:space="0" w:color="auto"/>
              <w:bottom w:val="single" w:sz="4" w:space="0" w:color="auto"/>
              <w:right w:val="single" w:sz="4" w:space="0" w:color="auto"/>
            </w:tcBorders>
          </w:tcPr>
          <w:p w:rsidR="004A648D" w:rsidRPr="00DE1453" w:rsidRDefault="004A648D" w:rsidP="000329A7">
            <w:pPr>
              <w:rPr>
                <w:color w:val="FF0000"/>
              </w:rPr>
            </w:pPr>
            <w:r w:rsidRPr="00DE1453">
              <w:rPr>
                <w:color w:val="FF0000"/>
              </w:rPr>
              <w:t>Number entered by user to denote number of items wasted.</w:t>
            </w:r>
          </w:p>
        </w:tc>
        <w:tc>
          <w:tcPr>
            <w:tcW w:w="4410" w:type="dxa"/>
            <w:tcBorders>
              <w:top w:val="single" w:sz="4" w:space="0" w:color="auto"/>
              <w:left w:val="single" w:sz="4" w:space="0" w:color="auto"/>
              <w:bottom w:val="single" w:sz="4" w:space="0" w:color="auto"/>
              <w:right w:val="single" w:sz="4" w:space="0" w:color="auto"/>
            </w:tcBorders>
          </w:tcPr>
          <w:p w:rsidR="004A648D" w:rsidRPr="00D0397F" w:rsidRDefault="004A648D" w:rsidP="000329A7">
            <w:pPr>
              <w:numPr>
                <w:ilvl w:val="0"/>
                <w:numId w:val="115"/>
              </w:numPr>
              <w:spacing w:before="0" w:after="0"/>
            </w:pPr>
            <w:r>
              <w:t>Like a standard transaction, NItems denotes how many containers make up this transaction.</w:t>
            </w:r>
          </w:p>
        </w:tc>
      </w:tr>
    </w:tbl>
    <w:p w:rsidR="00D0397F" w:rsidRDefault="00D0397F" w:rsidP="00D0397F">
      <w:pPr>
        <w:tabs>
          <w:tab w:val="left" w:pos="5688"/>
        </w:tabs>
        <w:spacing w:before="0" w:after="0"/>
      </w:pPr>
    </w:p>
    <w:p w:rsidR="00D0397F" w:rsidRDefault="00D0397F" w:rsidP="00D0397F">
      <w:pPr>
        <w:tabs>
          <w:tab w:val="left" w:pos="5688"/>
        </w:tabs>
        <w:spacing w:before="0" w:after="0"/>
      </w:pPr>
    </w:p>
    <w:p w:rsidR="00D0397F" w:rsidRDefault="00D0397F" w:rsidP="00D0397F">
      <w:pPr>
        <w:tabs>
          <w:tab w:val="left" w:pos="5688"/>
        </w:tabs>
        <w:spacing w:before="0" w:after="0"/>
      </w:pPr>
    </w:p>
    <w:p w:rsidR="00D0397F" w:rsidRDefault="00D0397F" w:rsidP="00D0397F">
      <w:pPr>
        <w:tabs>
          <w:tab w:val="left" w:pos="5688"/>
        </w:tabs>
        <w:spacing w:before="0" w:after="0"/>
      </w:pPr>
    </w:p>
    <w:p w:rsidR="00D0397F" w:rsidRDefault="00D0397F" w:rsidP="00D0397F">
      <w:pPr>
        <w:tabs>
          <w:tab w:val="left" w:pos="5688"/>
        </w:tabs>
        <w:spacing w:before="0" w:after="0"/>
      </w:pPr>
    </w:p>
    <w:p w:rsidR="00D0397F" w:rsidRDefault="00D0397F" w:rsidP="00D0397F">
      <w:pPr>
        <w:tabs>
          <w:tab w:val="left" w:pos="5688"/>
        </w:tabs>
        <w:spacing w:before="0" w:after="0"/>
      </w:pPr>
      <w:r>
        <w:tab/>
      </w:r>
      <w:r w:rsidRPr="00D0397F">
        <w:tab/>
      </w:r>
    </w:p>
    <w:p w:rsidR="00327219" w:rsidRPr="006D1795" w:rsidRDefault="00327219" w:rsidP="00327219">
      <w:pPr>
        <w:pStyle w:val="Heading4"/>
        <w:rPr>
          <w:strike/>
        </w:rPr>
      </w:pPr>
      <w:r w:rsidRPr="006D1795">
        <w:rPr>
          <w:strike/>
        </w:rPr>
        <w:lastRenderedPageBreak/>
        <w:t>Record Type 3 – Production Data Records</w:t>
      </w:r>
    </w:p>
    <w:tbl>
      <w:tblPr>
        <w:tblW w:w="10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8"/>
        <w:gridCol w:w="3206"/>
        <w:gridCol w:w="6426"/>
      </w:tblGrid>
      <w:tr w:rsidR="00327219" w:rsidRPr="006D1795" w:rsidTr="00327219">
        <w:tc>
          <w:tcPr>
            <w:tcW w:w="10100" w:type="dxa"/>
            <w:gridSpan w:val="3"/>
            <w:shd w:val="clear" w:color="auto" w:fill="E6E6E6"/>
          </w:tcPr>
          <w:p w:rsidR="00327219" w:rsidRPr="006D1795" w:rsidRDefault="00327219" w:rsidP="00327219">
            <w:pPr>
              <w:pStyle w:val="BodyText"/>
              <w:spacing w:after="0"/>
              <w:jc w:val="center"/>
              <w:rPr>
                <w:b/>
                <w:strike/>
                <w:color w:val="FF0000"/>
                <w:sz w:val="26"/>
              </w:rPr>
            </w:pPr>
            <w:r w:rsidRPr="006D1795">
              <w:rPr>
                <w:b/>
                <w:strike/>
                <w:color w:val="FF0000"/>
                <w:sz w:val="26"/>
              </w:rPr>
              <w:t>Waste Log Record Data Structures</w:t>
            </w:r>
          </w:p>
        </w:tc>
      </w:tr>
      <w:tr w:rsidR="00327219" w:rsidRPr="006D1795" w:rsidTr="00327219">
        <w:tc>
          <w:tcPr>
            <w:tcW w:w="10100" w:type="dxa"/>
            <w:gridSpan w:val="3"/>
            <w:shd w:val="clear" w:color="auto" w:fill="E6E6E6"/>
          </w:tcPr>
          <w:p w:rsidR="00327219" w:rsidRPr="006D1795" w:rsidRDefault="00327219" w:rsidP="00327219">
            <w:pPr>
              <w:pStyle w:val="BodyText"/>
              <w:spacing w:after="0"/>
              <w:jc w:val="center"/>
              <w:rPr>
                <w:b/>
                <w:strike/>
                <w:color w:val="FF0000"/>
              </w:rPr>
            </w:pPr>
            <w:r w:rsidRPr="006D1795">
              <w:rPr>
                <w:b/>
                <w:strike/>
                <w:color w:val="FF0000"/>
              </w:rPr>
              <w:t>Record type 3 – Production Data Records</w:t>
            </w:r>
          </w:p>
        </w:tc>
      </w:tr>
      <w:tr w:rsidR="00327219" w:rsidRPr="006D1795" w:rsidTr="00327219">
        <w:trPr>
          <w:cantSplit/>
        </w:trPr>
        <w:tc>
          <w:tcPr>
            <w:tcW w:w="468" w:type="dxa"/>
          </w:tcPr>
          <w:p w:rsidR="00327219" w:rsidRPr="006D1795" w:rsidRDefault="00327219" w:rsidP="00243DCC">
            <w:pPr>
              <w:pStyle w:val="BodyText"/>
              <w:numPr>
                <w:ilvl w:val="0"/>
                <w:numId w:val="99"/>
              </w:numPr>
              <w:spacing w:before="0" w:after="0"/>
              <w:rPr>
                <w:strike/>
                <w:color w:val="FF0000"/>
              </w:rPr>
            </w:pPr>
          </w:p>
        </w:tc>
        <w:tc>
          <w:tcPr>
            <w:tcW w:w="3206" w:type="dxa"/>
          </w:tcPr>
          <w:p w:rsidR="00327219" w:rsidRPr="006D1795" w:rsidRDefault="00327219" w:rsidP="00327219">
            <w:pPr>
              <w:pStyle w:val="BodyText"/>
              <w:spacing w:after="0"/>
              <w:rPr>
                <w:strike/>
                <w:color w:val="FF0000"/>
              </w:rPr>
            </w:pPr>
            <w:r w:rsidRPr="006D1795">
              <w:rPr>
                <w:strike/>
                <w:color w:val="FF0000"/>
              </w:rPr>
              <w:t>Record Type ID</w:t>
            </w:r>
          </w:p>
        </w:tc>
        <w:tc>
          <w:tcPr>
            <w:tcW w:w="6426" w:type="dxa"/>
          </w:tcPr>
          <w:p w:rsidR="00327219" w:rsidRPr="006D1795" w:rsidRDefault="00327219" w:rsidP="00327219">
            <w:pPr>
              <w:pStyle w:val="BodyText"/>
              <w:numPr>
                <w:ilvl w:val="0"/>
                <w:numId w:val="64"/>
              </w:numPr>
              <w:spacing w:before="0" w:after="0"/>
              <w:rPr>
                <w:strike/>
                <w:color w:val="FF0000"/>
              </w:rPr>
            </w:pPr>
            <w:r w:rsidRPr="006D1795">
              <w:rPr>
                <w:strike/>
                <w:color w:val="FF0000"/>
              </w:rPr>
              <w:t>“PData4”</w:t>
            </w:r>
          </w:p>
        </w:tc>
      </w:tr>
      <w:tr w:rsidR="00243DCC" w:rsidRPr="006D1795" w:rsidTr="00243DCC">
        <w:trPr>
          <w:cantSplit/>
        </w:trPr>
        <w:tc>
          <w:tcPr>
            <w:tcW w:w="468" w:type="dxa"/>
          </w:tcPr>
          <w:p w:rsidR="00243DCC" w:rsidRPr="006D1795" w:rsidRDefault="00243DCC" w:rsidP="00243DCC">
            <w:pPr>
              <w:pStyle w:val="BodyText"/>
              <w:numPr>
                <w:ilvl w:val="0"/>
                <w:numId w:val="99"/>
              </w:numPr>
              <w:spacing w:before="0" w:after="0"/>
              <w:rPr>
                <w:strike/>
                <w:color w:val="FF0000"/>
              </w:rPr>
            </w:pPr>
          </w:p>
        </w:tc>
        <w:tc>
          <w:tcPr>
            <w:tcW w:w="3206" w:type="dxa"/>
          </w:tcPr>
          <w:p w:rsidR="00243DCC" w:rsidRPr="006D1795" w:rsidRDefault="00243DCC" w:rsidP="00243DCC">
            <w:pPr>
              <w:pStyle w:val="BodyText"/>
              <w:spacing w:after="0"/>
              <w:rPr>
                <w:strike/>
                <w:color w:val="FF0000"/>
              </w:rPr>
            </w:pPr>
            <w:r w:rsidRPr="006D1795">
              <w:rPr>
                <w:strike/>
                <w:color w:val="FF0000"/>
              </w:rPr>
              <w:t>Date + Time</w:t>
            </w:r>
          </w:p>
        </w:tc>
        <w:tc>
          <w:tcPr>
            <w:tcW w:w="6426" w:type="dxa"/>
          </w:tcPr>
          <w:p w:rsidR="00243DCC" w:rsidRPr="006D1795" w:rsidRDefault="00243DCC" w:rsidP="00243DCC">
            <w:pPr>
              <w:pStyle w:val="BodyText"/>
              <w:numPr>
                <w:ilvl w:val="0"/>
                <w:numId w:val="64"/>
              </w:numPr>
              <w:spacing w:before="0" w:after="0"/>
              <w:rPr>
                <w:strike/>
                <w:color w:val="FF0000"/>
              </w:rPr>
            </w:pPr>
            <w:r w:rsidRPr="006D1795">
              <w:rPr>
                <w:strike/>
                <w:color w:val="FF0000"/>
              </w:rPr>
              <w:t>Timestamp of this record.</w:t>
            </w:r>
          </w:p>
        </w:tc>
      </w:tr>
      <w:tr w:rsidR="006B0260" w:rsidRPr="006D1795" w:rsidTr="00327219">
        <w:trPr>
          <w:cantSplit/>
        </w:trPr>
        <w:tc>
          <w:tcPr>
            <w:tcW w:w="468" w:type="dxa"/>
          </w:tcPr>
          <w:p w:rsidR="006B0260" w:rsidRPr="006D1795" w:rsidRDefault="006B0260" w:rsidP="00243DCC">
            <w:pPr>
              <w:pStyle w:val="BodyText"/>
              <w:numPr>
                <w:ilvl w:val="0"/>
                <w:numId w:val="99"/>
              </w:numPr>
              <w:spacing w:before="0" w:after="0"/>
              <w:rPr>
                <w:strike/>
                <w:color w:val="FF0000"/>
              </w:rPr>
            </w:pPr>
          </w:p>
        </w:tc>
        <w:tc>
          <w:tcPr>
            <w:tcW w:w="3206" w:type="dxa"/>
          </w:tcPr>
          <w:p w:rsidR="006B0260" w:rsidRPr="006D1795" w:rsidRDefault="006B0260" w:rsidP="006B0260">
            <w:pPr>
              <w:pStyle w:val="BodyText"/>
              <w:spacing w:after="0"/>
              <w:rPr>
                <w:strike/>
                <w:color w:val="FF0000"/>
              </w:rPr>
            </w:pPr>
            <w:smartTag w:uri="urn:schemas-microsoft-com:office:smarttags" w:element="place">
              <w:r w:rsidRPr="006D1795">
                <w:rPr>
                  <w:strike/>
                  <w:color w:val="FF0000"/>
                </w:rPr>
                <w:t>Lot</w:t>
              </w:r>
            </w:smartTag>
            <w:r w:rsidRPr="006D1795">
              <w:rPr>
                <w:strike/>
                <w:color w:val="FF0000"/>
              </w:rPr>
              <w:t xml:space="preserve"> Number</w:t>
            </w:r>
          </w:p>
          <w:p w:rsidR="006B0260" w:rsidRPr="006D1795" w:rsidRDefault="006B0260" w:rsidP="006B0260">
            <w:pPr>
              <w:pStyle w:val="BodyText"/>
              <w:spacing w:after="0"/>
              <w:rPr>
                <w:strike/>
                <w:color w:val="FF0000"/>
              </w:rPr>
            </w:pPr>
            <w:r w:rsidRPr="006D1795">
              <w:rPr>
                <w:strike/>
                <w:color w:val="FF0000"/>
              </w:rPr>
              <w:t>(string / 50)</w:t>
            </w:r>
          </w:p>
        </w:tc>
        <w:tc>
          <w:tcPr>
            <w:tcW w:w="6426" w:type="dxa"/>
          </w:tcPr>
          <w:p w:rsidR="006B0260" w:rsidRPr="006D1795" w:rsidRDefault="006B0260" w:rsidP="00790467">
            <w:pPr>
              <w:pStyle w:val="BodyText"/>
              <w:rPr>
                <w:strike/>
                <w:color w:val="FF0000"/>
              </w:rPr>
            </w:pPr>
            <w:r w:rsidRPr="006D1795">
              <w:rPr>
                <w:strike/>
                <w:color w:val="FF0000"/>
              </w:rPr>
              <w:t>ID used to associate the production data described in this record with specific waste data records, which describe subsets of this produced food that was wasted.</w:t>
            </w:r>
          </w:p>
          <w:p w:rsidR="006B0260" w:rsidRPr="006D1795" w:rsidRDefault="006B0260" w:rsidP="00327219">
            <w:pPr>
              <w:pStyle w:val="BodyText"/>
              <w:numPr>
                <w:ilvl w:val="0"/>
                <w:numId w:val="64"/>
              </w:numPr>
              <w:spacing w:before="0" w:after="0"/>
              <w:rPr>
                <w:strike/>
                <w:color w:val="FF0000"/>
              </w:rPr>
            </w:pPr>
            <w:r w:rsidRPr="006D1795">
              <w:rPr>
                <w:strike/>
                <w:color w:val="FF0000"/>
              </w:rPr>
              <w:t>See Record Type 2 – Waste Data Records, Lot Number field.</w:t>
            </w:r>
          </w:p>
          <w:p w:rsidR="006B0260" w:rsidRPr="006D1795" w:rsidRDefault="006B0260" w:rsidP="00327219">
            <w:pPr>
              <w:pStyle w:val="BodyText"/>
              <w:numPr>
                <w:ilvl w:val="0"/>
                <w:numId w:val="64"/>
              </w:numPr>
              <w:spacing w:before="0" w:after="0"/>
              <w:rPr>
                <w:strike/>
                <w:color w:val="FF0000"/>
              </w:rPr>
            </w:pPr>
            <w:r w:rsidRPr="006D1795">
              <w:rPr>
                <w:strike/>
                <w:color w:val="FF0000"/>
              </w:rPr>
              <w:t>Contains the full date + time in the following format:</w:t>
            </w:r>
          </w:p>
          <w:p w:rsidR="006B0260" w:rsidRPr="006D1795" w:rsidRDefault="006B0260" w:rsidP="006B0260">
            <w:pPr>
              <w:pStyle w:val="BodyText"/>
              <w:numPr>
                <w:ilvl w:val="1"/>
                <w:numId w:val="64"/>
              </w:numPr>
              <w:spacing w:before="0" w:after="0"/>
              <w:rPr>
                <w:strike/>
                <w:color w:val="FF0000"/>
              </w:rPr>
            </w:pPr>
            <w:r w:rsidRPr="006D1795">
              <w:rPr>
                <w:strike/>
                <w:color w:val="FF0000"/>
              </w:rPr>
              <w:t>“yyyymmdd hh:mm:ss”</w:t>
            </w:r>
          </w:p>
        </w:tc>
      </w:tr>
      <w:tr w:rsidR="00243DCC" w:rsidRPr="006D1795" w:rsidTr="00243DCC">
        <w:trPr>
          <w:cantSplit/>
        </w:trPr>
        <w:tc>
          <w:tcPr>
            <w:tcW w:w="468" w:type="dxa"/>
          </w:tcPr>
          <w:p w:rsidR="00243DCC" w:rsidRPr="006D1795" w:rsidRDefault="00243DCC" w:rsidP="00243DCC">
            <w:pPr>
              <w:pStyle w:val="BodyText"/>
              <w:numPr>
                <w:ilvl w:val="0"/>
                <w:numId w:val="99"/>
              </w:numPr>
              <w:spacing w:before="0" w:after="0"/>
              <w:rPr>
                <w:strike/>
                <w:color w:val="FF0000"/>
              </w:rPr>
            </w:pPr>
          </w:p>
        </w:tc>
        <w:tc>
          <w:tcPr>
            <w:tcW w:w="3206" w:type="dxa"/>
          </w:tcPr>
          <w:p w:rsidR="00243DCC" w:rsidRPr="006D1795" w:rsidRDefault="00243DCC" w:rsidP="00243DCC">
            <w:pPr>
              <w:pStyle w:val="BodyText"/>
              <w:spacing w:after="0"/>
              <w:rPr>
                <w:strike/>
                <w:color w:val="FF0000"/>
              </w:rPr>
            </w:pPr>
            <w:r w:rsidRPr="006D1795">
              <w:rPr>
                <w:strike/>
                <w:color w:val="FF0000"/>
              </w:rPr>
              <w:t xml:space="preserve">EO (Event Order) </w:t>
            </w:r>
            <w:r w:rsidR="00B44D5E" w:rsidRPr="006D1795">
              <w:rPr>
                <w:strike/>
                <w:color w:val="FF0000"/>
              </w:rPr>
              <w:t>Type ID</w:t>
            </w:r>
          </w:p>
        </w:tc>
        <w:tc>
          <w:tcPr>
            <w:tcW w:w="6426" w:type="dxa"/>
          </w:tcPr>
          <w:p w:rsidR="00243DCC" w:rsidRPr="006D1795" w:rsidRDefault="00B44D5E" w:rsidP="00243DCC">
            <w:pPr>
              <w:pStyle w:val="BodyText"/>
              <w:numPr>
                <w:ilvl w:val="0"/>
                <w:numId w:val="64"/>
              </w:numPr>
              <w:spacing w:before="0" w:after="0"/>
              <w:rPr>
                <w:strike/>
                <w:color w:val="FF0000"/>
              </w:rPr>
            </w:pPr>
            <w:r w:rsidRPr="006D1795">
              <w:rPr>
                <w:strike/>
                <w:color w:val="FF0000"/>
              </w:rPr>
              <w:t>ID (Primary key)</w:t>
            </w:r>
            <w:r w:rsidR="00243DCC" w:rsidRPr="006D1795">
              <w:rPr>
                <w:strike/>
                <w:color w:val="FF0000"/>
              </w:rPr>
              <w:t xml:space="preserve"> for the EO for this transaction.</w:t>
            </w:r>
            <w:r w:rsidR="00767B45" w:rsidRPr="006D1795">
              <w:rPr>
                <w:strike/>
                <w:color w:val="FF0000"/>
              </w:rPr>
              <w:t xml:space="preserve">  Allows produced food records to be associated with an Event Order.</w:t>
            </w:r>
          </w:p>
          <w:p w:rsidR="00243DCC" w:rsidRPr="006D1795" w:rsidRDefault="00243DCC" w:rsidP="00243DCC">
            <w:pPr>
              <w:pStyle w:val="BodyText"/>
              <w:numPr>
                <w:ilvl w:val="0"/>
                <w:numId w:val="64"/>
              </w:numPr>
              <w:spacing w:before="0" w:after="0"/>
              <w:rPr>
                <w:strike/>
                <w:color w:val="FF0000"/>
              </w:rPr>
            </w:pPr>
            <w:r w:rsidRPr="006D1795">
              <w:rPr>
                <w:strike/>
                <w:color w:val="FF0000"/>
              </w:rPr>
              <w:t>Can be blank</w:t>
            </w:r>
          </w:p>
        </w:tc>
      </w:tr>
      <w:tr w:rsidR="00327219" w:rsidRPr="006D1795" w:rsidTr="00327219">
        <w:trPr>
          <w:cantSplit/>
        </w:trPr>
        <w:tc>
          <w:tcPr>
            <w:tcW w:w="468" w:type="dxa"/>
          </w:tcPr>
          <w:p w:rsidR="00327219" w:rsidRPr="006D1795" w:rsidRDefault="00327219" w:rsidP="00243DCC">
            <w:pPr>
              <w:pStyle w:val="BodyText"/>
              <w:numPr>
                <w:ilvl w:val="0"/>
                <w:numId w:val="99"/>
              </w:numPr>
              <w:spacing w:before="0" w:after="0"/>
              <w:rPr>
                <w:strike/>
                <w:color w:val="FF0000"/>
              </w:rPr>
            </w:pPr>
          </w:p>
        </w:tc>
        <w:tc>
          <w:tcPr>
            <w:tcW w:w="3206" w:type="dxa"/>
          </w:tcPr>
          <w:p w:rsidR="00327219" w:rsidRPr="006D1795" w:rsidRDefault="00327219" w:rsidP="00327219">
            <w:pPr>
              <w:pStyle w:val="BodyText"/>
              <w:spacing w:after="0"/>
              <w:rPr>
                <w:strike/>
                <w:color w:val="FF0000"/>
              </w:rPr>
            </w:pPr>
            <w:r w:rsidRPr="006D1795">
              <w:rPr>
                <w:strike/>
                <w:color w:val="FF0000"/>
              </w:rPr>
              <w:t>Weight</w:t>
            </w:r>
          </w:p>
        </w:tc>
        <w:tc>
          <w:tcPr>
            <w:tcW w:w="6426" w:type="dxa"/>
          </w:tcPr>
          <w:p w:rsidR="00327219" w:rsidRPr="006D1795" w:rsidRDefault="00327219" w:rsidP="00327219">
            <w:pPr>
              <w:pStyle w:val="BodyText"/>
              <w:numPr>
                <w:ilvl w:val="0"/>
                <w:numId w:val="64"/>
              </w:numPr>
              <w:spacing w:before="0" w:after="0"/>
              <w:rPr>
                <w:strike/>
                <w:color w:val="FF0000"/>
              </w:rPr>
            </w:pPr>
            <w:r w:rsidRPr="006D1795">
              <w:rPr>
                <w:strike/>
                <w:color w:val="FF0000"/>
              </w:rPr>
              <w:t xml:space="preserve">(Decimal) Weight in pounds </w:t>
            </w:r>
            <w:r w:rsidR="00243DCC" w:rsidRPr="006D1795">
              <w:rPr>
                <w:strike/>
                <w:color w:val="FF0000"/>
              </w:rPr>
              <w:t xml:space="preserve">(future: could be kg – see Units of Measure) </w:t>
            </w:r>
            <w:r w:rsidRPr="006D1795">
              <w:rPr>
                <w:strike/>
                <w:color w:val="FF0000"/>
              </w:rPr>
              <w:t>for this waste measurement.  Accuracy to 2 decimal points.</w:t>
            </w:r>
          </w:p>
          <w:p w:rsidR="00327219" w:rsidRPr="006D1795" w:rsidRDefault="00327219" w:rsidP="00327219">
            <w:pPr>
              <w:pStyle w:val="BodyText"/>
              <w:numPr>
                <w:ilvl w:val="0"/>
                <w:numId w:val="64"/>
              </w:numPr>
              <w:spacing w:before="0" w:after="0"/>
              <w:rPr>
                <w:strike/>
                <w:color w:val="FF0000"/>
              </w:rPr>
            </w:pPr>
            <w:r w:rsidRPr="006D1795">
              <w:rPr>
                <w:strike/>
                <w:color w:val="FF0000"/>
              </w:rPr>
              <w:t>Not Tare adjusted!</w:t>
            </w:r>
          </w:p>
        </w:tc>
      </w:tr>
      <w:tr w:rsidR="00327219" w:rsidRPr="006D1795" w:rsidTr="00327219">
        <w:trPr>
          <w:cantSplit/>
        </w:trPr>
        <w:tc>
          <w:tcPr>
            <w:tcW w:w="468" w:type="dxa"/>
          </w:tcPr>
          <w:p w:rsidR="00327219" w:rsidRPr="006D1795" w:rsidRDefault="00327219" w:rsidP="00243DCC">
            <w:pPr>
              <w:pStyle w:val="BodyText"/>
              <w:numPr>
                <w:ilvl w:val="0"/>
                <w:numId w:val="99"/>
              </w:numPr>
              <w:spacing w:before="0" w:after="0"/>
              <w:rPr>
                <w:strike/>
                <w:color w:val="FF0000"/>
              </w:rPr>
            </w:pPr>
          </w:p>
        </w:tc>
        <w:tc>
          <w:tcPr>
            <w:tcW w:w="3206" w:type="dxa"/>
          </w:tcPr>
          <w:p w:rsidR="00327219" w:rsidRPr="006D1795" w:rsidRDefault="00327219" w:rsidP="00327219">
            <w:pPr>
              <w:pStyle w:val="BodyText"/>
              <w:spacing w:after="0"/>
              <w:rPr>
                <w:strike/>
                <w:color w:val="FF0000"/>
              </w:rPr>
            </w:pPr>
            <w:r w:rsidRPr="006D1795">
              <w:rPr>
                <w:strike/>
                <w:color w:val="FF0000"/>
              </w:rPr>
              <w:t>Food Cost</w:t>
            </w:r>
          </w:p>
        </w:tc>
        <w:tc>
          <w:tcPr>
            <w:tcW w:w="6426" w:type="dxa"/>
          </w:tcPr>
          <w:p w:rsidR="00327219" w:rsidRPr="006D1795" w:rsidRDefault="00327219" w:rsidP="00767B45">
            <w:pPr>
              <w:pStyle w:val="BodyText"/>
              <w:rPr>
                <w:strike/>
                <w:color w:val="FF0000"/>
              </w:rPr>
            </w:pPr>
            <w:r w:rsidRPr="006D1795">
              <w:rPr>
                <w:strike/>
                <w:color w:val="FF0000"/>
              </w:rPr>
              <w:t>(Currency) Total cost of the produced food specified in this record, Calculated from food cost; tare weight is taken into account.</w:t>
            </w:r>
          </w:p>
          <w:p w:rsidR="00327219" w:rsidRPr="006D1795" w:rsidRDefault="00327219" w:rsidP="00327219">
            <w:pPr>
              <w:pStyle w:val="BodyText"/>
              <w:spacing w:before="0" w:after="0"/>
              <w:rPr>
                <w:strike/>
                <w:color w:val="FF0000"/>
              </w:rPr>
            </w:pPr>
          </w:p>
          <w:p w:rsidR="00327219" w:rsidRPr="006D1795" w:rsidRDefault="00327219" w:rsidP="00327219">
            <w:pPr>
              <w:pStyle w:val="BodyText"/>
              <w:spacing w:before="0" w:after="0"/>
              <w:rPr>
                <w:strike/>
                <w:color w:val="FF0000"/>
              </w:rPr>
            </w:pPr>
            <w:r w:rsidRPr="006D1795">
              <w:rPr>
                <w:strike/>
                <w:color w:val="FF0000"/>
              </w:rPr>
              <w:t>Food Cost = (Food cost * (Weight – Contain</w:t>
            </w:r>
            <w:r w:rsidR="00243DCC" w:rsidRPr="006D1795">
              <w:rPr>
                <w:strike/>
                <w:color w:val="FF0000"/>
              </w:rPr>
              <w:t>er Weight)</w:t>
            </w:r>
          </w:p>
        </w:tc>
      </w:tr>
      <w:tr w:rsidR="00327219" w:rsidRPr="006D1795" w:rsidTr="00327219">
        <w:trPr>
          <w:cantSplit/>
        </w:trPr>
        <w:tc>
          <w:tcPr>
            <w:tcW w:w="468" w:type="dxa"/>
          </w:tcPr>
          <w:p w:rsidR="00327219" w:rsidRPr="006D1795" w:rsidRDefault="00327219" w:rsidP="00243DCC">
            <w:pPr>
              <w:pStyle w:val="BodyText"/>
              <w:numPr>
                <w:ilvl w:val="0"/>
                <w:numId w:val="99"/>
              </w:numPr>
              <w:spacing w:before="0" w:after="0"/>
              <w:rPr>
                <w:strike/>
                <w:color w:val="FF0000"/>
              </w:rPr>
            </w:pPr>
          </w:p>
        </w:tc>
        <w:tc>
          <w:tcPr>
            <w:tcW w:w="3206" w:type="dxa"/>
          </w:tcPr>
          <w:p w:rsidR="00327219" w:rsidRPr="006D1795" w:rsidRDefault="00327219" w:rsidP="00327219">
            <w:pPr>
              <w:pStyle w:val="BodyText"/>
              <w:spacing w:after="0"/>
              <w:rPr>
                <w:strike/>
                <w:color w:val="FF0000"/>
              </w:rPr>
            </w:pPr>
            <w:r w:rsidRPr="006D1795">
              <w:rPr>
                <w:strike/>
                <w:color w:val="FF0000"/>
              </w:rPr>
              <w:t>Food type name</w:t>
            </w:r>
          </w:p>
        </w:tc>
        <w:tc>
          <w:tcPr>
            <w:tcW w:w="6426" w:type="dxa"/>
          </w:tcPr>
          <w:p w:rsidR="00327219" w:rsidRPr="006D1795" w:rsidRDefault="00327219" w:rsidP="00327219">
            <w:pPr>
              <w:pStyle w:val="BodyText"/>
              <w:spacing w:after="0"/>
              <w:rPr>
                <w:strike/>
                <w:color w:val="FF0000"/>
              </w:rPr>
            </w:pPr>
            <w:r w:rsidRPr="006D1795">
              <w:rPr>
                <w:strike/>
                <w:color w:val="FF0000"/>
              </w:rPr>
              <w:t>Button name of the food type</w:t>
            </w:r>
            <w:r w:rsidR="00243DCC" w:rsidRPr="006D1795">
              <w:rPr>
                <w:strike/>
                <w:color w:val="FF0000"/>
              </w:rPr>
              <w:t xml:space="preserve"> selected by the user.</w:t>
            </w:r>
          </w:p>
        </w:tc>
      </w:tr>
      <w:tr w:rsidR="00327219" w:rsidRPr="006D1795" w:rsidTr="00327219">
        <w:trPr>
          <w:cantSplit/>
        </w:trPr>
        <w:tc>
          <w:tcPr>
            <w:tcW w:w="468" w:type="dxa"/>
          </w:tcPr>
          <w:p w:rsidR="00327219" w:rsidRPr="006D1795" w:rsidRDefault="00327219" w:rsidP="00243DCC">
            <w:pPr>
              <w:pStyle w:val="BodyText"/>
              <w:numPr>
                <w:ilvl w:val="0"/>
                <w:numId w:val="99"/>
              </w:numPr>
              <w:spacing w:before="0" w:after="0"/>
              <w:rPr>
                <w:strike/>
                <w:color w:val="FF0000"/>
              </w:rPr>
            </w:pPr>
          </w:p>
        </w:tc>
        <w:tc>
          <w:tcPr>
            <w:tcW w:w="3206" w:type="dxa"/>
          </w:tcPr>
          <w:p w:rsidR="00327219" w:rsidRPr="006D1795" w:rsidRDefault="00327219" w:rsidP="00327219">
            <w:pPr>
              <w:pStyle w:val="BodyText"/>
              <w:spacing w:after="0"/>
              <w:rPr>
                <w:strike/>
                <w:color w:val="FF0000"/>
              </w:rPr>
            </w:pPr>
            <w:r w:rsidRPr="006D1795">
              <w:rPr>
                <w:strike/>
                <w:color w:val="FF0000"/>
              </w:rPr>
              <w:t>Food type ID</w:t>
            </w:r>
          </w:p>
        </w:tc>
        <w:tc>
          <w:tcPr>
            <w:tcW w:w="6426" w:type="dxa"/>
          </w:tcPr>
          <w:p w:rsidR="00327219" w:rsidRPr="006D1795" w:rsidRDefault="00327219" w:rsidP="00327219">
            <w:pPr>
              <w:pStyle w:val="BodyText"/>
              <w:numPr>
                <w:ilvl w:val="0"/>
                <w:numId w:val="64"/>
              </w:numPr>
              <w:spacing w:before="0" w:after="0"/>
              <w:rPr>
                <w:strike/>
                <w:color w:val="FF0000"/>
              </w:rPr>
            </w:pPr>
            <w:r w:rsidRPr="006D1795">
              <w:rPr>
                <w:strike/>
                <w:color w:val="FF0000"/>
              </w:rPr>
              <w:t>ID (Primary key) for the food type for this transaction.</w:t>
            </w:r>
          </w:p>
        </w:tc>
      </w:tr>
      <w:tr w:rsidR="00327219" w:rsidRPr="006D1795" w:rsidTr="00327219">
        <w:trPr>
          <w:cantSplit/>
        </w:trPr>
        <w:tc>
          <w:tcPr>
            <w:tcW w:w="468" w:type="dxa"/>
          </w:tcPr>
          <w:p w:rsidR="00327219" w:rsidRPr="006D1795" w:rsidRDefault="00327219" w:rsidP="00243DCC">
            <w:pPr>
              <w:pStyle w:val="BodyText"/>
              <w:numPr>
                <w:ilvl w:val="0"/>
                <w:numId w:val="99"/>
              </w:numPr>
              <w:spacing w:before="0" w:after="0"/>
              <w:rPr>
                <w:strike/>
                <w:color w:val="FF0000"/>
              </w:rPr>
            </w:pPr>
          </w:p>
        </w:tc>
        <w:tc>
          <w:tcPr>
            <w:tcW w:w="3206" w:type="dxa"/>
          </w:tcPr>
          <w:p w:rsidR="00327219" w:rsidRPr="006D1795" w:rsidRDefault="00327219" w:rsidP="00327219">
            <w:pPr>
              <w:pStyle w:val="BodyText"/>
              <w:spacing w:after="0"/>
              <w:rPr>
                <w:strike/>
                <w:color w:val="FF0000"/>
              </w:rPr>
            </w:pPr>
            <w:r w:rsidRPr="006D1795">
              <w:rPr>
                <w:strike/>
                <w:color w:val="FF0000"/>
              </w:rPr>
              <w:t>Food type Cost</w:t>
            </w:r>
          </w:p>
        </w:tc>
        <w:tc>
          <w:tcPr>
            <w:tcW w:w="6426" w:type="dxa"/>
          </w:tcPr>
          <w:p w:rsidR="00327219" w:rsidRPr="006D1795" w:rsidRDefault="00327219" w:rsidP="00327219">
            <w:pPr>
              <w:pStyle w:val="BodyText"/>
              <w:numPr>
                <w:ilvl w:val="0"/>
                <w:numId w:val="64"/>
              </w:numPr>
              <w:spacing w:before="0" w:after="0"/>
              <w:rPr>
                <w:strike/>
                <w:color w:val="FF0000"/>
              </w:rPr>
            </w:pPr>
            <w:r w:rsidRPr="006D1795">
              <w:rPr>
                <w:strike/>
                <w:color w:val="FF0000"/>
              </w:rPr>
              <w:t>(Currency) Cost for this food type from current Tracker configuration.</w:t>
            </w:r>
          </w:p>
          <w:p w:rsidR="00327219" w:rsidRPr="006D1795" w:rsidRDefault="00327219" w:rsidP="00327219">
            <w:pPr>
              <w:pStyle w:val="BodyText"/>
              <w:numPr>
                <w:ilvl w:val="0"/>
                <w:numId w:val="64"/>
              </w:numPr>
              <w:spacing w:before="0" w:after="0"/>
              <w:rPr>
                <w:strike/>
                <w:color w:val="FF0000"/>
              </w:rPr>
            </w:pPr>
            <w:r w:rsidRPr="006D1795">
              <w:rPr>
                <w:strike/>
                <w:color w:val="FF0000"/>
              </w:rPr>
              <w:t>Can be zero</w:t>
            </w:r>
          </w:p>
        </w:tc>
      </w:tr>
      <w:tr w:rsidR="00327219" w:rsidRPr="006D1795" w:rsidTr="00327219">
        <w:trPr>
          <w:cantSplit/>
        </w:trPr>
        <w:tc>
          <w:tcPr>
            <w:tcW w:w="468" w:type="dxa"/>
          </w:tcPr>
          <w:p w:rsidR="00327219" w:rsidRPr="006D1795" w:rsidRDefault="00327219" w:rsidP="00243DCC">
            <w:pPr>
              <w:pStyle w:val="BodyText"/>
              <w:numPr>
                <w:ilvl w:val="0"/>
                <w:numId w:val="99"/>
              </w:numPr>
              <w:spacing w:before="0" w:after="0"/>
              <w:rPr>
                <w:strike/>
                <w:color w:val="FF0000"/>
              </w:rPr>
            </w:pPr>
          </w:p>
        </w:tc>
        <w:tc>
          <w:tcPr>
            <w:tcW w:w="3206" w:type="dxa"/>
          </w:tcPr>
          <w:p w:rsidR="00327219" w:rsidRPr="006D1795" w:rsidRDefault="00327219" w:rsidP="00327219">
            <w:pPr>
              <w:pStyle w:val="BodyText"/>
              <w:spacing w:after="0"/>
              <w:rPr>
                <w:strike/>
                <w:color w:val="FF0000"/>
              </w:rPr>
            </w:pPr>
            <w:r w:rsidRPr="006D1795">
              <w:rPr>
                <w:strike/>
                <w:color w:val="FF0000"/>
              </w:rPr>
              <w:t>Container type name</w:t>
            </w:r>
          </w:p>
        </w:tc>
        <w:tc>
          <w:tcPr>
            <w:tcW w:w="6426" w:type="dxa"/>
          </w:tcPr>
          <w:p w:rsidR="00327219" w:rsidRPr="006D1795" w:rsidRDefault="00327219" w:rsidP="00327219">
            <w:pPr>
              <w:pStyle w:val="BodyText"/>
              <w:spacing w:after="0"/>
              <w:rPr>
                <w:strike/>
                <w:color w:val="FF0000"/>
              </w:rPr>
            </w:pPr>
            <w:r w:rsidRPr="006D1795">
              <w:rPr>
                <w:strike/>
                <w:color w:val="FF0000"/>
              </w:rPr>
              <w:t xml:space="preserve">Button name of the container </w:t>
            </w:r>
            <w:r w:rsidR="00243DCC" w:rsidRPr="006D1795">
              <w:rPr>
                <w:strike/>
                <w:color w:val="FF0000"/>
              </w:rPr>
              <w:t>type selected by the user.</w:t>
            </w:r>
          </w:p>
        </w:tc>
      </w:tr>
      <w:tr w:rsidR="00327219" w:rsidRPr="006D1795" w:rsidTr="00327219">
        <w:trPr>
          <w:cantSplit/>
        </w:trPr>
        <w:tc>
          <w:tcPr>
            <w:tcW w:w="468" w:type="dxa"/>
          </w:tcPr>
          <w:p w:rsidR="00327219" w:rsidRPr="006D1795" w:rsidRDefault="00327219" w:rsidP="00243DCC">
            <w:pPr>
              <w:pStyle w:val="BodyText"/>
              <w:numPr>
                <w:ilvl w:val="0"/>
                <w:numId w:val="99"/>
              </w:numPr>
              <w:spacing w:before="0" w:after="0"/>
              <w:rPr>
                <w:strike/>
                <w:color w:val="FF0000"/>
              </w:rPr>
            </w:pPr>
          </w:p>
        </w:tc>
        <w:tc>
          <w:tcPr>
            <w:tcW w:w="3206" w:type="dxa"/>
          </w:tcPr>
          <w:p w:rsidR="00327219" w:rsidRPr="006D1795" w:rsidRDefault="00327219" w:rsidP="00327219">
            <w:pPr>
              <w:pStyle w:val="BodyText"/>
              <w:spacing w:after="0"/>
              <w:rPr>
                <w:strike/>
                <w:color w:val="FF0000"/>
              </w:rPr>
            </w:pPr>
            <w:r w:rsidRPr="006D1795">
              <w:rPr>
                <w:strike/>
                <w:color w:val="FF0000"/>
              </w:rPr>
              <w:t>Container type ID</w:t>
            </w:r>
          </w:p>
        </w:tc>
        <w:tc>
          <w:tcPr>
            <w:tcW w:w="6426" w:type="dxa"/>
          </w:tcPr>
          <w:p w:rsidR="00327219" w:rsidRPr="006D1795" w:rsidRDefault="00327219" w:rsidP="00327219">
            <w:pPr>
              <w:pStyle w:val="BodyText"/>
              <w:numPr>
                <w:ilvl w:val="0"/>
                <w:numId w:val="64"/>
              </w:numPr>
              <w:spacing w:before="0" w:after="0"/>
              <w:rPr>
                <w:strike/>
                <w:color w:val="FF0000"/>
              </w:rPr>
            </w:pPr>
            <w:r w:rsidRPr="006D1795">
              <w:rPr>
                <w:strike/>
                <w:color w:val="FF0000"/>
              </w:rPr>
              <w:t xml:space="preserve">ID (Primary key) for the </w:t>
            </w:r>
            <w:r w:rsidR="00243DCC" w:rsidRPr="006D1795">
              <w:rPr>
                <w:strike/>
                <w:color w:val="FF0000"/>
              </w:rPr>
              <w:t>container type</w:t>
            </w:r>
            <w:r w:rsidRPr="006D1795">
              <w:rPr>
                <w:strike/>
                <w:color w:val="FF0000"/>
              </w:rPr>
              <w:t xml:space="preserve"> for this transaction.</w:t>
            </w:r>
          </w:p>
        </w:tc>
      </w:tr>
      <w:tr w:rsidR="00327219" w:rsidRPr="006D1795" w:rsidTr="00327219">
        <w:trPr>
          <w:cantSplit/>
        </w:trPr>
        <w:tc>
          <w:tcPr>
            <w:tcW w:w="468" w:type="dxa"/>
          </w:tcPr>
          <w:p w:rsidR="00327219" w:rsidRPr="006D1795" w:rsidRDefault="00327219" w:rsidP="00243DCC">
            <w:pPr>
              <w:pStyle w:val="BodyText"/>
              <w:numPr>
                <w:ilvl w:val="0"/>
                <w:numId w:val="99"/>
              </w:numPr>
              <w:spacing w:before="0" w:after="0"/>
              <w:rPr>
                <w:strike/>
                <w:color w:val="FF0000"/>
              </w:rPr>
            </w:pPr>
          </w:p>
        </w:tc>
        <w:tc>
          <w:tcPr>
            <w:tcW w:w="3206" w:type="dxa"/>
          </w:tcPr>
          <w:p w:rsidR="00327219" w:rsidRPr="006D1795" w:rsidRDefault="00327219" w:rsidP="00327219">
            <w:pPr>
              <w:pStyle w:val="BodyText"/>
              <w:spacing w:after="0"/>
              <w:rPr>
                <w:strike/>
                <w:color w:val="FF0000"/>
              </w:rPr>
            </w:pPr>
            <w:r w:rsidRPr="006D1795">
              <w:rPr>
                <w:strike/>
                <w:color w:val="FF0000"/>
              </w:rPr>
              <w:t>Container weight</w:t>
            </w:r>
          </w:p>
        </w:tc>
        <w:tc>
          <w:tcPr>
            <w:tcW w:w="6426" w:type="dxa"/>
          </w:tcPr>
          <w:p w:rsidR="00327219" w:rsidRPr="006D1795" w:rsidRDefault="00327219" w:rsidP="00327219">
            <w:pPr>
              <w:pStyle w:val="BodyText"/>
              <w:numPr>
                <w:ilvl w:val="0"/>
                <w:numId w:val="64"/>
              </w:numPr>
              <w:spacing w:before="0" w:after="0"/>
              <w:rPr>
                <w:strike/>
                <w:color w:val="FF0000"/>
              </w:rPr>
            </w:pPr>
            <w:r w:rsidRPr="006D1795">
              <w:rPr>
                <w:strike/>
                <w:color w:val="FF0000"/>
              </w:rPr>
              <w:t>(Decimal) Weight in pounds for the container type selected by the user.  Accuracy to 2 decimal points.</w:t>
            </w:r>
          </w:p>
        </w:tc>
      </w:tr>
      <w:tr w:rsidR="00327219" w:rsidRPr="006D1795" w:rsidTr="00327219">
        <w:trPr>
          <w:cantSplit/>
        </w:trPr>
        <w:tc>
          <w:tcPr>
            <w:tcW w:w="468" w:type="dxa"/>
          </w:tcPr>
          <w:p w:rsidR="00327219" w:rsidRPr="006D1795" w:rsidRDefault="00327219" w:rsidP="00243DCC">
            <w:pPr>
              <w:pStyle w:val="BodyText"/>
              <w:numPr>
                <w:ilvl w:val="0"/>
                <w:numId w:val="99"/>
              </w:numPr>
              <w:spacing w:before="0" w:after="0"/>
              <w:rPr>
                <w:strike/>
                <w:color w:val="FF0000"/>
              </w:rPr>
            </w:pPr>
          </w:p>
        </w:tc>
        <w:tc>
          <w:tcPr>
            <w:tcW w:w="3206" w:type="dxa"/>
          </w:tcPr>
          <w:p w:rsidR="00327219" w:rsidRPr="006D1795" w:rsidRDefault="00327219" w:rsidP="00327219">
            <w:pPr>
              <w:pStyle w:val="BodyText"/>
              <w:spacing w:after="0"/>
              <w:rPr>
                <w:strike/>
                <w:color w:val="FF0000"/>
              </w:rPr>
            </w:pPr>
            <w:r w:rsidRPr="006D1795">
              <w:rPr>
                <w:strike/>
                <w:color w:val="FF0000"/>
              </w:rPr>
              <w:t>Container Cost</w:t>
            </w:r>
          </w:p>
        </w:tc>
        <w:tc>
          <w:tcPr>
            <w:tcW w:w="6426" w:type="dxa"/>
          </w:tcPr>
          <w:p w:rsidR="00327219" w:rsidRPr="006D1795" w:rsidRDefault="00327219" w:rsidP="00327219">
            <w:pPr>
              <w:pStyle w:val="BodyText"/>
              <w:numPr>
                <w:ilvl w:val="0"/>
                <w:numId w:val="64"/>
              </w:numPr>
              <w:spacing w:before="0" w:after="0"/>
              <w:rPr>
                <w:strike/>
                <w:color w:val="FF0000"/>
              </w:rPr>
            </w:pPr>
            <w:r w:rsidRPr="006D1795">
              <w:rPr>
                <w:strike/>
                <w:color w:val="FF0000"/>
              </w:rPr>
              <w:t xml:space="preserve">(Currency) Cost per </w:t>
            </w:r>
            <w:r w:rsidR="006115D5" w:rsidRPr="006D1795">
              <w:rPr>
                <w:strike/>
                <w:color w:val="FF0000"/>
              </w:rPr>
              <w:t>item</w:t>
            </w:r>
            <w:r w:rsidRPr="006D1795">
              <w:rPr>
                <w:strike/>
                <w:color w:val="FF0000"/>
              </w:rPr>
              <w:t xml:space="preserve"> for this type of container.</w:t>
            </w:r>
          </w:p>
        </w:tc>
      </w:tr>
      <w:tr w:rsidR="00327219" w:rsidRPr="006D1795" w:rsidTr="00327219">
        <w:trPr>
          <w:cantSplit/>
        </w:trPr>
        <w:tc>
          <w:tcPr>
            <w:tcW w:w="468" w:type="dxa"/>
          </w:tcPr>
          <w:p w:rsidR="00327219" w:rsidRPr="006D1795" w:rsidRDefault="00327219" w:rsidP="00243DCC">
            <w:pPr>
              <w:pStyle w:val="BodyText"/>
              <w:numPr>
                <w:ilvl w:val="0"/>
                <w:numId w:val="99"/>
              </w:numPr>
              <w:spacing w:before="0" w:after="0"/>
              <w:rPr>
                <w:strike/>
                <w:color w:val="FF0000"/>
              </w:rPr>
            </w:pPr>
          </w:p>
        </w:tc>
        <w:tc>
          <w:tcPr>
            <w:tcW w:w="3206" w:type="dxa"/>
          </w:tcPr>
          <w:p w:rsidR="00327219" w:rsidRPr="006D1795" w:rsidRDefault="00327219" w:rsidP="00327219">
            <w:pPr>
              <w:pStyle w:val="BodyText"/>
              <w:spacing w:after="0"/>
              <w:rPr>
                <w:strike/>
                <w:color w:val="FF0000"/>
              </w:rPr>
            </w:pPr>
            <w:r w:rsidRPr="006D1795">
              <w:rPr>
                <w:strike/>
                <w:color w:val="FF0000"/>
              </w:rPr>
              <w:t>Station type name</w:t>
            </w:r>
          </w:p>
        </w:tc>
        <w:tc>
          <w:tcPr>
            <w:tcW w:w="6426" w:type="dxa"/>
          </w:tcPr>
          <w:p w:rsidR="00327219" w:rsidRPr="006D1795" w:rsidRDefault="00327219" w:rsidP="00327219">
            <w:pPr>
              <w:pStyle w:val="BodyText"/>
              <w:spacing w:after="0"/>
              <w:rPr>
                <w:strike/>
                <w:color w:val="FF0000"/>
              </w:rPr>
            </w:pPr>
            <w:r w:rsidRPr="006D1795">
              <w:rPr>
                <w:strike/>
                <w:color w:val="FF0000"/>
              </w:rPr>
              <w:t xml:space="preserve">Button name of the Station </w:t>
            </w:r>
            <w:r w:rsidR="00243DCC" w:rsidRPr="006D1795">
              <w:rPr>
                <w:strike/>
                <w:color w:val="FF0000"/>
              </w:rPr>
              <w:t>type selected by the user.</w:t>
            </w:r>
          </w:p>
        </w:tc>
      </w:tr>
      <w:tr w:rsidR="00327219" w:rsidRPr="006D1795" w:rsidTr="00327219">
        <w:trPr>
          <w:cantSplit/>
        </w:trPr>
        <w:tc>
          <w:tcPr>
            <w:tcW w:w="468" w:type="dxa"/>
          </w:tcPr>
          <w:p w:rsidR="00327219" w:rsidRPr="006D1795" w:rsidRDefault="00327219" w:rsidP="00243DCC">
            <w:pPr>
              <w:pStyle w:val="BodyText"/>
              <w:numPr>
                <w:ilvl w:val="0"/>
                <w:numId w:val="99"/>
              </w:numPr>
              <w:spacing w:before="0" w:after="0"/>
              <w:rPr>
                <w:strike/>
                <w:color w:val="FF0000"/>
              </w:rPr>
            </w:pPr>
          </w:p>
        </w:tc>
        <w:tc>
          <w:tcPr>
            <w:tcW w:w="3206" w:type="dxa"/>
          </w:tcPr>
          <w:p w:rsidR="00327219" w:rsidRPr="006D1795" w:rsidRDefault="00327219" w:rsidP="00327219">
            <w:pPr>
              <w:pStyle w:val="BodyText"/>
              <w:spacing w:after="0"/>
              <w:rPr>
                <w:strike/>
                <w:color w:val="FF0000"/>
              </w:rPr>
            </w:pPr>
            <w:r w:rsidRPr="006D1795">
              <w:rPr>
                <w:strike/>
                <w:color w:val="FF0000"/>
              </w:rPr>
              <w:t>Station type ID</w:t>
            </w:r>
          </w:p>
        </w:tc>
        <w:tc>
          <w:tcPr>
            <w:tcW w:w="6426" w:type="dxa"/>
          </w:tcPr>
          <w:p w:rsidR="00327219" w:rsidRPr="006D1795" w:rsidRDefault="00327219" w:rsidP="00327219">
            <w:pPr>
              <w:pStyle w:val="BodyText"/>
              <w:numPr>
                <w:ilvl w:val="0"/>
                <w:numId w:val="64"/>
              </w:numPr>
              <w:spacing w:before="0" w:after="0"/>
              <w:rPr>
                <w:strike/>
                <w:color w:val="FF0000"/>
              </w:rPr>
            </w:pPr>
            <w:r w:rsidRPr="006D1795">
              <w:rPr>
                <w:strike/>
                <w:color w:val="FF0000"/>
              </w:rPr>
              <w:t xml:space="preserve">ID (Primary key) for the station type for this transaction. </w:t>
            </w:r>
          </w:p>
          <w:p w:rsidR="00327219" w:rsidRPr="006D1795" w:rsidRDefault="00327219" w:rsidP="00327219">
            <w:pPr>
              <w:pStyle w:val="BodyText"/>
              <w:numPr>
                <w:ilvl w:val="0"/>
                <w:numId w:val="64"/>
              </w:numPr>
              <w:spacing w:before="0" w:after="0"/>
              <w:rPr>
                <w:strike/>
                <w:color w:val="FF0000"/>
              </w:rPr>
            </w:pPr>
            <w:r w:rsidRPr="006D1795">
              <w:rPr>
                <w:strike/>
                <w:color w:val="FF0000"/>
              </w:rPr>
              <w:t>Can be blank</w:t>
            </w:r>
          </w:p>
        </w:tc>
      </w:tr>
      <w:tr w:rsidR="00327219" w:rsidRPr="006D1795" w:rsidTr="00327219">
        <w:trPr>
          <w:cantSplit/>
        </w:trPr>
        <w:tc>
          <w:tcPr>
            <w:tcW w:w="468" w:type="dxa"/>
          </w:tcPr>
          <w:p w:rsidR="00327219" w:rsidRPr="006D1795" w:rsidRDefault="00327219" w:rsidP="00243DCC">
            <w:pPr>
              <w:pStyle w:val="BodyText"/>
              <w:numPr>
                <w:ilvl w:val="0"/>
                <w:numId w:val="99"/>
              </w:numPr>
              <w:spacing w:before="0" w:after="0"/>
              <w:rPr>
                <w:strike/>
                <w:color w:val="FF0000"/>
              </w:rPr>
            </w:pPr>
          </w:p>
        </w:tc>
        <w:tc>
          <w:tcPr>
            <w:tcW w:w="3206" w:type="dxa"/>
          </w:tcPr>
          <w:p w:rsidR="00327219" w:rsidRPr="006D1795" w:rsidRDefault="00327219" w:rsidP="00327219">
            <w:pPr>
              <w:pStyle w:val="BodyText"/>
              <w:spacing w:after="0"/>
              <w:rPr>
                <w:strike/>
                <w:color w:val="FF0000"/>
              </w:rPr>
            </w:pPr>
            <w:r w:rsidRPr="006D1795">
              <w:rPr>
                <w:strike/>
                <w:color w:val="FF0000"/>
              </w:rPr>
              <w:t>Daypart type name</w:t>
            </w:r>
          </w:p>
        </w:tc>
        <w:tc>
          <w:tcPr>
            <w:tcW w:w="6426" w:type="dxa"/>
          </w:tcPr>
          <w:p w:rsidR="00327219" w:rsidRPr="006D1795" w:rsidRDefault="00327219" w:rsidP="00327219">
            <w:pPr>
              <w:pStyle w:val="BodyText"/>
              <w:spacing w:after="0"/>
              <w:rPr>
                <w:strike/>
                <w:color w:val="FF0000"/>
              </w:rPr>
            </w:pPr>
            <w:r w:rsidRPr="006D1795">
              <w:rPr>
                <w:strike/>
                <w:color w:val="FF0000"/>
              </w:rPr>
              <w:t xml:space="preserve">Button name of the Daypart </w:t>
            </w:r>
            <w:r w:rsidR="00243DCC" w:rsidRPr="006D1795">
              <w:rPr>
                <w:strike/>
                <w:color w:val="FF0000"/>
              </w:rPr>
              <w:t>type selected by the user.</w:t>
            </w:r>
          </w:p>
        </w:tc>
      </w:tr>
      <w:tr w:rsidR="00327219" w:rsidRPr="006D1795" w:rsidTr="00327219">
        <w:trPr>
          <w:cantSplit/>
        </w:trPr>
        <w:tc>
          <w:tcPr>
            <w:tcW w:w="468" w:type="dxa"/>
          </w:tcPr>
          <w:p w:rsidR="00327219" w:rsidRPr="006D1795" w:rsidRDefault="00327219" w:rsidP="00243DCC">
            <w:pPr>
              <w:pStyle w:val="BodyText"/>
              <w:numPr>
                <w:ilvl w:val="0"/>
                <w:numId w:val="99"/>
              </w:numPr>
              <w:spacing w:before="0" w:after="0"/>
              <w:rPr>
                <w:strike/>
                <w:color w:val="FF0000"/>
              </w:rPr>
            </w:pPr>
          </w:p>
        </w:tc>
        <w:tc>
          <w:tcPr>
            <w:tcW w:w="3206" w:type="dxa"/>
          </w:tcPr>
          <w:p w:rsidR="00327219" w:rsidRPr="006D1795" w:rsidRDefault="00327219" w:rsidP="00327219">
            <w:pPr>
              <w:pStyle w:val="BodyText"/>
              <w:spacing w:after="0"/>
              <w:rPr>
                <w:strike/>
                <w:color w:val="FF0000"/>
              </w:rPr>
            </w:pPr>
            <w:r w:rsidRPr="006D1795">
              <w:rPr>
                <w:strike/>
                <w:color w:val="FF0000"/>
              </w:rPr>
              <w:t>Daypart type ID</w:t>
            </w:r>
          </w:p>
        </w:tc>
        <w:tc>
          <w:tcPr>
            <w:tcW w:w="6426" w:type="dxa"/>
          </w:tcPr>
          <w:p w:rsidR="00327219" w:rsidRPr="006D1795" w:rsidRDefault="00327219" w:rsidP="00327219">
            <w:pPr>
              <w:pStyle w:val="BodyText"/>
              <w:numPr>
                <w:ilvl w:val="0"/>
                <w:numId w:val="64"/>
              </w:numPr>
              <w:spacing w:before="0" w:after="0"/>
              <w:rPr>
                <w:strike/>
                <w:color w:val="FF0000"/>
              </w:rPr>
            </w:pPr>
            <w:r w:rsidRPr="006D1795">
              <w:rPr>
                <w:strike/>
                <w:color w:val="FF0000"/>
              </w:rPr>
              <w:t xml:space="preserve">ID (Primary key) for the daypart for this transaction. </w:t>
            </w:r>
          </w:p>
          <w:p w:rsidR="00327219" w:rsidRPr="006D1795" w:rsidRDefault="00327219" w:rsidP="00327219">
            <w:pPr>
              <w:pStyle w:val="BodyText"/>
              <w:numPr>
                <w:ilvl w:val="0"/>
                <w:numId w:val="64"/>
              </w:numPr>
              <w:spacing w:before="0" w:after="0"/>
              <w:rPr>
                <w:strike/>
                <w:color w:val="FF0000"/>
              </w:rPr>
            </w:pPr>
            <w:r w:rsidRPr="006D1795">
              <w:rPr>
                <w:strike/>
                <w:color w:val="FF0000"/>
              </w:rPr>
              <w:t>Can be blank</w:t>
            </w:r>
          </w:p>
        </w:tc>
      </w:tr>
      <w:tr w:rsidR="00327219" w:rsidRPr="006D1795" w:rsidTr="00327219">
        <w:trPr>
          <w:cantSplit/>
        </w:trPr>
        <w:tc>
          <w:tcPr>
            <w:tcW w:w="468" w:type="dxa"/>
          </w:tcPr>
          <w:p w:rsidR="00327219" w:rsidRPr="006D1795" w:rsidRDefault="00327219" w:rsidP="00243DCC">
            <w:pPr>
              <w:pStyle w:val="BodyText"/>
              <w:numPr>
                <w:ilvl w:val="0"/>
                <w:numId w:val="99"/>
              </w:numPr>
              <w:spacing w:before="0" w:after="0"/>
              <w:rPr>
                <w:strike/>
                <w:color w:val="FF0000"/>
              </w:rPr>
            </w:pPr>
          </w:p>
        </w:tc>
        <w:tc>
          <w:tcPr>
            <w:tcW w:w="3206" w:type="dxa"/>
          </w:tcPr>
          <w:p w:rsidR="00327219" w:rsidRPr="006D1795" w:rsidRDefault="00327219" w:rsidP="00327219">
            <w:pPr>
              <w:pStyle w:val="BodyText"/>
              <w:spacing w:after="0"/>
              <w:rPr>
                <w:strike/>
                <w:color w:val="FF0000"/>
              </w:rPr>
            </w:pPr>
            <w:r w:rsidRPr="006D1795">
              <w:rPr>
                <w:strike/>
                <w:color w:val="FF0000"/>
              </w:rPr>
              <w:t>User type name</w:t>
            </w:r>
          </w:p>
        </w:tc>
        <w:tc>
          <w:tcPr>
            <w:tcW w:w="6426" w:type="dxa"/>
          </w:tcPr>
          <w:p w:rsidR="00327219" w:rsidRPr="006D1795" w:rsidRDefault="00327219" w:rsidP="00327219">
            <w:pPr>
              <w:pStyle w:val="BodyText"/>
              <w:spacing w:after="0"/>
              <w:rPr>
                <w:strike/>
                <w:color w:val="FF0000"/>
              </w:rPr>
            </w:pPr>
            <w:r w:rsidRPr="006D1795">
              <w:rPr>
                <w:strike/>
                <w:color w:val="FF0000"/>
              </w:rPr>
              <w:t>Button name of the user type</w:t>
            </w:r>
          </w:p>
        </w:tc>
      </w:tr>
      <w:tr w:rsidR="00327219" w:rsidRPr="006D1795" w:rsidTr="00327219">
        <w:trPr>
          <w:cantSplit/>
        </w:trPr>
        <w:tc>
          <w:tcPr>
            <w:tcW w:w="468" w:type="dxa"/>
          </w:tcPr>
          <w:p w:rsidR="00327219" w:rsidRPr="006D1795" w:rsidRDefault="00327219" w:rsidP="00243DCC">
            <w:pPr>
              <w:pStyle w:val="BodyText"/>
              <w:numPr>
                <w:ilvl w:val="0"/>
                <w:numId w:val="99"/>
              </w:numPr>
              <w:spacing w:before="0" w:after="0"/>
              <w:rPr>
                <w:strike/>
                <w:color w:val="FF0000"/>
              </w:rPr>
            </w:pPr>
          </w:p>
        </w:tc>
        <w:tc>
          <w:tcPr>
            <w:tcW w:w="3206" w:type="dxa"/>
          </w:tcPr>
          <w:p w:rsidR="00327219" w:rsidRPr="006D1795" w:rsidRDefault="00327219" w:rsidP="00327219">
            <w:pPr>
              <w:pStyle w:val="BodyText"/>
              <w:spacing w:after="0"/>
              <w:rPr>
                <w:strike/>
                <w:color w:val="FF0000"/>
              </w:rPr>
            </w:pPr>
            <w:r w:rsidRPr="006D1795">
              <w:rPr>
                <w:strike/>
                <w:color w:val="FF0000"/>
              </w:rPr>
              <w:t>User type ID</w:t>
            </w:r>
          </w:p>
        </w:tc>
        <w:tc>
          <w:tcPr>
            <w:tcW w:w="6426" w:type="dxa"/>
          </w:tcPr>
          <w:p w:rsidR="00327219" w:rsidRPr="006D1795" w:rsidRDefault="00327219" w:rsidP="00327219">
            <w:pPr>
              <w:pStyle w:val="BodyText"/>
              <w:numPr>
                <w:ilvl w:val="0"/>
                <w:numId w:val="64"/>
              </w:numPr>
              <w:spacing w:before="0" w:after="0"/>
              <w:rPr>
                <w:strike/>
                <w:color w:val="FF0000"/>
              </w:rPr>
            </w:pPr>
            <w:r w:rsidRPr="006D1795">
              <w:rPr>
                <w:strike/>
                <w:color w:val="FF0000"/>
              </w:rPr>
              <w:t xml:space="preserve">ID (Primary key) for the user who logged this transaction. </w:t>
            </w:r>
          </w:p>
          <w:p w:rsidR="00327219" w:rsidRPr="006D1795" w:rsidRDefault="00327219" w:rsidP="00327219">
            <w:pPr>
              <w:pStyle w:val="BodyText"/>
              <w:numPr>
                <w:ilvl w:val="0"/>
                <w:numId w:val="64"/>
              </w:numPr>
              <w:spacing w:before="0" w:after="0"/>
              <w:rPr>
                <w:strike/>
                <w:color w:val="FF0000"/>
              </w:rPr>
            </w:pPr>
            <w:r w:rsidRPr="006D1795">
              <w:rPr>
                <w:strike/>
                <w:color w:val="FF0000"/>
              </w:rPr>
              <w:t>Can be blank</w:t>
            </w:r>
          </w:p>
        </w:tc>
      </w:tr>
      <w:tr w:rsidR="00B36A76" w:rsidRPr="006D1795" w:rsidTr="00B36A76">
        <w:trPr>
          <w:cantSplit/>
        </w:trPr>
        <w:tc>
          <w:tcPr>
            <w:tcW w:w="468" w:type="dxa"/>
          </w:tcPr>
          <w:p w:rsidR="00B36A76" w:rsidRPr="006D1795" w:rsidRDefault="00B36A76" w:rsidP="004F7457">
            <w:pPr>
              <w:pStyle w:val="BodyText"/>
              <w:numPr>
                <w:ilvl w:val="0"/>
                <w:numId w:val="99"/>
              </w:numPr>
              <w:spacing w:before="0" w:after="0"/>
              <w:rPr>
                <w:strike/>
                <w:color w:val="FF0000"/>
              </w:rPr>
            </w:pPr>
          </w:p>
        </w:tc>
        <w:tc>
          <w:tcPr>
            <w:tcW w:w="3206" w:type="dxa"/>
          </w:tcPr>
          <w:p w:rsidR="00B36A76" w:rsidRPr="006D1795" w:rsidRDefault="00B36A76" w:rsidP="00B36A76">
            <w:pPr>
              <w:pStyle w:val="BodyText"/>
              <w:spacing w:after="0"/>
              <w:rPr>
                <w:strike/>
                <w:color w:val="FF0000"/>
              </w:rPr>
            </w:pPr>
            <w:r w:rsidRPr="006D1795">
              <w:rPr>
                <w:strike/>
                <w:color w:val="FF0000"/>
              </w:rPr>
              <w:t>User-Defined Question - Button Name</w:t>
            </w:r>
          </w:p>
        </w:tc>
        <w:tc>
          <w:tcPr>
            <w:tcW w:w="6426" w:type="dxa"/>
          </w:tcPr>
          <w:p w:rsidR="00B36A76" w:rsidRPr="006D1795" w:rsidRDefault="00B36A76" w:rsidP="00B36A76">
            <w:pPr>
              <w:pStyle w:val="BodyText"/>
              <w:spacing w:after="0"/>
              <w:rPr>
                <w:strike/>
                <w:color w:val="FF0000"/>
              </w:rPr>
            </w:pPr>
            <w:r w:rsidRPr="006D1795">
              <w:rPr>
                <w:strike/>
                <w:color w:val="FF0000"/>
              </w:rPr>
              <w:t>Fully qualified name of the Button that the user selected in response to the User-Defined Question, in the form:</w:t>
            </w:r>
          </w:p>
          <w:p w:rsidR="00B36A76" w:rsidRPr="006D1795" w:rsidRDefault="00B36A76" w:rsidP="00B36A76">
            <w:pPr>
              <w:pStyle w:val="BodyText"/>
              <w:numPr>
                <w:ilvl w:val="0"/>
                <w:numId w:val="64"/>
              </w:numPr>
              <w:spacing w:before="0" w:after="0"/>
              <w:rPr>
                <w:strike/>
                <w:color w:val="FF0000"/>
              </w:rPr>
            </w:pPr>
            <w:r w:rsidRPr="006D1795">
              <w:rPr>
                <w:strike/>
                <w:color w:val="FF0000"/>
              </w:rPr>
              <w:t>\Menu\submenu\...\name</w:t>
            </w:r>
          </w:p>
        </w:tc>
      </w:tr>
      <w:tr w:rsidR="00327219" w:rsidRPr="006D1795" w:rsidTr="00327219">
        <w:trPr>
          <w:cantSplit/>
        </w:trPr>
        <w:tc>
          <w:tcPr>
            <w:tcW w:w="468" w:type="dxa"/>
          </w:tcPr>
          <w:p w:rsidR="00327219" w:rsidRPr="006D1795" w:rsidRDefault="00327219" w:rsidP="00243DCC">
            <w:pPr>
              <w:pStyle w:val="BodyText"/>
              <w:numPr>
                <w:ilvl w:val="0"/>
                <w:numId w:val="99"/>
              </w:numPr>
              <w:spacing w:before="0" w:after="0"/>
              <w:rPr>
                <w:strike/>
                <w:color w:val="FF0000"/>
              </w:rPr>
            </w:pPr>
          </w:p>
        </w:tc>
        <w:tc>
          <w:tcPr>
            <w:tcW w:w="3206" w:type="dxa"/>
          </w:tcPr>
          <w:p w:rsidR="00327219" w:rsidRPr="006D1795" w:rsidRDefault="00327219" w:rsidP="00327219">
            <w:pPr>
              <w:pStyle w:val="BodyText"/>
              <w:spacing w:after="0"/>
              <w:rPr>
                <w:strike/>
                <w:color w:val="FF0000"/>
              </w:rPr>
            </w:pPr>
            <w:r w:rsidRPr="006D1795">
              <w:rPr>
                <w:strike/>
                <w:color w:val="FF0000"/>
              </w:rPr>
              <w:t>Recording Method</w:t>
            </w:r>
          </w:p>
        </w:tc>
        <w:tc>
          <w:tcPr>
            <w:tcW w:w="6426" w:type="dxa"/>
          </w:tcPr>
          <w:p w:rsidR="00327219" w:rsidRPr="006D1795" w:rsidRDefault="00327219" w:rsidP="00327219">
            <w:pPr>
              <w:pStyle w:val="BodyText"/>
              <w:numPr>
                <w:ilvl w:val="0"/>
                <w:numId w:val="64"/>
              </w:numPr>
              <w:spacing w:before="0" w:after="0"/>
              <w:rPr>
                <w:strike/>
                <w:color w:val="FF0000"/>
              </w:rPr>
            </w:pPr>
            <w:r w:rsidRPr="006D1795">
              <w:rPr>
                <w:strike/>
                <w:color w:val="FF0000"/>
              </w:rPr>
              <w:t xml:space="preserve">0 =&gt; Standard Waste </w:t>
            </w:r>
            <w:smartTag w:uri="urn:schemas-microsoft-com:office:smarttags" w:element="place">
              <w:r w:rsidRPr="006D1795">
                <w:rPr>
                  <w:strike/>
                  <w:color w:val="FF0000"/>
                </w:rPr>
                <w:t>Loop</w:t>
              </w:r>
            </w:smartTag>
          </w:p>
          <w:p w:rsidR="00327219" w:rsidRPr="006D1795" w:rsidRDefault="00327219" w:rsidP="00327219">
            <w:pPr>
              <w:pStyle w:val="BodyText"/>
              <w:numPr>
                <w:ilvl w:val="0"/>
                <w:numId w:val="64"/>
              </w:numPr>
              <w:spacing w:before="0" w:after="0"/>
              <w:rPr>
                <w:strike/>
                <w:color w:val="FF0000"/>
              </w:rPr>
            </w:pPr>
            <w:r w:rsidRPr="006D1795">
              <w:rPr>
                <w:strike/>
                <w:color w:val="FF0000"/>
              </w:rPr>
              <w:t>1 =&gt; Memorized Transaction</w:t>
            </w:r>
          </w:p>
          <w:p w:rsidR="00327219" w:rsidRPr="006D1795" w:rsidRDefault="00327219" w:rsidP="00327219">
            <w:pPr>
              <w:pStyle w:val="BodyText"/>
              <w:numPr>
                <w:ilvl w:val="0"/>
                <w:numId w:val="64"/>
              </w:numPr>
              <w:spacing w:before="0" w:after="0"/>
              <w:rPr>
                <w:strike/>
                <w:color w:val="FF0000"/>
              </w:rPr>
            </w:pPr>
            <w:r w:rsidRPr="006D1795">
              <w:rPr>
                <w:strike/>
                <w:color w:val="FF0000"/>
              </w:rPr>
              <w:t>2 =&gt; Entered by Volume</w:t>
            </w:r>
          </w:p>
        </w:tc>
      </w:tr>
      <w:tr w:rsidR="00CC71DB" w:rsidRPr="006D1795" w:rsidTr="00CC71DB">
        <w:trPr>
          <w:cantSplit/>
        </w:trPr>
        <w:tc>
          <w:tcPr>
            <w:tcW w:w="468" w:type="dxa"/>
          </w:tcPr>
          <w:p w:rsidR="00CC71DB" w:rsidRPr="006D1795" w:rsidRDefault="00CC71DB" w:rsidP="00CC71DB">
            <w:pPr>
              <w:pStyle w:val="BodyText"/>
              <w:numPr>
                <w:ilvl w:val="0"/>
                <w:numId w:val="99"/>
              </w:numPr>
              <w:spacing w:before="0" w:after="0"/>
              <w:rPr>
                <w:strike/>
                <w:color w:val="FF0000"/>
              </w:rPr>
            </w:pPr>
          </w:p>
        </w:tc>
        <w:tc>
          <w:tcPr>
            <w:tcW w:w="3206" w:type="dxa"/>
          </w:tcPr>
          <w:p w:rsidR="00CC71DB" w:rsidRPr="006D1795" w:rsidRDefault="00CC71DB" w:rsidP="00CC71DB">
            <w:pPr>
              <w:pStyle w:val="BodyText"/>
              <w:spacing w:after="0"/>
              <w:rPr>
                <w:strike/>
                <w:color w:val="FF0000"/>
              </w:rPr>
            </w:pPr>
            <w:r w:rsidRPr="006D1795">
              <w:rPr>
                <w:strike/>
                <w:color w:val="FF0000"/>
              </w:rPr>
              <w:t>Produced Amount User Entry (in Units of Measure)</w:t>
            </w:r>
          </w:p>
        </w:tc>
        <w:tc>
          <w:tcPr>
            <w:tcW w:w="6426" w:type="dxa"/>
          </w:tcPr>
          <w:p w:rsidR="00CC71DB" w:rsidRPr="006D1795" w:rsidRDefault="00CC71DB" w:rsidP="00CC71DB">
            <w:pPr>
              <w:pStyle w:val="BodyText"/>
              <w:spacing w:after="0"/>
              <w:rPr>
                <w:strike/>
                <w:color w:val="FF0000"/>
              </w:rPr>
            </w:pPr>
            <w:r w:rsidRPr="006D1795">
              <w:rPr>
                <w:strike/>
                <w:color w:val="FF0000"/>
              </w:rPr>
              <w:t>This is the number that the user entered in the Produced Amount dialog, in the units specified  below.</w:t>
            </w:r>
          </w:p>
        </w:tc>
      </w:tr>
      <w:tr w:rsidR="00327219" w:rsidRPr="006D1795" w:rsidTr="00327219">
        <w:trPr>
          <w:cantSplit/>
        </w:trPr>
        <w:tc>
          <w:tcPr>
            <w:tcW w:w="468" w:type="dxa"/>
          </w:tcPr>
          <w:p w:rsidR="00327219" w:rsidRPr="006D1795" w:rsidRDefault="00327219" w:rsidP="00243DCC">
            <w:pPr>
              <w:pStyle w:val="BodyText"/>
              <w:numPr>
                <w:ilvl w:val="0"/>
                <w:numId w:val="99"/>
              </w:numPr>
              <w:spacing w:before="0" w:after="0"/>
              <w:rPr>
                <w:strike/>
                <w:color w:val="FF0000"/>
              </w:rPr>
            </w:pPr>
          </w:p>
        </w:tc>
        <w:tc>
          <w:tcPr>
            <w:tcW w:w="3206" w:type="dxa"/>
          </w:tcPr>
          <w:p w:rsidR="00327219" w:rsidRPr="006D1795" w:rsidRDefault="00327219" w:rsidP="00327219">
            <w:pPr>
              <w:pStyle w:val="BodyText"/>
              <w:spacing w:after="0"/>
              <w:rPr>
                <w:strike/>
                <w:color w:val="FF0000"/>
              </w:rPr>
            </w:pPr>
            <w:r w:rsidRPr="006D1795">
              <w:rPr>
                <w:strike/>
                <w:color w:val="FF0000"/>
              </w:rPr>
              <w:t>Units of Measure Display name</w:t>
            </w:r>
            <w:r w:rsidR="00707ADB" w:rsidRPr="006D1795">
              <w:rPr>
                <w:strike/>
                <w:color w:val="FF0000"/>
              </w:rPr>
              <w:t xml:space="preserve"> (abbreviation)</w:t>
            </w:r>
          </w:p>
        </w:tc>
        <w:tc>
          <w:tcPr>
            <w:tcW w:w="6426" w:type="dxa"/>
          </w:tcPr>
          <w:p w:rsidR="00327219" w:rsidRPr="006D1795" w:rsidRDefault="00327219" w:rsidP="00327219">
            <w:pPr>
              <w:pStyle w:val="BodyText"/>
              <w:spacing w:after="0"/>
              <w:rPr>
                <w:strike/>
                <w:color w:val="FF0000"/>
              </w:rPr>
            </w:pPr>
            <w:r w:rsidRPr="006D1795">
              <w:rPr>
                <w:strike/>
                <w:color w:val="FF0000"/>
              </w:rPr>
              <w:t>This is the label for the units that the user entered (in volume or P</w:t>
            </w:r>
            <w:r w:rsidR="004F7457" w:rsidRPr="006D1795">
              <w:rPr>
                <w:strike/>
                <w:color w:val="FF0000"/>
              </w:rPr>
              <w:t xml:space="preserve">aper UI memorized transactions), or in “lb” if this is standard waste loop.  </w:t>
            </w:r>
            <w:r w:rsidRPr="006D1795">
              <w:rPr>
                <w:strike/>
                <w:color w:val="FF0000"/>
              </w:rPr>
              <w:t xml:space="preserve">(in the future this could be “kg”).  </w:t>
            </w:r>
          </w:p>
        </w:tc>
      </w:tr>
      <w:tr w:rsidR="004F7457" w:rsidRPr="006D1795" w:rsidTr="004F7457">
        <w:trPr>
          <w:cantSplit/>
        </w:trPr>
        <w:tc>
          <w:tcPr>
            <w:tcW w:w="468" w:type="dxa"/>
          </w:tcPr>
          <w:p w:rsidR="004F7457" w:rsidRPr="006D1795" w:rsidRDefault="004F7457" w:rsidP="004F7457">
            <w:pPr>
              <w:pStyle w:val="BodyText"/>
              <w:numPr>
                <w:ilvl w:val="0"/>
                <w:numId w:val="99"/>
              </w:numPr>
              <w:spacing w:before="0" w:after="0"/>
              <w:rPr>
                <w:strike/>
                <w:color w:val="FF0000"/>
              </w:rPr>
            </w:pPr>
          </w:p>
        </w:tc>
        <w:tc>
          <w:tcPr>
            <w:tcW w:w="3206" w:type="dxa"/>
          </w:tcPr>
          <w:p w:rsidR="004F7457" w:rsidRPr="006D1795" w:rsidRDefault="004F7457" w:rsidP="004F7457">
            <w:pPr>
              <w:pStyle w:val="BodyText"/>
              <w:spacing w:after="0"/>
              <w:rPr>
                <w:strike/>
                <w:color w:val="FF0000"/>
              </w:rPr>
            </w:pPr>
            <w:r w:rsidRPr="006D1795">
              <w:rPr>
                <w:strike/>
                <w:color w:val="FF0000"/>
              </w:rPr>
              <w:t>Units of Measure Unique Name</w:t>
            </w:r>
          </w:p>
          <w:p w:rsidR="004F7457" w:rsidRPr="006D1795" w:rsidRDefault="004F7457" w:rsidP="004F7457">
            <w:pPr>
              <w:pStyle w:val="BodyText"/>
              <w:spacing w:after="0"/>
              <w:rPr>
                <w:strike/>
                <w:color w:val="FF0000"/>
              </w:rPr>
            </w:pPr>
            <w:r w:rsidRPr="006D1795">
              <w:rPr>
                <w:strike/>
                <w:color w:val="FF0000"/>
              </w:rPr>
              <w:t>(string / 20)</w:t>
            </w:r>
          </w:p>
        </w:tc>
        <w:tc>
          <w:tcPr>
            <w:tcW w:w="6426" w:type="dxa"/>
          </w:tcPr>
          <w:p w:rsidR="004F7457" w:rsidRPr="006D1795" w:rsidRDefault="004F7457" w:rsidP="004F7457">
            <w:pPr>
              <w:pStyle w:val="BodyText"/>
              <w:rPr>
                <w:strike/>
                <w:color w:val="FF0000"/>
              </w:rPr>
            </w:pPr>
            <w:r w:rsidRPr="006D1795">
              <w:rPr>
                <w:strike/>
                <w:color w:val="FF0000"/>
              </w:rPr>
              <w:t>Essentially the key of this unit type – maintained specifically to be invariant across versions and instances of the database</w:t>
            </w:r>
          </w:p>
        </w:tc>
      </w:tr>
    </w:tbl>
    <w:p w:rsidR="001173FC" w:rsidRDefault="001173FC" w:rsidP="001173FC"/>
    <w:p w:rsidR="001173FC" w:rsidRDefault="001173FC" w:rsidP="001173FC">
      <w:pPr>
        <w:pStyle w:val="Heading1"/>
        <w:spacing w:before="120"/>
      </w:pPr>
      <w:bookmarkStart w:id="203" w:name="_Toc199661142"/>
      <w:bookmarkStart w:id="204" w:name="_Toc206233595"/>
      <w:r>
        <w:t>VWT4 Local Data Formats</w:t>
      </w:r>
      <w:bookmarkEnd w:id="203"/>
      <w:bookmarkEnd w:id="204"/>
    </w:p>
    <w:p w:rsidR="001173FC" w:rsidRPr="006E2485" w:rsidRDefault="001173FC" w:rsidP="001173FC">
      <w:r>
        <w:t>This chapter discusses the formats and handling of files that are written locally to the Tracker for purposes of managing the VWT application.</w:t>
      </w:r>
    </w:p>
    <w:p w:rsidR="001173FC" w:rsidRPr="005F169E" w:rsidRDefault="001173FC" w:rsidP="001173FC">
      <w:pPr>
        <w:pStyle w:val="Heading2"/>
      </w:pPr>
      <w:bookmarkStart w:id="205" w:name="_Toc192477149"/>
      <w:bookmarkStart w:id="206" w:name="_Toc199661143"/>
      <w:bookmarkStart w:id="207" w:name="_Toc206233596"/>
      <w:bookmarkEnd w:id="205"/>
      <w:r w:rsidRPr="005F169E">
        <w:t>Factory Setup</w:t>
      </w:r>
      <w:r>
        <w:t xml:space="preserve"> File</w:t>
      </w:r>
      <w:bookmarkEnd w:id="206"/>
      <w:bookmarkEnd w:id="207"/>
    </w:p>
    <w:p w:rsidR="001173FC" w:rsidRPr="005F169E" w:rsidRDefault="001173FC" w:rsidP="001173FC">
      <w:r w:rsidRPr="005F169E">
        <w:t>The Factory Setup file is an initialization file that is similar in structure to the Configuration and Waste log files (see following chapters).</w:t>
      </w:r>
    </w:p>
    <w:p w:rsidR="001173FC" w:rsidRPr="005F169E" w:rsidRDefault="001173FC" w:rsidP="001173FC">
      <w:r w:rsidRPr="005F169E">
        <w:t>The Factory Setup file is stored in flash memory on the Tracker, allowing applications running on it to easily access serial numbers, factory PIN and potentially other information that is set by the factory and not generally intended to be changed in the field.</w:t>
      </w:r>
    </w:p>
    <w:tbl>
      <w:tblPr>
        <w:tblW w:w="10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8"/>
        <w:gridCol w:w="3206"/>
        <w:gridCol w:w="6426"/>
      </w:tblGrid>
      <w:tr w:rsidR="001173FC" w:rsidRPr="005F169E" w:rsidTr="001173FC">
        <w:trPr>
          <w:tblHeader/>
        </w:trPr>
        <w:tc>
          <w:tcPr>
            <w:tcW w:w="10100" w:type="dxa"/>
            <w:gridSpan w:val="3"/>
            <w:shd w:val="clear" w:color="auto" w:fill="E6E6E6"/>
          </w:tcPr>
          <w:p w:rsidR="001173FC" w:rsidRPr="005F169E" w:rsidRDefault="001173FC" w:rsidP="001173FC">
            <w:pPr>
              <w:pStyle w:val="BodyText"/>
              <w:spacing w:after="0"/>
              <w:jc w:val="center"/>
              <w:rPr>
                <w:b/>
                <w:sz w:val="26"/>
              </w:rPr>
            </w:pPr>
            <w:r w:rsidRPr="005F169E">
              <w:rPr>
                <w:b/>
                <w:sz w:val="26"/>
              </w:rPr>
              <w:t>Factory Setup File -  Data Record Structure</w:t>
            </w:r>
          </w:p>
        </w:tc>
      </w:tr>
      <w:tr w:rsidR="001173FC" w:rsidRPr="005F169E" w:rsidTr="001173FC">
        <w:tc>
          <w:tcPr>
            <w:tcW w:w="10100" w:type="dxa"/>
            <w:gridSpan w:val="3"/>
            <w:shd w:val="clear" w:color="auto" w:fill="E6E6E6"/>
          </w:tcPr>
          <w:p w:rsidR="001173FC" w:rsidRPr="005F169E" w:rsidRDefault="001173FC" w:rsidP="001173FC">
            <w:pPr>
              <w:pStyle w:val="BodyText"/>
              <w:spacing w:after="0"/>
              <w:jc w:val="center"/>
              <w:rPr>
                <w:b/>
              </w:rPr>
            </w:pPr>
            <w:r w:rsidRPr="005F169E">
              <w:rPr>
                <w:b/>
              </w:rPr>
              <w:t>Record type 0 – Factory Setup</w:t>
            </w:r>
          </w:p>
        </w:tc>
      </w:tr>
      <w:tr w:rsidR="001173FC" w:rsidRPr="005F169E" w:rsidTr="001173FC">
        <w:trPr>
          <w:cantSplit/>
        </w:trPr>
        <w:tc>
          <w:tcPr>
            <w:tcW w:w="468" w:type="dxa"/>
          </w:tcPr>
          <w:p w:rsidR="001173FC" w:rsidRPr="005F169E" w:rsidRDefault="001173FC" w:rsidP="001173FC">
            <w:pPr>
              <w:pStyle w:val="BodyText"/>
              <w:numPr>
                <w:ilvl w:val="0"/>
                <w:numId w:val="98"/>
              </w:numPr>
              <w:spacing w:before="0" w:after="0"/>
            </w:pPr>
          </w:p>
        </w:tc>
        <w:tc>
          <w:tcPr>
            <w:tcW w:w="3206" w:type="dxa"/>
          </w:tcPr>
          <w:p w:rsidR="001173FC" w:rsidRPr="005F169E" w:rsidRDefault="001173FC" w:rsidP="001173FC">
            <w:pPr>
              <w:pStyle w:val="BodyText"/>
              <w:spacing w:after="0"/>
            </w:pPr>
            <w:r w:rsidRPr="005F169E">
              <w:t>Record Type ID</w:t>
            </w:r>
          </w:p>
        </w:tc>
        <w:tc>
          <w:tcPr>
            <w:tcW w:w="6426" w:type="dxa"/>
          </w:tcPr>
          <w:p w:rsidR="001173FC" w:rsidRPr="005F169E" w:rsidRDefault="001173FC" w:rsidP="001173FC">
            <w:pPr>
              <w:pStyle w:val="BodyText"/>
              <w:numPr>
                <w:ilvl w:val="0"/>
                <w:numId w:val="64"/>
              </w:numPr>
              <w:spacing w:before="0" w:after="0"/>
            </w:pPr>
            <w:r w:rsidRPr="005F169E">
              <w:t>“</w:t>
            </w:r>
            <w:r w:rsidRPr="005F169E">
              <w:rPr>
                <w:b/>
              </w:rPr>
              <w:t>FactorySetup</w:t>
            </w:r>
            <w:r w:rsidRPr="005F169E">
              <w:t>”</w:t>
            </w:r>
          </w:p>
        </w:tc>
      </w:tr>
      <w:tr w:rsidR="001173FC" w:rsidRPr="005F169E" w:rsidTr="001173FC">
        <w:trPr>
          <w:cantSplit/>
        </w:trPr>
        <w:tc>
          <w:tcPr>
            <w:tcW w:w="468" w:type="dxa"/>
          </w:tcPr>
          <w:p w:rsidR="001173FC" w:rsidRPr="005F169E" w:rsidRDefault="001173FC" w:rsidP="001173FC">
            <w:pPr>
              <w:pStyle w:val="BodyText"/>
              <w:numPr>
                <w:ilvl w:val="0"/>
                <w:numId w:val="98"/>
              </w:numPr>
              <w:spacing w:before="0" w:after="0"/>
            </w:pPr>
          </w:p>
        </w:tc>
        <w:tc>
          <w:tcPr>
            <w:tcW w:w="3206" w:type="dxa"/>
          </w:tcPr>
          <w:p w:rsidR="001173FC" w:rsidRPr="005F169E" w:rsidRDefault="001173FC" w:rsidP="001173FC">
            <w:pPr>
              <w:pStyle w:val="BodyText"/>
              <w:spacing w:after="0"/>
            </w:pPr>
            <w:r w:rsidRPr="005F169E">
              <w:t>Software load date manufactured (Date + Time)</w:t>
            </w:r>
          </w:p>
        </w:tc>
        <w:tc>
          <w:tcPr>
            <w:tcW w:w="6426" w:type="dxa"/>
          </w:tcPr>
          <w:p w:rsidR="001173FC" w:rsidRPr="005F169E" w:rsidRDefault="001173FC" w:rsidP="001173FC">
            <w:pPr>
              <w:pStyle w:val="BodyText"/>
              <w:numPr>
                <w:ilvl w:val="0"/>
                <w:numId w:val="64"/>
              </w:numPr>
              <w:spacing w:before="0" w:after="0"/>
            </w:pPr>
            <w:r w:rsidRPr="005F169E">
              <w:t>The date + time that this unit was loaded with the current software.</w:t>
            </w:r>
          </w:p>
        </w:tc>
      </w:tr>
      <w:tr w:rsidR="001173FC" w:rsidRPr="005F169E" w:rsidTr="001173FC">
        <w:tc>
          <w:tcPr>
            <w:tcW w:w="10100" w:type="dxa"/>
            <w:gridSpan w:val="3"/>
            <w:shd w:val="clear" w:color="auto" w:fill="E6E6E6"/>
          </w:tcPr>
          <w:p w:rsidR="001173FC" w:rsidRPr="005F169E" w:rsidRDefault="001173FC" w:rsidP="001173FC">
            <w:pPr>
              <w:pStyle w:val="BodyText"/>
              <w:spacing w:after="0"/>
              <w:jc w:val="center"/>
              <w:rPr>
                <w:b/>
              </w:rPr>
            </w:pPr>
            <w:r w:rsidRPr="005F169E">
              <w:rPr>
                <w:b/>
              </w:rPr>
              <w:t>Record type 1 – UnitInfo</w:t>
            </w:r>
          </w:p>
        </w:tc>
      </w:tr>
      <w:tr w:rsidR="001173FC" w:rsidRPr="005F169E" w:rsidTr="001173FC">
        <w:trPr>
          <w:cantSplit/>
        </w:trPr>
        <w:tc>
          <w:tcPr>
            <w:tcW w:w="468" w:type="dxa"/>
          </w:tcPr>
          <w:p w:rsidR="001173FC" w:rsidRPr="005F169E" w:rsidRDefault="001173FC" w:rsidP="001173FC">
            <w:pPr>
              <w:pStyle w:val="BodyText"/>
              <w:numPr>
                <w:ilvl w:val="0"/>
                <w:numId w:val="98"/>
              </w:numPr>
              <w:spacing w:before="0" w:after="0"/>
            </w:pPr>
          </w:p>
        </w:tc>
        <w:tc>
          <w:tcPr>
            <w:tcW w:w="3206" w:type="dxa"/>
          </w:tcPr>
          <w:p w:rsidR="001173FC" w:rsidRPr="005F169E" w:rsidRDefault="001173FC" w:rsidP="001173FC">
            <w:pPr>
              <w:pStyle w:val="BodyText"/>
              <w:spacing w:after="0"/>
            </w:pPr>
            <w:r w:rsidRPr="005F169E">
              <w:t>Record Type ID</w:t>
            </w:r>
          </w:p>
        </w:tc>
        <w:tc>
          <w:tcPr>
            <w:tcW w:w="6426" w:type="dxa"/>
          </w:tcPr>
          <w:p w:rsidR="001173FC" w:rsidRPr="005F169E" w:rsidRDefault="001173FC" w:rsidP="001173FC">
            <w:pPr>
              <w:pStyle w:val="BodyText"/>
              <w:numPr>
                <w:ilvl w:val="0"/>
                <w:numId w:val="64"/>
              </w:numPr>
              <w:spacing w:before="0" w:after="0"/>
            </w:pPr>
            <w:r w:rsidRPr="005F169E">
              <w:t>“UnitInfo”</w:t>
            </w:r>
          </w:p>
        </w:tc>
      </w:tr>
      <w:tr w:rsidR="001173FC" w:rsidRPr="005F169E" w:rsidTr="001173FC">
        <w:trPr>
          <w:cantSplit/>
        </w:trPr>
        <w:tc>
          <w:tcPr>
            <w:tcW w:w="468" w:type="dxa"/>
          </w:tcPr>
          <w:p w:rsidR="001173FC" w:rsidRPr="005F169E" w:rsidRDefault="001173FC" w:rsidP="001173FC">
            <w:pPr>
              <w:pStyle w:val="BodyText"/>
              <w:numPr>
                <w:ilvl w:val="0"/>
                <w:numId w:val="98"/>
              </w:numPr>
              <w:spacing w:before="0" w:after="0"/>
            </w:pPr>
          </w:p>
        </w:tc>
        <w:tc>
          <w:tcPr>
            <w:tcW w:w="3206" w:type="dxa"/>
          </w:tcPr>
          <w:p w:rsidR="001173FC" w:rsidRPr="005F169E" w:rsidRDefault="001173FC" w:rsidP="001173FC">
            <w:pPr>
              <w:pStyle w:val="BodyText"/>
              <w:spacing w:after="0"/>
            </w:pPr>
            <w:r w:rsidRPr="005F169E">
              <w:t>Model</w:t>
            </w:r>
          </w:p>
        </w:tc>
        <w:tc>
          <w:tcPr>
            <w:tcW w:w="6426" w:type="dxa"/>
          </w:tcPr>
          <w:p w:rsidR="001173FC" w:rsidRPr="005F169E" w:rsidRDefault="001173FC" w:rsidP="001173FC">
            <w:pPr>
              <w:pStyle w:val="BodyText"/>
              <w:numPr>
                <w:ilvl w:val="0"/>
                <w:numId w:val="64"/>
              </w:numPr>
              <w:spacing w:before="0" w:after="0"/>
            </w:pPr>
            <w:r w:rsidRPr="005F169E">
              <w:t>Model of the Tracker – a string that designates the model.  E.g. VWT200 is the beta version.  VWT200 is also used for backwards compatibility for the production version, since there are no form/function changes from beta to production.</w:t>
            </w:r>
          </w:p>
        </w:tc>
      </w:tr>
      <w:tr w:rsidR="001173FC" w:rsidRPr="005F169E" w:rsidTr="001173FC">
        <w:trPr>
          <w:cantSplit/>
        </w:trPr>
        <w:tc>
          <w:tcPr>
            <w:tcW w:w="468" w:type="dxa"/>
          </w:tcPr>
          <w:p w:rsidR="001173FC" w:rsidRPr="005F169E" w:rsidRDefault="001173FC" w:rsidP="001173FC">
            <w:pPr>
              <w:pStyle w:val="BodyText"/>
              <w:numPr>
                <w:ilvl w:val="0"/>
                <w:numId w:val="98"/>
              </w:numPr>
              <w:spacing w:before="0" w:after="0"/>
            </w:pPr>
          </w:p>
        </w:tc>
        <w:tc>
          <w:tcPr>
            <w:tcW w:w="3206" w:type="dxa"/>
          </w:tcPr>
          <w:p w:rsidR="001173FC" w:rsidRPr="005F169E" w:rsidRDefault="001173FC" w:rsidP="001173FC">
            <w:pPr>
              <w:pStyle w:val="BodyText"/>
              <w:spacing w:after="0"/>
            </w:pPr>
            <w:r w:rsidRPr="005F169E">
              <w:t>Unit serial number</w:t>
            </w:r>
          </w:p>
        </w:tc>
        <w:tc>
          <w:tcPr>
            <w:tcW w:w="6426" w:type="dxa"/>
          </w:tcPr>
          <w:p w:rsidR="001173FC" w:rsidRPr="005F169E" w:rsidRDefault="001173FC" w:rsidP="001173FC">
            <w:pPr>
              <w:pStyle w:val="BodyText"/>
              <w:numPr>
                <w:ilvl w:val="0"/>
                <w:numId w:val="64"/>
              </w:numPr>
              <w:spacing w:before="0" w:after="0"/>
            </w:pPr>
            <w:r w:rsidRPr="005F169E">
              <w:t>Serial number of the Tracker – associated with the enclosure and chassis.</w:t>
            </w:r>
          </w:p>
        </w:tc>
      </w:tr>
      <w:tr w:rsidR="001173FC" w:rsidRPr="005F169E" w:rsidTr="001173FC">
        <w:trPr>
          <w:cantSplit/>
        </w:trPr>
        <w:tc>
          <w:tcPr>
            <w:tcW w:w="468" w:type="dxa"/>
          </w:tcPr>
          <w:p w:rsidR="001173FC" w:rsidRPr="005F169E" w:rsidRDefault="001173FC" w:rsidP="001173FC">
            <w:pPr>
              <w:pStyle w:val="BodyText"/>
              <w:numPr>
                <w:ilvl w:val="0"/>
                <w:numId w:val="98"/>
              </w:numPr>
              <w:spacing w:before="0" w:after="0"/>
            </w:pPr>
          </w:p>
        </w:tc>
        <w:tc>
          <w:tcPr>
            <w:tcW w:w="3206" w:type="dxa"/>
          </w:tcPr>
          <w:p w:rsidR="001173FC" w:rsidRPr="005F169E" w:rsidRDefault="001173FC" w:rsidP="001173FC">
            <w:pPr>
              <w:pStyle w:val="BodyText"/>
              <w:spacing w:after="0"/>
            </w:pPr>
            <w:r w:rsidRPr="005F169E">
              <w:t>CPU serial number</w:t>
            </w:r>
          </w:p>
        </w:tc>
        <w:tc>
          <w:tcPr>
            <w:tcW w:w="6426" w:type="dxa"/>
          </w:tcPr>
          <w:p w:rsidR="001173FC" w:rsidRPr="005F169E" w:rsidRDefault="001173FC" w:rsidP="001173FC">
            <w:pPr>
              <w:pStyle w:val="BodyText"/>
              <w:numPr>
                <w:ilvl w:val="0"/>
                <w:numId w:val="64"/>
              </w:numPr>
              <w:spacing w:before="0" w:after="0"/>
            </w:pPr>
            <w:r w:rsidRPr="005F169E">
              <w:t>Serial number of the processor board that is currently installed in theTracker.</w:t>
            </w:r>
          </w:p>
        </w:tc>
      </w:tr>
      <w:tr w:rsidR="001173FC" w:rsidRPr="005F169E" w:rsidTr="001173FC">
        <w:trPr>
          <w:cantSplit/>
        </w:trPr>
        <w:tc>
          <w:tcPr>
            <w:tcW w:w="468" w:type="dxa"/>
          </w:tcPr>
          <w:p w:rsidR="001173FC" w:rsidRPr="005F169E" w:rsidRDefault="001173FC" w:rsidP="001173FC">
            <w:pPr>
              <w:pStyle w:val="BodyText"/>
              <w:numPr>
                <w:ilvl w:val="0"/>
                <w:numId w:val="98"/>
              </w:numPr>
              <w:spacing w:before="0" w:after="0"/>
            </w:pPr>
          </w:p>
        </w:tc>
        <w:tc>
          <w:tcPr>
            <w:tcW w:w="3206" w:type="dxa"/>
          </w:tcPr>
          <w:p w:rsidR="001173FC" w:rsidRPr="005F169E" w:rsidRDefault="001173FC" w:rsidP="001173FC">
            <w:pPr>
              <w:pStyle w:val="BodyText"/>
              <w:spacing w:after="0"/>
            </w:pPr>
            <w:r w:rsidRPr="005F169E">
              <w:t>Scale serial number</w:t>
            </w:r>
          </w:p>
        </w:tc>
        <w:tc>
          <w:tcPr>
            <w:tcW w:w="6426" w:type="dxa"/>
          </w:tcPr>
          <w:p w:rsidR="001173FC" w:rsidRPr="005F169E" w:rsidRDefault="001173FC" w:rsidP="001173FC">
            <w:pPr>
              <w:pStyle w:val="BodyText"/>
              <w:numPr>
                <w:ilvl w:val="0"/>
                <w:numId w:val="64"/>
              </w:numPr>
              <w:spacing w:before="0" w:after="0"/>
            </w:pPr>
            <w:r w:rsidRPr="005F169E">
              <w:t>Serial number of the scale attached to this Tracker.</w:t>
            </w:r>
          </w:p>
        </w:tc>
      </w:tr>
      <w:tr w:rsidR="001173FC" w:rsidRPr="005F169E" w:rsidTr="001173FC">
        <w:tc>
          <w:tcPr>
            <w:tcW w:w="10100" w:type="dxa"/>
            <w:gridSpan w:val="3"/>
            <w:shd w:val="clear" w:color="auto" w:fill="E6E6E6"/>
          </w:tcPr>
          <w:p w:rsidR="001173FC" w:rsidRPr="005F169E" w:rsidRDefault="001173FC" w:rsidP="001173FC">
            <w:pPr>
              <w:pStyle w:val="BodyText"/>
              <w:spacing w:after="0"/>
              <w:jc w:val="center"/>
              <w:rPr>
                <w:b/>
              </w:rPr>
            </w:pPr>
            <w:r w:rsidRPr="005F169E">
              <w:rPr>
                <w:b/>
              </w:rPr>
              <w:t>Record type 2 – Factory PIN</w:t>
            </w:r>
          </w:p>
        </w:tc>
      </w:tr>
      <w:tr w:rsidR="001173FC" w:rsidRPr="005F169E" w:rsidTr="001173FC">
        <w:trPr>
          <w:cantSplit/>
        </w:trPr>
        <w:tc>
          <w:tcPr>
            <w:tcW w:w="468" w:type="dxa"/>
          </w:tcPr>
          <w:p w:rsidR="001173FC" w:rsidRPr="005F169E" w:rsidRDefault="001173FC" w:rsidP="001173FC">
            <w:pPr>
              <w:pStyle w:val="BodyText"/>
              <w:numPr>
                <w:ilvl w:val="0"/>
                <w:numId w:val="98"/>
              </w:numPr>
              <w:spacing w:before="0" w:after="0"/>
            </w:pPr>
          </w:p>
        </w:tc>
        <w:tc>
          <w:tcPr>
            <w:tcW w:w="3206" w:type="dxa"/>
          </w:tcPr>
          <w:p w:rsidR="001173FC" w:rsidRPr="005F169E" w:rsidRDefault="001173FC" w:rsidP="001173FC">
            <w:pPr>
              <w:pStyle w:val="BodyText"/>
              <w:spacing w:after="0"/>
            </w:pPr>
            <w:r w:rsidRPr="005F169E">
              <w:t>Record Type ID</w:t>
            </w:r>
          </w:p>
        </w:tc>
        <w:tc>
          <w:tcPr>
            <w:tcW w:w="6426" w:type="dxa"/>
          </w:tcPr>
          <w:p w:rsidR="001173FC" w:rsidRPr="005F169E" w:rsidRDefault="001173FC" w:rsidP="001173FC">
            <w:pPr>
              <w:pStyle w:val="BodyText"/>
              <w:numPr>
                <w:ilvl w:val="0"/>
                <w:numId w:val="64"/>
              </w:numPr>
              <w:spacing w:before="0" w:after="0"/>
            </w:pPr>
            <w:r w:rsidRPr="005F169E">
              <w:t>“FactoryPIN”</w:t>
            </w:r>
          </w:p>
        </w:tc>
      </w:tr>
      <w:tr w:rsidR="001173FC" w:rsidRPr="005F169E" w:rsidTr="001173FC">
        <w:tc>
          <w:tcPr>
            <w:tcW w:w="468" w:type="dxa"/>
          </w:tcPr>
          <w:p w:rsidR="001173FC" w:rsidRPr="005F169E" w:rsidRDefault="001173FC" w:rsidP="001173FC">
            <w:pPr>
              <w:pStyle w:val="BodyText"/>
              <w:numPr>
                <w:ilvl w:val="0"/>
                <w:numId w:val="98"/>
              </w:numPr>
              <w:spacing w:before="0" w:after="0"/>
            </w:pPr>
          </w:p>
        </w:tc>
        <w:tc>
          <w:tcPr>
            <w:tcW w:w="3206" w:type="dxa"/>
          </w:tcPr>
          <w:p w:rsidR="001173FC" w:rsidRPr="005F169E" w:rsidRDefault="001173FC" w:rsidP="001173FC">
            <w:pPr>
              <w:pStyle w:val="BodyText"/>
              <w:spacing w:after="0"/>
            </w:pPr>
            <w:r w:rsidRPr="005F169E">
              <w:t>Factory PIN</w:t>
            </w:r>
          </w:p>
        </w:tc>
        <w:tc>
          <w:tcPr>
            <w:tcW w:w="6426" w:type="dxa"/>
          </w:tcPr>
          <w:p w:rsidR="001173FC" w:rsidRPr="005F169E" w:rsidRDefault="001173FC" w:rsidP="001173FC">
            <w:pPr>
              <w:pStyle w:val="BodyText"/>
              <w:numPr>
                <w:ilvl w:val="0"/>
                <w:numId w:val="64"/>
              </w:numPr>
              <w:spacing w:before="0" w:after="0"/>
            </w:pPr>
            <w:r w:rsidRPr="005F169E">
              <w:t>Integer PIN for gaining Admin access (6 digits)</w:t>
            </w:r>
          </w:p>
        </w:tc>
      </w:tr>
    </w:tbl>
    <w:p w:rsidR="001173FC" w:rsidRPr="003E03EC" w:rsidRDefault="001173FC" w:rsidP="001173FC"/>
    <w:p w:rsidR="001173FC" w:rsidRDefault="001173FC" w:rsidP="001173FC">
      <w:pPr>
        <w:pStyle w:val="Heading2"/>
      </w:pPr>
      <w:bookmarkStart w:id="208" w:name="_Toc199661144"/>
      <w:bookmarkStart w:id="209" w:name="_Toc206233597"/>
      <w:r>
        <w:t>Scale Calibration File</w:t>
      </w:r>
      <w:bookmarkEnd w:id="208"/>
      <w:bookmarkEnd w:id="209"/>
    </w:p>
    <w:p w:rsidR="001173FC" w:rsidRDefault="001173FC" w:rsidP="001173FC">
      <w:r>
        <w:t>This file saves a set of empirically generated value pairs that relate A/D numerical data to associated calibrated weights.  The VWT application interpolates between the A/D calibration readings to determine estimated weights associated with actual readings.</w:t>
      </w:r>
    </w:p>
    <w:p w:rsidR="001173FC" w:rsidRDefault="001173FC" w:rsidP="001173FC">
      <w:r>
        <w:t>Example file contents:</w:t>
      </w:r>
    </w:p>
    <w:p w:rsidR="001173FC" w:rsidRDefault="001173FC" w:rsidP="001173FC">
      <w:pPr>
        <w:pStyle w:val="CodeSample"/>
      </w:pPr>
      <w:r>
        <w:t>/* SCALE CALIBRATION FILE for VWT - Unit #S10253</w:t>
      </w:r>
    </w:p>
    <w:p w:rsidR="001173FC" w:rsidRDefault="001173FC" w:rsidP="001173FC">
      <w:pPr>
        <w:pStyle w:val="CodeSample"/>
      </w:pPr>
      <w:r>
        <w:t>/* Written by Tracker #10000 at 3/19/2007 9:07 AM</w:t>
      </w:r>
    </w:p>
    <w:p w:rsidR="001173FC" w:rsidRDefault="001173FC" w:rsidP="001173FC">
      <w:pPr>
        <w:pStyle w:val="CodeSample"/>
      </w:pPr>
      <w:r>
        <w:t>WtCal,2096849,0.0</w:t>
      </w:r>
    </w:p>
    <w:p w:rsidR="001173FC" w:rsidRDefault="001173FC" w:rsidP="001173FC">
      <w:pPr>
        <w:pStyle w:val="CodeSample"/>
      </w:pPr>
      <w:r>
        <w:t>WtCal,2096771,2.0</w:t>
      </w:r>
    </w:p>
    <w:p w:rsidR="001173FC" w:rsidRDefault="001173FC" w:rsidP="001173FC">
      <w:pPr>
        <w:pStyle w:val="CodeSample"/>
      </w:pPr>
      <w:r>
        <w:t>WtCal,2096772,1.0</w:t>
      </w:r>
    </w:p>
    <w:p w:rsidR="001173FC" w:rsidRDefault="001173FC" w:rsidP="001173FC">
      <w:pPr>
        <w:pStyle w:val="CodeSample"/>
      </w:pPr>
      <w:r>
        <w:t>WtCal,2096696,2.0</w:t>
      </w:r>
    </w:p>
    <w:p w:rsidR="001173FC" w:rsidRDefault="001173FC" w:rsidP="001173FC">
      <w:pPr>
        <w:pStyle w:val="CodeSample"/>
      </w:pPr>
      <w:r>
        <w:t>WtCal,2096470,5.0</w:t>
      </w:r>
    </w:p>
    <w:p w:rsidR="001173FC" w:rsidRDefault="001173FC" w:rsidP="001173FC">
      <w:pPr>
        <w:pStyle w:val="CodeSample"/>
      </w:pPr>
      <w:r>
        <w:t>WtCal,2096092,10.0</w:t>
      </w:r>
    </w:p>
    <w:p w:rsidR="001173FC" w:rsidRDefault="001173FC" w:rsidP="001173FC">
      <w:pPr>
        <w:pStyle w:val="CodeSample"/>
      </w:pPr>
      <w:r>
        <w:t>WtCal,2095337,20.0</w:t>
      </w:r>
    </w:p>
    <w:p w:rsidR="001173FC" w:rsidRPr="006E2485" w:rsidRDefault="001173FC" w:rsidP="001173FC">
      <w:pPr>
        <w:pStyle w:val="CodeSample"/>
      </w:pPr>
      <w:r>
        <w:t>WtCal,2094959,25.0</w:t>
      </w:r>
    </w:p>
    <w:p w:rsidR="001173FC" w:rsidRDefault="001173FC" w:rsidP="001173FC">
      <w:pPr>
        <w:pStyle w:val="Heading2"/>
      </w:pPr>
      <w:bookmarkStart w:id="210" w:name="_Toc199661145"/>
      <w:bookmarkStart w:id="211" w:name="_Toc206233598"/>
      <w:r>
        <w:t>AV Settings File</w:t>
      </w:r>
      <w:bookmarkEnd w:id="210"/>
      <w:bookmarkEnd w:id="211"/>
    </w:p>
    <w:p w:rsidR="001173FC" w:rsidRDefault="001173FC" w:rsidP="001173FC">
      <w:r>
        <w:t>This file saves the current state of the graphics and audio settings for the Tracker.</w:t>
      </w:r>
    </w:p>
    <w:p w:rsidR="001173FC" w:rsidRDefault="001173FC" w:rsidP="001173FC">
      <w:r>
        <w:t>Example file contents:</w:t>
      </w:r>
    </w:p>
    <w:p w:rsidR="001173FC" w:rsidRPr="005968BD" w:rsidRDefault="001173FC" w:rsidP="001173FC">
      <w:pPr>
        <w:pStyle w:val="CodeSample"/>
      </w:pPr>
      <w:r w:rsidRPr="005968BD">
        <w:t>100,255,3865470566,False</w:t>
      </w:r>
    </w:p>
    <w:p w:rsidR="001173FC" w:rsidRDefault="001173FC" w:rsidP="001173FC">
      <w:r>
        <w:br w:type="page"/>
      </w:r>
    </w:p>
    <w:p w:rsidR="00941BF6" w:rsidRDefault="001173FC" w:rsidP="006331C2">
      <w:pPr>
        <w:pStyle w:val="Heading1"/>
      </w:pPr>
      <w:r>
        <w:br w:type="page"/>
      </w:r>
      <w:bookmarkStart w:id="212" w:name="_Toc206233599"/>
      <w:r w:rsidR="00941BF6">
        <w:lastRenderedPageBreak/>
        <w:t>Technical Design/Implementation</w:t>
      </w:r>
      <w:bookmarkEnd w:id="212"/>
    </w:p>
    <w:p w:rsidR="00DD4E16" w:rsidRDefault="00DD4E16" w:rsidP="00E02ADB">
      <w:pPr>
        <w:pStyle w:val="Heading2"/>
      </w:pPr>
      <w:bookmarkStart w:id="213" w:name="_Toc206233600"/>
      <w:r>
        <w:t>Program Initialization</w:t>
      </w:r>
    </w:p>
    <w:p w:rsidR="00460283" w:rsidRPr="00460283" w:rsidRDefault="00460283" w:rsidP="00460283">
      <w:r>
        <w:t>VWA4.NET Initialization steps:</w:t>
      </w:r>
    </w:p>
    <w:p w:rsidR="00460283" w:rsidRDefault="00460283" w:rsidP="00460283">
      <w:pPr>
        <w:numPr>
          <w:ilvl w:val="0"/>
          <w:numId w:val="35"/>
        </w:numPr>
      </w:pPr>
      <w:r>
        <w:t>Load Infragistics style data from embedded resource (.isl file)</w:t>
      </w:r>
    </w:p>
    <w:p w:rsidR="00460283" w:rsidRDefault="00460283" w:rsidP="00460283">
      <w:pPr>
        <w:numPr>
          <w:ilvl w:val="0"/>
          <w:numId w:val="35"/>
        </w:numPr>
      </w:pPr>
      <w:r>
        <w:t>Load installed version information, initialize version.</w:t>
      </w:r>
    </w:p>
    <w:p w:rsidR="00460283" w:rsidRDefault="00460283" w:rsidP="00460283">
      <w:pPr>
        <w:numPr>
          <w:ilvl w:val="1"/>
          <w:numId w:val="35"/>
        </w:numPr>
      </w:pPr>
      <w:r>
        <w:t>Much of VWA4 functionality is conditioned by installed version</w:t>
      </w:r>
    </w:p>
    <w:p w:rsidR="00460283" w:rsidRDefault="00460283" w:rsidP="00460283">
      <w:pPr>
        <w:numPr>
          <w:ilvl w:val="0"/>
          <w:numId w:val="35"/>
        </w:numPr>
      </w:pPr>
      <w:r>
        <w:t>Store/retrieve pathname of last open database file (config file)</w:t>
      </w:r>
    </w:p>
    <w:p w:rsidR="00460283" w:rsidRDefault="00460283" w:rsidP="00460283">
      <w:pPr>
        <w:numPr>
          <w:ilvl w:val="0"/>
          <w:numId w:val="35"/>
        </w:numPr>
      </w:pPr>
      <w:r>
        <w:t>Open database and store connection for general use throughout the program</w:t>
      </w:r>
    </w:p>
    <w:p w:rsidR="00460283" w:rsidRDefault="00460283" w:rsidP="00460283">
      <w:pPr>
        <w:numPr>
          <w:ilvl w:val="0"/>
          <w:numId w:val="35"/>
        </w:numPr>
      </w:pPr>
      <w:r>
        <w:t>Load global variables for quicker performance from DB (?):</w:t>
      </w:r>
    </w:p>
    <w:p w:rsidR="00460283" w:rsidRDefault="00460283" w:rsidP="00460283">
      <w:pPr>
        <w:numPr>
          <w:ilvl w:val="1"/>
          <w:numId w:val="35"/>
        </w:numPr>
      </w:pPr>
      <w:r>
        <w:t>First day of week</w:t>
      </w:r>
    </w:p>
    <w:p w:rsidR="00460283" w:rsidRDefault="00460283" w:rsidP="00460283">
      <w:pPr>
        <w:numPr>
          <w:ilvl w:val="1"/>
          <w:numId w:val="35"/>
        </w:numPr>
      </w:pPr>
      <w:r>
        <w:t>Number of weeks in cycle (for Previous Cycle Week report)</w:t>
      </w:r>
    </w:p>
    <w:p w:rsidR="00460283" w:rsidRDefault="00460283" w:rsidP="00460283">
      <w:pPr>
        <w:numPr>
          <w:ilvl w:val="1"/>
          <w:numId w:val="35"/>
        </w:numPr>
      </w:pPr>
      <w:r>
        <w:t>Current Site</w:t>
      </w:r>
    </w:p>
    <w:p w:rsidR="00460283" w:rsidRDefault="00460283" w:rsidP="00460283">
      <w:pPr>
        <w:numPr>
          <w:ilvl w:val="1"/>
          <w:numId w:val="35"/>
        </w:numPr>
      </w:pPr>
      <w:r>
        <w:t>Path for reports image</w:t>
      </w:r>
    </w:p>
    <w:p w:rsidR="00460283" w:rsidRDefault="00460283" w:rsidP="00460283">
      <w:pPr>
        <w:numPr>
          <w:ilvl w:val="1"/>
          <w:numId w:val="35"/>
        </w:numPr>
      </w:pPr>
      <w:r>
        <w:t>Minimum number of transactions for warning</w:t>
      </w:r>
    </w:p>
    <w:p w:rsidR="00460283" w:rsidRDefault="00460283" w:rsidP="00460283">
      <w:pPr>
        <w:numPr>
          <w:ilvl w:val="1"/>
          <w:numId w:val="35"/>
        </w:numPr>
      </w:pPr>
      <w:r>
        <w:t>Default report settings (colors, fonts)?</w:t>
      </w:r>
    </w:p>
    <w:p w:rsidR="00460283" w:rsidRDefault="00460283" w:rsidP="00460283">
      <w:pPr>
        <w:numPr>
          <w:ilvl w:val="0"/>
          <w:numId w:val="35"/>
        </w:numPr>
      </w:pPr>
      <w:r>
        <w:t>Populate Task Explorer from database, set current task to home screen (main dashboard).</w:t>
      </w:r>
    </w:p>
    <w:p w:rsidR="00460283" w:rsidRDefault="00460283" w:rsidP="00460283">
      <w:pPr>
        <w:numPr>
          <w:ilvl w:val="0"/>
          <w:numId w:val="35"/>
        </w:numPr>
      </w:pPr>
      <w:r>
        <w:t>Query DB to find out latest full week of data; set the selected week to that week.</w:t>
      </w:r>
    </w:p>
    <w:p w:rsidR="00460283" w:rsidRDefault="00460283" w:rsidP="00460283">
      <w:pPr>
        <w:numPr>
          <w:ilvl w:val="0"/>
          <w:numId w:val="35"/>
        </w:numPr>
      </w:pPr>
      <w:r>
        <w:t>Show main dashboard (data being for the selected week – as with all tasks).</w:t>
      </w:r>
    </w:p>
    <w:p w:rsidR="00460283" w:rsidRDefault="00460283" w:rsidP="00460283">
      <w:pPr>
        <w:numPr>
          <w:ilvl w:val="0"/>
          <w:numId w:val="35"/>
        </w:numPr>
      </w:pPr>
      <w:r>
        <w:t>Process alerts/messages (e.g. “you are 3 weeks behind on collecting Tracker data”).</w:t>
      </w:r>
    </w:p>
    <w:p w:rsidR="00460283" w:rsidRDefault="00460283" w:rsidP="00460283">
      <w:pPr>
        <w:numPr>
          <w:ilvl w:val="0"/>
          <w:numId w:val="35"/>
        </w:numPr>
      </w:pPr>
      <w:r>
        <w:t>Display alerts/messages.</w:t>
      </w:r>
    </w:p>
    <w:p w:rsidR="00460283" w:rsidRDefault="00460283" w:rsidP="00460283">
      <w:pPr>
        <w:numPr>
          <w:ilvl w:val="1"/>
          <w:numId w:val="35"/>
        </w:numPr>
      </w:pPr>
      <w:r>
        <w:t>e.g., check for minimum number of transactions reached</w:t>
      </w:r>
    </w:p>
    <w:p w:rsidR="00460283" w:rsidRDefault="00460283" w:rsidP="00460283">
      <w:pPr>
        <w:numPr>
          <w:ilvl w:val="0"/>
          <w:numId w:val="35"/>
        </w:numPr>
      </w:pPr>
      <w:r>
        <w:t>[Initialization complete]</w:t>
      </w:r>
    </w:p>
    <w:p w:rsidR="00DD4E16" w:rsidRPr="00DD4E16" w:rsidRDefault="00DD4E16" w:rsidP="00DD4E16"/>
    <w:p w:rsidR="00E02ADB" w:rsidRDefault="00E02ADB" w:rsidP="00E02ADB">
      <w:pPr>
        <w:pStyle w:val="Heading2"/>
      </w:pPr>
      <w:r>
        <w:t>Database Modifications</w:t>
      </w:r>
      <w:bookmarkEnd w:id="213"/>
    </w:p>
    <w:p w:rsidR="00B65CEE" w:rsidRDefault="00B65CEE" w:rsidP="00B65CEE">
      <w:pPr>
        <w:pStyle w:val="Heading3"/>
      </w:pPr>
      <w:r>
        <w:t>Global variables Needed to store in DB</w:t>
      </w:r>
    </w:p>
    <w:p w:rsidR="00B65CEE" w:rsidRDefault="00B65CEE" w:rsidP="00B65CEE">
      <w:pPr>
        <w:numPr>
          <w:ilvl w:val="0"/>
          <w:numId w:val="16"/>
        </w:numPr>
        <w:spacing w:before="0" w:after="0"/>
      </w:pPr>
      <w:r>
        <w:t>First day of week</w:t>
      </w:r>
    </w:p>
    <w:p w:rsidR="00B65CEE" w:rsidRDefault="00B65CEE" w:rsidP="00B65CEE">
      <w:pPr>
        <w:numPr>
          <w:ilvl w:val="0"/>
          <w:numId w:val="16"/>
        </w:numPr>
        <w:spacing w:before="0" w:after="0"/>
      </w:pPr>
      <w:r>
        <w:t>Number of weeks in cycle (for Previous Cycle Week report)</w:t>
      </w:r>
    </w:p>
    <w:p w:rsidR="00B65CEE" w:rsidRDefault="00B65CEE" w:rsidP="00B65CEE">
      <w:pPr>
        <w:numPr>
          <w:ilvl w:val="0"/>
          <w:numId w:val="16"/>
        </w:numPr>
        <w:spacing w:before="0" w:after="0"/>
      </w:pPr>
      <w:r>
        <w:t>Current Site</w:t>
      </w:r>
    </w:p>
    <w:p w:rsidR="00B65CEE" w:rsidRDefault="00B65CEE" w:rsidP="00B65CEE">
      <w:pPr>
        <w:numPr>
          <w:ilvl w:val="0"/>
          <w:numId w:val="16"/>
        </w:numPr>
        <w:spacing w:before="0" w:after="0"/>
      </w:pPr>
      <w:r>
        <w:t>Path for reports image</w:t>
      </w:r>
    </w:p>
    <w:p w:rsidR="00B65CEE" w:rsidRDefault="00B65CEE" w:rsidP="00B65CEE">
      <w:pPr>
        <w:numPr>
          <w:ilvl w:val="0"/>
          <w:numId w:val="16"/>
        </w:numPr>
        <w:spacing w:before="0" w:after="0"/>
      </w:pPr>
      <w:r>
        <w:t>Minimum number of transactions for warning</w:t>
      </w:r>
    </w:p>
    <w:p w:rsidR="00B65CEE" w:rsidRDefault="00B65CEE" w:rsidP="00B65CEE">
      <w:pPr>
        <w:numPr>
          <w:ilvl w:val="0"/>
          <w:numId w:val="16"/>
        </w:numPr>
        <w:spacing w:before="0" w:after="0"/>
      </w:pPr>
      <w:r>
        <w:t>Default report settings (colors, fonts)?</w:t>
      </w:r>
    </w:p>
    <w:p w:rsidR="00E02ADB" w:rsidRDefault="00E02ADB" w:rsidP="00E02ADB"/>
    <w:p w:rsidR="00B65CEE" w:rsidRDefault="00B65CEE" w:rsidP="00B65CEE">
      <w:pPr>
        <w:pStyle w:val="Heading3"/>
      </w:pPr>
      <w:r>
        <w:t>Waste Transaction Table notes</w:t>
      </w:r>
    </w:p>
    <w:p w:rsidR="00E02ADB" w:rsidRPr="00E02ADB" w:rsidRDefault="00E02ADB" w:rsidP="00E02ADB"/>
    <w:p w:rsidR="00E02ADB" w:rsidRDefault="00E02ADB" w:rsidP="00E02ADB">
      <w:pPr>
        <w:pStyle w:val="Heading2"/>
      </w:pPr>
      <w:bookmarkStart w:id="214" w:name="_Toc206233601"/>
      <w:r>
        <w:lastRenderedPageBreak/>
        <w:t>UI State Management</w:t>
      </w:r>
      <w:bookmarkEnd w:id="214"/>
    </w:p>
    <w:p w:rsidR="00941BF6" w:rsidRPr="00941BF6" w:rsidRDefault="00941BF6" w:rsidP="00941BF6"/>
    <w:p w:rsidR="00E02ADB" w:rsidRDefault="00E02ADB" w:rsidP="00B65CEE">
      <w:pPr>
        <w:numPr>
          <w:ilvl w:val="0"/>
          <w:numId w:val="97"/>
        </w:numPr>
        <w:spacing w:before="0" w:after="0"/>
      </w:pPr>
      <w:r>
        <w:t xml:space="preserve">User Controls based on </w:t>
      </w:r>
      <w:r>
        <w:rPr>
          <w:rFonts w:ascii="Courier New" w:hAnsi="Courier New" w:cs="Courier New"/>
          <w:noProof/>
          <w:color w:val="2B91AF"/>
          <w:sz w:val="20"/>
        </w:rPr>
        <w:t xml:space="preserve">IVWAUserControlBase </w:t>
      </w:r>
      <w:r w:rsidRPr="00941BF6">
        <w:t>make up</w:t>
      </w:r>
      <w:r>
        <w:t xml:space="preserve"> each modular element of the UI.</w:t>
      </w:r>
    </w:p>
    <w:p w:rsidR="00941BF6" w:rsidRDefault="00941BF6" w:rsidP="00941BF6">
      <w:pPr>
        <w:numPr>
          <w:ilvl w:val="0"/>
          <w:numId w:val="97"/>
        </w:numPr>
        <w:spacing w:before="0" w:after="0"/>
      </w:pPr>
      <w:r>
        <w:t xml:space="preserve">User Controls based on </w:t>
      </w:r>
      <w:r>
        <w:rPr>
          <w:rFonts w:ascii="Courier New" w:hAnsi="Courier New" w:cs="Courier New"/>
          <w:noProof/>
          <w:color w:val="2B91AF"/>
          <w:sz w:val="20"/>
        </w:rPr>
        <w:t xml:space="preserve">IVWAUserControlBase </w:t>
      </w:r>
      <w:r w:rsidRPr="00941BF6">
        <w:t>make up</w:t>
      </w:r>
      <w:r>
        <w:t xml:space="preserve"> each modular element of the UI.</w:t>
      </w:r>
    </w:p>
    <w:p w:rsidR="00941BF6" w:rsidRDefault="00941BF6" w:rsidP="00941BF6">
      <w:pPr>
        <w:numPr>
          <w:ilvl w:val="0"/>
          <w:numId w:val="97"/>
        </w:numPr>
        <w:spacing w:before="0" w:after="0"/>
      </w:pPr>
      <w:r>
        <w:t>User Controls are instantiate</w:t>
      </w:r>
      <w:r w:rsidR="00FA13EA">
        <w:t>d</w:t>
      </w:r>
      <w:r>
        <w:t xml:space="preserve"> when needed but then are kept alive for performance purposes; they are hidden and shown as needed, which allows them to retain their current state with minimum additional handling.</w:t>
      </w:r>
    </w:p>
    <w:p w:rsidR="00F628F0" w:rsidRDefault="00F628F0" w:rsidP="00941BF6">
      <w:pPr>
        <w:numPr>
          <w:ilvl w:val="0"/>
          <w:numId w:val="97"/>
        </w:numPr>
        <w:spacing w:before="0" w:after="0"/>
      </w:pPr>
      <w:r>
        <w:rPr>
          <w:rFonts w:ascii="Courier New" w:hAnsi="Courier New" w:cs="Courier New"/>
          <w:noProof/>
          <w:color w:val="2B91AF"/>
          <w:sz w:val="20"/>
        </w:rPr>
        <w:t xml:space="preserve">IVWAUserControlBase </w:t>
      </w:r>
      <w:r w:rsidRPr="00F628F0">
        <w:t>def</w:t>
      </w:r>
      <w:r>
        <w:t>ines the following standard methods in its interface:</w:t>
      </w:r>
    </w:p>
    <w:p w:rsidR="00F628F0" w:rsidRDefault="00F628F0" w:rsidP="00F628F0">
      <w:pPr>
        <w:numPr>
          <w:ilvl w:val="1"/>
          <w:numId w:val="97"/>
        </w:numPr>
        <w:tabs>
          <w:tab w:val="left" w:pos="450"/>
        </w:tabs>
        <w:spacing w:before="0" w:after="0"/>
      </w:pPr>
      <w:r>
        <w:rPr>
          <w:rFonts w:ascii="Courier New" w:hAnsi="Courier New" w:cs="Courier New"/>
          <w:noProof/>
          <w:color w:val="2B91AF"/>
          <w:sz w:val="20"/>
        </w:rPr>
        <w:t xml:space="preserve">Init </w:t>
      </w:r>
      <w:r>
        <w:t>sets the first day of the current week (which several of the controls need in order to display the proper data)</w:t>
      </w:r>
    </w:p>
    <w:p w:rsidR="00F628F0" w:rsidRDefault="00F628F0" w:rsidP="00F628F0">
      <w:pPr>
        <w:numPr>
          <w:ilvl w:val="1"/>
          <w:numId w:val="97"/>
        </w:numPr>
        <w:tabs>
          <w:tab w:val="left" w:pos="450"/>
        </w:tabs>
        <w:spacing w:before="0" w:after="0"/>
      </w:pPr>
      <w:r>
        <w:rPr>
          <w:rFonts w:ascii="Courier New" w:hAnsi="Courier New" w:cs="Courier New"/>
          <w:noProof/>
          <w:color w:val="2B91AF"/>
          <w:sz w:val="20"/>
        </w:rPr>
        <w:t xml:space="preserve">LoadData </w:t>
      </w:r>
      <w:r>
        <w:t>initializes the control prior to making it visible.</w:t>
      </w:r>
    </w:p>
    <w:p w:rsidR="00F628F0" w:rsidRDefault="00F628F0" w:rsidP="00F628F0">
      <w:pPr>
        <w:numPr>
          <w:ilvl w:val="1"/>
          <w:numId w:val="97"/>
        </w:numPr>
        <w:tabs>
          <w:tab w:val="left" w:pos="450"/>
        </w:tabs>
        <w:spacing w:before="0" w:after="0"/>
      </w:pPr>
      <w:r>
        <w:rPr>
          <w:rFonts w:ascii="Courier New" w:hAnsi="Courier New" w:cs="Courier New"/>
          <w:noProof/>
          <w:color w:val="2B91AF"/>
          <w:sz w:val="20"/>
        </w:rPr>
        <w:t xml:space="preserve">SaveData </w:t>
      </w:r>
      <w:r>
        <w:t>saves any state that is required to allow another control to control the UI behavior without damaging data integrity.</w:t>
      </w:r>
    </w:p>
    <w:p w:rsidR="00F628F0" w:rsidRDefault="00F628F0" w:rsidP="00F628F0">
      <w:pPr>
        <w:numPr>
          <w:ilvl w:val="1"/>
          <w:numId w:val="97"/>
        </w:numPr>
        <w:tabs>
          <w:tab w:val="left" w:pos="450"/>
        </w:tabs>
        <w:spacing w:before="0" w:after="0"/>
      </w:pPr>
      <w:r>
        <w:rPr>
          <w:rFonts w:ascii="Courier New" w:hAnsi="Courier New" w:cs="Courier New"/>
          <w:noProof/>
          <w:color w:val="2B91AF"/>
          <w:sz w:val="20"/>
        </w:rPr>
        <w:t xml:space="preserve">ValidateData </w:t>
      </w:r>
    </w:p>
    <w:p w:rsidR="00941BF6" w:rsidRPr="00941BF6" w:rsidRDefault="00941BF6" w:rsidP="00941BF6">
      <w:pPr>
        <w:numPr>
          <w:ilvl w:val="0"/>
          <w:numId w:val="97"/>
        </w:numPr>
        <w:spacing w:before="0" w:after="0"/>
      </w:pPr>
      <w:r>
        <w:t>Dictionary generic type is used to store the user controls that are used.</w:t>
      </w:r>
    </w:p>
    <w:p w:rsidR="001B1AAF" w:rsidRDefault="00460283" w:rsidP="006331C2">
      <w:pPr>
        <w:pStyle w:val="Heading1"/>
      </w:pPr>
      <w:bookmarkStart w:id="215" w:name="_Toc206233602"/>
      <w:r>
        <w:br w:type="page"/>
      </w:r>
      <w:r w:rsidR="001B1AAF">
        <w:lastRenderedPageBreak/>
        <w:t>Architecture/design Sessions</w:t>
      </w:r>
      <w:bookmarkEnd w:id="215"/>
    </w:p>
    <w:p w:rsidR="001B1AAF" w:rsidRPr="001B1AAF" w:rsidRDefault="001B1AAF" w:rsidP="001B1AAF"/>
    <w:p w:rsidR="001173FC" w:rsidRDefault="001173FC" w:rsidP="001173FC">
      <w:pPr>
        <w:pStyle w:val="Heading2"/>
      </w:pPr>
      <w:bookmarkStart w:id="216" w:name="_Toc206233603"/>
      <w:r>
        <w:t>Notes from Nathan Conf Call 6/11/08</w:t>
      </w:r>
      <w:bookmarkEnd w:id="216"/>
    </w:p>
    <w:p w:rsidR="001173FC" w:rsidRDefault="001173FC" w:rsidP="001173FC">
      <w:r>
        <w:t>Subject was how to architect the UI management/state switching.  Key notes:</w:t>
      </w:r>
    </w:p>
    <w:p w:rsidR="001173FC" w:rsidRDefault="001173FC" w:rsidP="001173FC">
      <w:pPr>
        <w:numPr>
          <w:ilvl w:val="0"/>
          <w:numId w:val="59"/>
        </w:numPr>
      </w:pPr>
      <w:r>
        <w:t xml:space="preserve">UI States are primarily managed via ancestor user controls that contain what is needed for a particular state.  These inherit from a base class for Tasks.  The </w:t>
      </w:r>
      <w:r w:rsidRPr="00680859">
        <w:rPr>
          <w:u w:val="single"/>
        </w:rPr>
        <w:t>Task Explorer then shows/hides the UC’s as the main way of transitioning from one state to another</w:t>
      </w:r>
      <w:r>
        <w:t>.</w:t>
      </w:r>
    </w:p>
    <w:p w:rsidR="001173FC" w:rsidRDefault="001173FC" w:rsidP="001173FC">
      <w:pPr>
        <w:numPr>
          <w:ilvl w:val="0"/>
          <w:numId w:val="59"/>
        </w:numPr>
      </w:pPr>
      <w:r>
        <w:t>The ancestor user controls have a common interface that includes:</w:t>
      </w:r>
    </w:p>
    <w:p w:rsidR="001173FC" w:rsidRDefault="001173FC" w:rsidP="001173FC">
      <w:pPr>
        <w:numPr>
          <w:ilvl w:val="1"/>
          <w:numId w:val="59"/>
        </w:numPr>
      </w:pPr>
      <w:r w:rsidRPr="00680859">
        <w:rPr>
          <w:u w:val="single"/>
        </w:rPr>
        <w:t>TaskExit</w:t>
      </w:r>
      <w:r>
        <w:t xml:space="preserve"> method, which does what is needed to cleanup and handle the current state as another state is being called up.</w:t>
      </w:r>
    </w:p>
    <w:p w:rsidR="001173FC" w:rsidRDefault="001173FC" w:rsidP="001173FC">
      <w:pPr>
        <w:numPr>
          <w:ilvl w:val="2"/>
          <w:numId w:val="59"/>
        </w:numPr>
      </w:pPr>
      <w:r>
        <w:t>TaskExit returns true if the task state is ready to switch; false if it is not.  Typical reason it wouldn’t be ready is if a user prompt for saving changes is answered with a Cancel directive.</w:t>
      </w:r>
    </w:p>
    <w:p w:rsidR="001173FC" w:rsidRDefault="001173FC" w:rsidP="001173FC">
      <w:pPr>
        <w:numPr>
          <w:ilvl w:val="1"/>
          <w:numId w:val="59"/>
        </w:numPr>
      </w:pPr>
      <w:r w:rsidRPr="00680859">
        <w:rPr>
          <w:u w:val="single"/>
        </w:rPr>
        <w:t>TaskStart</w:t>
      </w:r>
      <w:r>
        <w:t xml:space="preserve"> method, which initializes the task state.</w:t>
      </w:r>
    </w:p>
    <w:p w:rsidR="001173FC" w:rsidRDefault="001173FC" w:rsidP="001173FC">
      <w:pPr>
        <w:numPr>
          <w:ilvl w:val="2"/>
          <w:numId w:val="59"/>
        </w:numPr>
      </w:pPr>
      <w:r>
        <w:t>In general, Tasks should remember where they were when last accessed during a user session. TaskStart should ensure that the Task state is picked up where it left off, e.g. which item is selected in a list.</w:t>
      </w:r>
    </w:p>
    <w:p w:rsidR="001173FC" w:rsidRDefault="001173FC" w:rsidP="001173FC">
      <w:pPr>
        <w:numPr>
          <w:ilvl w:val="0"/>
          <w:numId w:val="59"/>
        </w:numPr>
      </w:pPr>
      <w:r>
        <w:t>Ini files in .NET:</w:t>
      </w:r>
    </w:p>
    <w:p w:rsidR="001173FC" w:rsidRDefault="001173FC" w:rsidP="001173FC">
      <w:pPr>
        <w:numPr>
          <w:ilvl w:val="1"/>
          <w:numId w:val="59"/>
        </w:numPr>
      </w:pPr>
      <w:r>
        <w:t xml:space="preserve">App.config file, which is added as a new item in the project, stores name/value pairs like INI files in </w:t>
      </w:r>
      <w:smartTag w:uri="urn:schemas-microsoft-com:office:smarttags" w:element="place">
        <w:r>
          <w:t>Delphi</w:t>
        </w:r>
      </w:smartTag>
      <w:r>
        <w:t>.</w:t>
      </w:r>
    </w:p>
    <w:p w:rsidR="001173FC" w:rsidRDefault="001173FC" w:rsidP="001B1AAF">
      <w:pPr>
        <w:pStyle w:val="Heading2"/>
      </w:pPr>
      <w:bookmarkStart w:id="217" w:name="_Toc206233604"/>
      <w:bookmarkEnd w:id="217"/>
    </w:p>
    <w:p w:rsidR="001B1AAF" w:rsidRDefault="001B1AAF" w:rsidP="001B1AAF">
      <w:pPr>
        <w:pStyle w:val="Heading2"/>
      </w:pPr>
      <w:bookmarkStart w:id="218" w:name="_Toc206233605"/>
      <w:r>
        <w:t>Notes from Steve Severance onsite session 7/19/08</w:t>
      </w:r>
      <w:bookmarkEnd w:id="218"/>
    </w:p>
    <w:p w:rsidR="001B1AAF" w:rsidRDefault="001B1AAF" w:rsidP="001B1AAF">
      <w:r>
        <w:t>Tutoring/pair programming session held at LeanPath office to kickstart SAR into faster development pace.  This section documents info for/from that mtg.</w:t>
      </w:r>
    </w:p>
    <w:p w:rsidR="001B1AAF" w:rsidRDefault="001B1AAF" w:rsidP="001B1AAF">
      <w:pPr>
        <w:pStyle w:val="Heading3"/>
      </w:pPr>
      <w:bookmarkStart w:id="219" w:name="_Toc206233606"/>
      <w:r>
        <w:t>Questions/Plan for Mtg</w:t>
      </w:r>
      <w:bookmarkEnd w:id="219"/>
    </w:p>
    <w:p w:rsidR="001B1AAF" w:rsidRDefault="001B1AAF" w:rsidP="001B1AAF">
      <w:pPr>
        <w:pBdr>
          <w:bottom w:val="single" w:sz="6" w:space="1" w:color="auto"/>
        </w:pBdr>
      </w:pPr>
      <w:r>
        <w:t>email to plan for mtg:</w:t>
      </w:r>
    </w:p>
    <w:p w:rsidR="001B1AAF" w:rsidRDefault="001B1AAF" w:rsidP="001B1AAF">
      <w:pPr>
        <w:rPr>
          <w:rFonts w:ascii="Arial" w:hAnsi="Arial" w:cs="Arial"/>
          <w:sz w:val="20"/>
        </w:rPr>
      </w:pPr>
      <w:r>
        <w:rPr>
          <w:rFonts w:ascii="Arial" w:hAnsi="Arial" w:cs="Arial"/>
          <w:sz w:val="20"/>
        </w:rPr>
        <w:t>Steve,</w:t>
      </w:r>
    </w:p>
    <w:p w:rsidR="001B1AAF" w:rsidRDefault="001B1AAF" w:rsidP="001B1AAF">
      <w:pPr>
        <w:rPr>
          <w:rFonts w:ascii="Arial" w:hAnsi="Arial" w:cs="Arial"/>
          <w:sz w:val="20"/>
        </w:rPr>
      </w:pPr>
      <w:r>
        <w:rPr>
          <w:rFonts w:ascii="Arial" w:hAnsi="Arial" w:cs="Arial"/>
          <w:sz w:val="20"/>
        </w:rPr>
        <w:t>Thanks for fitting me into your schedule for a few hours of consulting.</w:t>
      </w:r>
    </w:p>
    <w:p w:rsidR="001B1AAF" w:rsidRDefault="001B1AAF" w:rsidP="001B1AAF">
      <w:pPr>
        <w:rPr>
          <w:rFonts w:ascii="Arial" w:hAnsi="Arial" w:cs="Arial"/>
          <w:sz w:val="20"/>
        </w:rPr>
      </w:pPr>
      <w:r>
        <w:rPr>
          <w:rFonts w:ascii="Arial" w:hAnsi="Arial" w:cs="Arial"/>
          <w:sz w:val="20"/>
        </w:rPr>
        <w:t>It will be fairly easy to make some good progress at this meeting towards helping me speed up my development momentum as I dive into a new IDE, control set, reporting package, and existing code base.  I am successfully installed, up and running to extend and refine a C# application that is currently rough-hewn, created by another (unavailable) .NET programmer with architectural direction provided by Nathan.  Nathan specifically provided direction with regards to structuring classes and controls to achieve our requirement of a dynamic, modular, highly flexible, data-driven UI that provides access to a large array of ActiveReports reports, various dashboard-like pieces that are built on Infragistics control set, and some utility functions.  Nathan did a brief walk-through of code progress by the contractor about a month ago and seemed satisfied that the direction had been properly implemented, i.e. the plumbing is in place to take the app to the home stretch.</w:t>
      </w:r>
    </w:p>
    <w:p w:rsidR="001B1AAF" w:rsidRDefault="001B1AAF" w:rsidP="001B1AAF">
      <w:pPr>
        <w:rPr>
          <w:rFonts w:ascii="Arial" w:hAnsi="Arial" w:cs="Arial"/>
          <w:sz w:val="20"/>
        </w:rPr>
      </w:pPr>
      <w:r>
        <w:rPr>
          <w:rFonts w:ascii="Arial" w:hAnsi="Arial" w:cs="Arial"/>
          <w:sz w:val="20"/>
        </w:rPr>
        <w:t>Background/Notes:</w:t>
      </w:r>
    </w:p>
    <w:p w:rsidR="001B1AAF" w:rsidRDefault="001B1AAF" w:rsidP="001B1AAF">
      <w:pPr>
        <w:numPr>
          <w:ilvl w:val="0"/>
          <w:numId w:val="22"/>
        </w:numPr>
        <w:spacing w:before="0" w:after="0"/>
        <w:rPr>
          <w:rFonts w:ascii="Arial" w:hAnsi="Arial" w:cs="Arial"/>
          <w:sz w:val="20"/>
        </w:rPr>
      </w:pPr>
      <w:r>
        <w:rPr>
          <w:rFonts w:ascii="Arial" w:hAnsi="Arial" w:cs="Arial"/>
          <w:sz w:val="20"/>
        </w:rPr>
        <w:lastRenderedPageBreak/>
        <w:t xml:space="preserve">ValuWaste Advantage (VWA.NET) is a Winforms app targeting XP (should also run on </w:t>
      </w:r>
      <w:smartTag w:uri="urn:schemas-microsoft-com:office:smarttags" w:element="place">
        <w:r>
          <w:rPr>
            <w:rFonts w:ascii="Arial" w:hAnsi="Arial" w:cs="Arial"/>
            <w:sz w:val="20"/>
          </w:rPr>
          <w:t>Vista</w:t>
        </w:r>
      </w:smartTag>
      <w:r>
        <w:rPr>
          <w:rFonts w:ascii="Arial" w:hAnsi="Arial" w:cs="Arial"/>
          <w:sz w:val="20"/>
        </w:rPr>
        <w:t>), built on .NET 2.0 (I believe – Nathan recommended the approach, not the latest and greatest).</w:t>
      </w:r>
      <w:r>
        <w:t xml:space="preserve"> </w:t>
      </w:r>
    </w:p>
    <w:p w:rsidR="001B1AAF" w:rsidRDefault="001B1AAF" w:rsidP="001B1AAF">
      <w:pPr>
        <w:numPr>
          <w:ilvl w:val="0"/>
          <w:numId w:val="22"/>
        </w:numPr>
        <w:spacing w:before="0" w:after="0"/>
        <w:rPr>
          <w:rFonts w:ascii="Arial" w:hAnsi="Arial" w:cs="Arial"/>
          <w:sz w:val="20"/>
        </w:rPr>
      </w:pPr>
      <w:r>
        <w:rPr>
          <w:rFonts w:ascii="Arial" w:hAnsi="Arial" w:cs="Arial"/>
          <w:sz w:val="20"/>
        </w:rPr>
        <w:t>Access 2003+ is the database (local only).  Not sure there is any benefit to going to 2007 format, but we could if there is benefit to be had.</w:t>
      </w:r>
      <w:r>
        <w:t xml:space="preserve"> </w:t>
      </w:r>
    </w:p>
    <w:p w:rsidR="001B1AAF" w:rsidRDefault="001B1AAF" w:rsidP="001B1AAF">
      <w:pPr>
        <w:numPr>
          <w:ilvl w:val="0"/>
          <w:numId w:val="22"/>
        </w:numPr>
        <w:spacing w:before="0" w:after="0"/>
        <w:rPr>
          <w:rFonts w:ascii="Arial" w:hAnsi="Arial" w:cs="Arial"/>
          <w:sz w:val="20"/>
        </w:rPr>
      </w:pPr>
      <w:r>
        <w:rPr>
          <w:rFonts w:ascii="Arial" w:hAnsi="Arial" w:cs="Arial"/>
          <w:sz w:val="20"/>
        </w:rPr>
        <w:t xml:space="preserve">VWA.NET is a major rewrite/upgrade of a product that currently is currently built in </w:t>
      </w:r>
      <w:smartTag w:uri="urn:schemas-microsoft-com:office:smarttags" w:element="place">
        <w:r>
          <w:rPr>
            <w:rFonts w:ascii="Arial" w:hAnsi="Arial" w:cs="Arial"/>
            <w:sz w:val="20"/>
          </w:rPr>
          <w:t>Delphi</w:t>
        </w:r>
      </w:smartTag>
      <w:r>
        <w:rPr>
          <w:rFonts w:ascii="Arial" w:hAnsi="Arial" w:cs="Arial"/>
          <w:sz w:val="20"/>
        </w:rPr>
        <w:t>.</w:t>
      </w:r>
      <w:r>
        <w:t xml:space="preserve"> </w:t>
      </w:r>
    </w:p>
    <w:p w:rsidR="001B1AAF" w:rsidRDefault="001B1AAF" w:rsidP="001B1AAF">
      <w:pPr>
        <w:numPr>
          <w:ilvl w:val="0"/>
          <w:numId w:val="22"/>
        </w:numPr>
        <w:spacing w:before="0" w:after="0"/>
        <w:rPr>
          <w:rFonts w:ascii="Arial" w:hAnsi="Arial" w:cs="Arial"/>
          <w:sz w:val="20"/>
        </w:rPr>
      </w:pPr>
      <w:r>
        <w:rPr>
          <w:rFonts w:ascii="Arial" w:hAnsi="Arial" w:cs="Arial"/>
          <w:sz w:val="20"/>
        </w:rPr>
        <w:t xml:space="preserve">VWA configurator portion of the product (very complex) is written in </w:t>
      </w:r>
      <w:smartTag w:uri="urn:schemas-microsoft-com:office:smarttags" w:element="place">
        <w:r>
          <w:rPr>
            <w:rFonts w:ascii="Arial" w:hAnsi="Arial" w:cs="Arial"/>
            <w:sz w:val="20"/>
          </w:rPr>
          <w:t>Delphi</w:t>
        </w:r>
      </w:smartTag>
      <w:r>
        <w:rPr>
          <w:rFonts w:ascii="Arial" w:hAnsi="Arial" w:cs="Arial"/>
          <w:sz w:val="20"/>
        </w:rPr>
        <w:t xml:space="preserve"> and will remain there – will be called via DLL/EXE from this product.  Everything else is in the new .NET platform.  This will work fine because configuration is essentially a mode that is not done very often, and does not interact directly with the main VWA.NET stuff, which is all aimed at operations, reporting, minor setup changes, data uploads, etc.</w:t>
      </w:r>
      <w:r>
        <w:t xml:space="preserve"> </w:t>
      </w:r>
    </w:p>
    <w:p w:rsidR="001B1AAF" w:rsidRDefault="001B1AAF" w:rsidP="001B1AAF">
      <w:pPr>
        <w:numPr>
          <w:ilvl w:val="0"/>
          <w:numId w:val="22"/>
        </w:numPr>
        <w:spacing w:before="0" w:after="0"/>
        <w:rPr>
          <w:rFonts w:ascii="Arial" w:hAnsi="Arial" w:cs="Arial"/>
          <w:sz w:val="20"/>
        </w:rPr>
      </w:pPr>
      <w:r>
        <w:rPr>
          <w:rFonts w:ascii="Arial" w:hAnsi="Arial" w:cs="Arial"/>
          <w:sz w:val="20"/>
        </w:rPr>
        <w:t xml:space="preserve">Refer to </w:t>
      </w:r>
      <w:hyperlink r:id="rId55" w:tooltip="blocked::http://www.leanpath.com/lpweb/lp_products_subhome.htm" w:history="1">
        <w:r>
          <w:rPr>
            <w:rStyle w:val="Hyperlink"/>
            <w:rFonts w:ascii="Arial" w:hAnsi="Arial" w:cs="Arial"/>
            <w:sz w:val="20"/>
          </w:rPr>
          <w:t>http://www.leanpath.com/lpweb/lp_products_subhome.htm</w:t>
        </w:r>
      </w:hyperlink>
      <w:r>
        <w:rPr>
          <w:rFonts w:ascii="Arial" w:hAnsi="Arial" w:cs="Arial"/>
          <w:sz w:val="20"/>
        </w:rPr>
        <w:t xml:space="preserve"> for an overview of the current ValuWaste product.  The focus of our work is ValuWaste Advantage, the new version will be version 4 (current is 3).  I am about 95% complete with the major new rev of ValuWaste Tracker embedded software, and the configurator as well.  </w:t>
      </w:r>
    </w:p>
    <w:p w:rsidR="001B1AAF" w:rsidRDefault="001B1AAF" w:rsidP="001B1AAF">
      <w:pPr>
        <w:rPr>
          <w:rFonts w:ascii="Arial" w:hAnsi="Arial" w:cs="Arial"/>
          <w:sz w:val="20"/>
        </w:rPr>
      </w:pPr>
      <w:r>
        <w:rPr>
          <w:rFonts w:ascii="Arial" w:hAnsi="Arial" w:cs="Arial"/>
          <w:sz w:val="20"/>
        </w:rPr>
        <w:t>Agenda:</w:t>
      </w:r>
    </w:p>
    <w:p w:rsidR="001B1AAF" w:rsidRDefault="001B1AAF" w:rsidP="001B1AAF">
      <w:pPr>
        <w:numPr>
          <w:ilvl w:val="0"/>
          <w:numId w:val="23"/>
        </w:numPr>
        <w:spacing w:before="0" w:after="0"/>
        <w:rPr>
          <w:rFonts w:ascii="Arial" w:hAnsi="Arial" w:cs="Arial"/>
          <w:sz w:val="20"/>
        </w:rPr>
      </w:pPr>
      <w:r>
        <w:rPr>
          <w:rFonts w:ascii="Arial" w:hAnsi="Arial" w:cs="Arial"/>
          <w:sz w:val="20"/>
        </w:rPr>
        <w:t>Orient Steve to the current v3.1 product (15 minutes)</w:t>
      </w:r>
      <w:r>
        <w:t xml:space="preserve"> </w:t>
      </w:r>
    </w:p>
    <w:p w:rsidR="001B1AAF" w:rsidRDefault="001B1AAF" w:rsidP="001B1AAF">
      <w:pPr>
        <w:numPr>
          <w:ilvl w:val="0"/>
          <w:numId w:val="23"/>
        </w:numPr>
        <w:spacing w:before="0" w:after="0"/>
        <w:rPr>
          <w:rFonts w:ascii="Arial" w:hAnsi="Arial" w:cs="Arial"/>
          <w:sz w:val="20"/>
        </w:rPr>
      </w:pPr>
      <w:r>
        <w:rPr>
          <w:rFonts w:ascii="Arial" w:hAnsi="Arial" w:cs="Arial"/>
          <w:sz w:val="20"/>
        </w:rPr>
        <w:t>Orient Steve to the basic v4 requirements (30 minutes)</w:t>
      </w:r>
      <w:r>
        <w:t xml:space="preserve"> </w:t>
      </w:r>
    </w:p>
    <w:p w:rsidR="001B1AAF" w:rsidRDefault="001B1AAF" w:rsidP="001B1AAF">
      <w:pPr>
        <w:numPr>
          <w:ilvl w:val="1"/>
          <w:numId w:val="23"/>
        </w:numPr>
        <w:spacing w:before="0" w:after="0"/>
        <w:rPr>
          <w:rFonts w:ascii="Arial" w:hAnsi="Arial" w:cs="Arial"/>
          <w:sz w:val="20"/>
        </w:rPr>
      </w:pPr>
      <w:r>
        <w:rPr>
          <w:rFonts w:ascii="Arial" w:hAnsi="Arial" w:cs="Arial"/>
          <w:sz w:val="20"/>
        </w:rPr>
        <w:t>See attached for a PPT containing UI layout/behavior overview and look and feel comps.</w:t>
      </w:r>
      <w:r>
        <w:t xml:space="preserve"> </w:t>
      </w:r>
    </w:p>
    <w:p w:rsidR="001B1AAF" w:rsidRDefault="001B1AAF" w:rsidP="001B1AAF">
      <w:pPr>
        <w:numPr>
          <w:ilvl w:val="0"/>
          <w:numId w:val="23"/>
        </w:numPr>
        <w:spacing w:before="0" w:after="0"/>
        <w:rPr>
          <w:rFonts w:ascii="Arial" w:hAnsi="Arial" w:cs="Arial"/>
          <w:sz w:val="20"/>
        </w:rPr>
      </w:pPr>
      <w:r>
        <w:rPr>
          <w:rFonts w:ascii="Arial" w:hAnsi="Arial" w:cs="Arial"/>
          <w:sz w:val="20"/>
        </w:rPr>
        <w:t>Code walkthrough with interactive Q&amp;A</w:t>
      </w:r>
      <w:r>
        <w:t xml:space="preserve"> </w:t>
      </w:r>
    </w:p>
    <w:p w:rsidR="001B1AAF" w:rsidRDefault="001B1AAF" w:rsidP="001B1AAF">
      <w:pPr>
        <w:numPr>
          <w:ilvl w:val="1"/>
          <w:numId w:val="23"/>
        </w:numPr>
        <w:spacing w:before="0" w:after="0"/>
        <w:rPr>
          <w:rFonts w:ascii="Arial" w:hAnsi="Arial" w:cs="Arial"/>
          <w:sz w:val="20"/>
        </w:rPr>
      </w:pPr>
      <w:r>
        <w:rPr>
          <w:rFonts w:ascii="Arial" w:hAnsi="Arial" w:cs="Arial"/>
          <w:sz w:val="20"/>
        </w:rPr>
        <w:t>Understand what is there now, how it fits together</w:t>
      </w:r>
      <w:r>
        <w:t xml:space="preserve"> </w:t>
      </w:r>
    </w:p>
    <w:p w:rsidR="001B1AAF" w:rsidRDefault="001B1AAF" w:rsidP="001B1AAF">
      <w:pPr>
        <w:numPr>
          <w:ilvl w:val="1"/>
          <w:numId w:val="23"/>
        </w:numPr>
        <w:spacing w:before="0" w:after="0"/>
        <w:rPr>
          <w:rFonts w:ascii="Arial" w:hAnsi="Arial" w:cs="Arial"/>
          <w:sz w:val="20"/>
        </w:rPr>
      </w:pPr>
      <w:r>
        <w:rPr>
          <w:rFonts w:ascii="Arial" w:hAnsi="Arial" w:cs="Arial"/>
          <w:sz w:val="20"/>
        </w:rPr>
        <w:t>Identify issues that need to be resolved, ideas for how best to resolve</w:t>
      </w:r>
      <w:r>
        <w:t xml:space="preserve"> </w:t>
      </w:r>
    </w:p>
    <w:p w:rsidR="001B1AAF" w:rsidRDefault="001B1AAF" w:rsidP="001B1AAF">
      <w:pPr>
        <w:numPr>
          <w:ilvl w:val="1"/>
          <w:numId w:val="23"/>
        </w:numPr>
        <w:spacing w:before="0" w:after="0"/>
        <w:rPr>
          <w:rFonts w:ascii="Arial" w:hAnsi="Arial" w:cs="Arial"/>
          <w:sz w:val="20"/>
        </w:rPr>
      </w:pPr>
      <w:r>
        <w:rPr>
          <w:rFonts w:ascii="Arial" w:hAnsi="Arial" w:cs="Arial"/>
          <w:sz w:val="20"/>
        </w:rPr>
        <w:t>Refer to database as appropriate – not the main focus but we do want to save as much program state as possible in it.</w:t>
      </w:r>
      <w:r>
        <w:t xml:space="preserve"> </w:t>
      </w:r>
    </w:p>
    <w:p w:rsidR="001B1AAF" w:rsidRDefault="001B1AAF" w:rsidP="001B1AAF">
      <w:pPr>
        <w:numPr>
          <w:ilvl w:val="0"/>
          <w:numId w:val="23"/>
        </w:numPr>
        <w:spacing w:before="0" w:after="0"/>
        <w:rPr>
          <w:rFonts w:ascii="Arial" w:hAnsi="Arial" w:cs="Arial"/>
          <w:sz w:val="20"/>
        </w:rPr>
      </w:pPr>
      <w:r>
        <w:rPr>
          <w:rFonts w:ascii="Arial" w:hAnsi="Arial" w:cs="Arial"/>
          <w:sz w:val="20"/>
        </w:rPr>
        <w:t>Code extension/discussion during the walkthrough – some of the topics:</w:t>
      </w:r>
      <w:r>
        <w:t xml:space="preserve"> </w:t>
      </w:r>
    </w:p>
    <w:p w:rsidR="001B1AAF" w:rsidRDefault="001B1AAF" w:rsidP="001B1AAF">
      <w:pPr>
        <w:numPr>
          <w:ilvl w:val="1"/>
          <w:numId w:val="23"/>
        </w:numPr>
        <w:spacing w:before="0" w:after="0"/>
        <w:rPr>
          <w:rFonts w:ascii="Arial" w:hAnsi="Arial" w:cs="Arial"/>
          <w:sz w:val="20"/>
        </w:rPr>
      </w:pPr>
      <w:r>
        <w:rPr>
          <w:rFonts w:ascii="Arial" w:hAnsi="Arial" w:cs="Arial"/>
          <w:sz w:val="20"/>
        </w:rPr>
        <w:t>Approach for refining the UI and achieving the desired behavior (see PPT).  In particular, smooth switching between various modalities (“tasks”).</w:t>
      </w:r>
      <w:r>
        <w:t xml:space="preserve"> </w:t>
      </w:r>
    </w:p>
    <w:p w:rsidR="001B1AAF" w:rsidRDefault="001B1AAF" w:rsidP="001B1AAF">
      <w:pPr>
        <w:numPr>
          <w:ilvl w:val="1"/>
          <w:numId w:val="23"/>
        </w:numPr>
        <w:spacing w:before="0" w:after="0"/>
        <w:rPr>
          <w:rFonts w:ascii="Arial" w:hAnsi="Arial" w:cs="Arial"/>
          <w:sz w:val="20"/>
        </w:rPr>
      </w:pPr>
      <w:r>
        <w:rPr>
          <w:rFonts w:ascii="Arial" w:hAnsi="Arial" w:cs="Arial"/>
          <w:sz w:val="20"/>
        </w:rPr>
        <w:t>Improve home page layout in appropriate manner (closer to comps).</w:t>
      </w:r>
      <w:r>
        <w:t xml:space="preserve"> </w:t>
      </w:r>
    </w:p>
    <w:p w:rsidR="001B1AAF" w:rsidRDefault="001B1AAF" w:rsidP="001B1AAF">
      <w:pPr>
        <w:numPr>
          <w:ilvl w:val="1"/>
          <w:numId w:val="23"/>
        </w:numPr>
        <w:spacing w:before="0" w:after="0"/>
        <w:rPr>
          <w:rFonts w:ascii="Arial" w:hAnsi="Arial" w:cs="Arial"/>
          <w:sz w:val="20"/>
        </w:rPr>
      </w:pPr>
      <w:r>
        <w:rPr>
          <w:rFonts w:ascii="Arial" w:hAnsi="Arial" w:cs="Arial"/>
          <w:sz w:val="20"/>
        </w:rPr>
        <w:t>Hook some things up as examples of how to do things that the UI is spec’d to do.</w:t>
      </w:r>
      <w:r>
        <w:t xml:space="preserve"> </w:t>
      </w:r>
    </w:p>
    <w:p w:rsidR="001B1AAF" w:rsidRDefault="001B1AAF" w:rsidP="001B1AAF">
      <w:pPr>
        <w:numPr>
          <w:ilvl w:val="1"/>
          <w:numId w:val="23"/>
        </w:numPr>
        <w:spacing w:before="0" w:after="0"/>
        <w:rPr>
          <w:rFonts w:ascii="Arial" w:hAnsi="Arial" w:cs="Arial"/>
          <w:sz w:val="20"/>
        </w:rPr>
      </w:pPr>
      <w:r>
        <w:rPr>
          <w:rFonts w:ascii="Arial" w:hAnsi="Arial" w:cs="Arial"/>
          <w:sz w:val="20"/>
        </w:rPr>
        <w:t>Ideas for best ways to build various elements, e.g. Shortcuts, Settings link areas.</w:t>
      </w:r>
      <w:r>
        <w:t xml:space="preserve"> </w:t>
      </w:r>
    </w:p>
    <w:p w:rsidR="001B1AAF" w:rsidRDefault="001B1AAF" w:rsidP="001B1AAF">
      <w:pPr>
        <w:numPr>
          <w:ilvl w:val="1"/>
          <w:numId w:val="23"/>
        </w:numPr>
        <w:spacing w:before="0" w:after="0"/>
        <w:rPr>
          <w:rFonts w:ascii="Arial" w:hAnsi="Arial" w:cs="Arial"/>
          <w:sz w:val="20"/>
        </w:rPr>
      </w:pPr>
      <w:r>
        <w:rPr>
          <w:rFonts w:ascii="Arial" w:hAnsi="Arial" w:cs="Arial"/>
          <w:sz w:val="20"/>
        </w:rPr>
        <w:t>How best to link to program functionality from nav controls (i.e. the Infragistics UltraWinExplorer is the main nav control)</w:t>
      </w:r>
      <w:r>
        <w:t xml:space="preserve"> </w:t>
      </w:r>
    </w:p>
    <w:p w:rsidR="001B1AAF" w:rsidRDefault="001B1AAF" w:rsidP="001B1AAF">
      <w:pPr>
        <w:numPr>
          <w:ilvl w:val="1"/>
          <w:numId w:val="23"/>
        </w:numPr>
        <w:spacing w:before="0" w:after="0"/>
        <w:rPr>
          <w:rFonts w:ascii="Arial" w:hAnsi="Arial" w:cs="Arial"/>
          <w:sz w:val="20"/>
        </w:rPr>
      </w:pPr>
      <w:r>
        <w:rPr>
          <w:rFonts w:ascii="Arial" w:hAnsi="Arial" w:cs="Arial"/>
          <w:sz w:val="20"/>
        </w:rPr>
        <w:t>App config (ini files) for saving program state during and between invocations.</w:t>
      </w:r>
      <w:r>
        <w:t xml:space="preserve"> </w:t>
      </w:r>
    </w:p>
    <w:p w:rsidR="001B1AAF" w:rsidRDefault="001B1AAF" w:rsidP="001B1AAF">
      <w:pPr>
        <w:numPr>
          <w:ilvl w:val="1"/>
          <w:numId w:val="23"/>
        </w:numPr>
        <w:spacing w:before="0" w:after="0"/>
        <w:rPr>
          <w:rFonts w:ascii="Arial" w:hAnsi="Arial" w:cs="Arial"/>
          <w:sz w:val="20"/>
        </w:rPr>
      </w:pPr>
      <w:r>
        <w:rPr>
          <w:rFonts w:ascii="Arial" w:hAnsi="Arial" w:cs="Arial"/>
          <w:sz w:val="20"/>
        </w:rPr>
        <w:t>Working with resources (vs. files) e.g. Infragistic styles</w:t>
      </w:r>
      <w:r>
        <w:t xml:space="preserve"> </w:t>
      </w:r>
    </w:p>
    <w:p w:rsidR="001B1AAF" w:rsidRDefault="001B1AAF" w:rsidP="001B1AAF">
      <w:pPr>
        <w:numPr>
          <w:ilvl w:val="1"/>
          <w:numId w:val="23"/>
        </w:numPr>
        <w:spacing w:before="0" w:after="0"/>
        <w:rPr>
          <w:rFonts w:ascii="Arial" w:hAnsi="Arial" w:cs="Arial"/>
          <w:sz w:val="20"/>
        </w:rPr>
      </w:pPr>
      <w:r>
        <w:rPr>
          <w:rFonts w:ascii="Arial" w:hAnsi="Arial" w:cs="Arial"/>
          <w:sz w:val="20"/>
        </w:rPr>
        <w:t>Build, debug techniques</w:t>
      </w:r>
      <w:r>
        <w:t xml:space="preserve"> </w:t>
      </w:r>
    </w:p>
    <w:p w:rsidR="001B1AAF" w:rsidRDefault="001B1AAF" w:rsidP="001B1AAF">
      <w:pPr>
        <w:numPr>
          <w:ilvl w:val="1"/>
          <w:numId w:val="23"/>
        </w:numPr>
        <w:spacing w:before="0" w:after="0"/>
        <w:rPr>
          <w:rFonts w:ascii="Arial" w:hAnsi="Arial" w:cs="Arial"/>
          <w:sz w:val="20"/>
        </w:rPr>
      </w:pPr>
      <w:r>
        <w:rPr>
          <w:rFonts w:ascii="Arial" w:hAnsi="Arial" w:cs="Arial"/>
          <w:sz w:val="20"/>
        </w:rPr>
        <w:t>Database extensions as appropriate to drive UI content.</w:t>
      </w:r>
      <w:r>
        <w:t xml:space="preserve"> </w:t>
      </w:r>
    </w:p>
    <w:p w:rsidR="001B1AAF" w:rsidRDefault="001B1AAF" w:rsidP="001B1AAF">
      <w:pPr>
        <w:numPr>
          <w:ilvl w:val="1"/>
          <w:numId w:val="23"/>
        </w:numPr>
        <w:spacing w:before="0" w:after="0"/>
        <w:rPr>
          <w:rFonts w:ascii="Arial" w:hAnsi="Arial" w:cs="Arial"/>
          <w:sz w:val="20"/>
        </w:rPr>
      </w:pPr>
      <w:r>
        <w:rPr>
          <w:rFonts w:ascii="Arial" w:hAnsi="Arial" w:cs="Arial"/>
          <w:sz w:val="20"/>
        </w:rPr>
        <w:t>(later) how to wrap all this up into a nice install package.</w:t>
      </w:r>
      <w:r>
        <w:t xml:space="preserve"> </w:t>
      </w:r>
    </w:p>
    <w:p w:rsidR="001B1AAF" w:rsidRDefault="001B1AAF" w:rsidP="001B1AAF">
      <w:pPr>
        <w:numPr>
          <w:ilvl w:val="1"/>
          <w:numId w:val="23"/>
        </w:numPr>
        <w:spacing w:before="0" w:after="0"/>
        <w:rPr>
          <w:rFonts w:ascii="Arial" w:hAnsi="Arial" w:cs="Arial"/>
          <w:sz w:val="20"/>
        </w:rPr>
      </w:pPr>
      <w:r>
        <w:rPr>
          <w:rFonts w:ascii="Arial" w:hAnsi="Arial" w:cs="Arial"/>
          <w:sz w:val="20"/>
        </w:rPr>
        <w:t>(later) how to update pieces without reinstalling everything, e.g. add reports</w:t>
      </w:r>
      <w:r>
        <w:t xml:space="preserve"> </w:t>
      </w:r>
    </w:p>
    <w:p w:rsidR="001B1AAF" w:rsidRDefault="001B1AAF" w:rsidP="001B1AAF">
      <w:pPr>
        <w:rPr>
          <w:rFonts w:ascii="Arial" w:hAnsi="Arial" w:cs="Arial"/>
          <w:sz w:val="20"/>
        </w:rPr>
      </w:pPr>
      <w:r>
        <w:rPr>
          <w:rFonts w:ascii="Arial" w:hAnsi="Arial" w:cs="Arial"/>
          <w:sz w:val="20"/>
        </w:rPr>
        <w:t>Goals:</w:t>
      </w:r>
    </w:p>
    <w:p w:rsidR="001B1AAF" w:rsidRDefault="001B1AAF" w:rsidP="001B1AAF">
      <w:pPr>
        <w:numPr>
          <w:ilvl w:val="0"/>
          <w:numId w:val="24"/>
        </w:numPr>
        <w:spacing w:before="0" w:after="0"/>
        <w:rPr>
          <w:rFonts w:ascii="Arial" w:hAnsi="Arial" w:cs="Arial"/>
          <w:sz w:val="20"/>
        </w:rPr>
      </w:pPr>
      <w:r>
        <w:rPr>
          <w:rFonts w:ascii="Arial" w:hAnsi="Arial" w:cs="Arial"/>
          <w:sz w:val="20"/>
        </w:rPr>
        <w:t>Immediately accelerate Stephen’s momentum on development</w:t>
      </w:r>
      <w:r>
        <w:t xml:space="preserve"> </w:t>
      </w:r>
    </w:p>
    <w:p w:rsidR="001B1AAF" w:rsidRDefault="001B1AAF" w:rsidP="001B1AAF">
      <w:pPr>
        <w:numPr>
          <w:ilvl w:val="0"/>
          <w:numId w:val="24"/>
        </w:numPr>
        <w:spacing w:before="0" w:after="0"/>
        <w:rPr>
          <w:rFonts w:ascii="Arial" w:hAnsi="Arial" w:cs="Arial"/>
          <w:sz w:val="20"/>
        </w:rPr>
      </w:pPr>
      <w:r>
        <w:rPr>
          <w:rFonts w:ascii="Arial" w:hAnsi="Arial" w:cs="Arial"/>
          <w:sz w:val="20"/>
        </w:rPr>
        <w:t>Assess code created by contractor (Mila); best way to get the most from it.  How to refine it to achieve pro quality look and feel.  How to resolve issues that we may find.</w:t>
      </w:r>
      <w:r>
        <w:t xml:space="preserve"> </w:t>
      </w:r>
    </w:p>
    <w:p w:rsidR="001B1AAF" w:rsidRDefault="001B1AAF" w:rsidP="001B1AAF">
      <w:pPr>
        <w:numPr>
          <w:ilvl w:val="0"/>
          <w:numId w:val="24"/>
        </w:numPr>
        <w:spacing w:before="0" w:after="0"/>
        <w:rPr>
          <w:rFonts w:ascii="Arial" w:hAnsi="Arial" w:cs="Arial"/>
          <w:sz w:val="20"/>
        </w:rPr>
      </w:pPr>
      <w:r>
        <w:rPr>
          <w:rFonts w:ascii="Arial" w:hAnsi="Arial" w:cs="Arial"/>
          <w:sz w:val="20"/>
        </w:rPr>
        <w:t>Help lay out a sensible order of events for efficiently tackling the tasks at hand.</w:t>
      </w:r>
      <w:r>
        <w:t xml:space="preserve"> </w:t>
      </w:r>
    </w:p>
    <w:p w:rsidR="001B1AAF" w:rsidRDefault="001B1AAF" w:rsidP="001B1AAF">
      <w:pPr>
        <w:numPr>
          <w:ilvl w:val="0"/>
          <w:numId w:val="24"/>
        </w:numPr>
        <w:spacing w:before="0" w:after="0"/>
        <w:rPr>
          <w:rFonts w:ascii="Arial" w:hAnsi="Arial" w:cs="Arial"/>
          <w:sz w:val="20"/>
        </w:rPr>
      </w:pPr>
      <w:r>
        <w:rPr>
          <w:rFonts w:ascii="Arial" w:hAnsi="Arial" w:cs="Arial"/>
          <w:sz w:val="20"/>
        </w:rPr>
        <w:t>Lay foundation for Steve to provide back-up for Nathan in the future.  Additional sessions as appropriate/needed.</w:t>
      </w:r>
      <w:r>
        <w:t xml:space="preserve"> </w:t>
      </w:r>
    </w:p>
    <w:p w:rsidR="001B1AAF" w:rsidRDefault="001B1AAF" w:rsidP="001B1AAF">
      <w:pPr>
        <w:rPr>
          <w:rFonts w:ascii="Arial" w:hAnsi="Arial" w:cs="Arial"/>
          <w:sz w:val="20"/>
        </w:rPr>
      </w:pPr>
      <w:r>
        <w:rPr>
          <w:rFonts w:ascii="Arial" w:hAnsi="Arial" w:cs="Arial"/>
          <w:sz w:val="20"/>
        </w:rPr>
        <w:t>Steve – hope this helps you get an idea of what’s up here.  Let me know if you have any questions.</w:t>
      </w:r>
    </w:p>
    <w:p w:rsidR="001B1AAF" w:rsidRDefault="001B1AAF" w:rsidP="001B1AAF">
      <w:pPr>
        <w:pBdr>
          <w:bottom w:val="single" w:sz="6" w:space="1" w:color="auto"/>
        </w:pBdr>
        <w:rPr>
          <w:rFonts w:ascii="Arial" w:hAnsi="Arial" w:cs="Arial"/>
          <w:sz w:val="20"/>
        </w:rPr>
      </w:pPr>
      <w:r>
        <w:rPr>
          <w:rFonts w:ascii="Arial" w:hAnsi="Arial" w:cs="Arial"/>
          <w:sz w:val="20"/>
        </w:rPr>
        <w:t>Thanks, Stephen</w:t>
      </w:r>
    </w:p>
    <w:p w:rsidR="001B1AAF" w:rsidRDefault="001B1AAF" w:rsidP="001B1AAF"/>
    <w:p w:rsidR="001B1AAF" w:rsidRPr="00E20CE7" w:rsidRDefault="001B1AAF" w:rsidP="001B1AAF">
      <w:pPr>
        <w:rPr>
          <w:b/>
          <w:sz w:val="28"/>
        </w:rPr>
      </w:pPr>
      <w:r w:rsidRPr="00E20CE7">
        <w:rPr>
          <w:b/>
          <w:sz w:val="28"/>
        </w:rPr>
        <w:t>Additional questions:</w:t>
      </w:r>
    </w:p>
    <w:p w:rsidR="001B1AAF" w:rsidRDefault="001B1AAF" w:rsidP="001B1AAF">
      <w:pPr>
        <w:numPr>
          <w:ilvl w:val="0"/>
          <w:numId w:val="25"/>
        </w:numPr>
      </w:pPr>
      <w:r>
        <w:t>How to control behavior of docking, especially for resizing of window.</w:t>
      </w:r>
    </w:p>
    <w:p w:rsidR="001B1AAF" w:rsidRDefault="001B1AAF" w:rsidP="001B1AAF">
      <w:pPr>
        <w:numPr>
          <w:ilvl w:val="1"/>
          <w:numId w:val="25"/>
        </w:numPr>
      </w:pPr>
      <w:r>
        <w:t>Keep certain parts fixed; others grow/shrink with window size; set minimum sizes for the UC’s.</w:t>
      </w:r>
    </w:p>
    <w:p w:rsidR="001B1AAF" w:rsidRDefault="001B1AAF" w:rsidP="001B1AAF">
      <w:pPr>
        <w:numPr>
          <w:ilvl w:val="0"/>
          <w:numId w:val="25"/>
        </w:numPr>
      </w:pPr>
      <w:r>
        <w:lastRenderedPageBreak/>
        <w:t>How best to organize the UI for showing/hiding UC’s and thereby accomplishing the UI behavior spec.</w:t>
      </w:r>
    </w:p>
    <w:p w:rsidR="001B1AAF" w:rsidRDefault="001B1AAF" w:rsidP="001B1AAF">
      <w:pPr>
        <w:numPr>
          <w:ilvl w:val="0"/>
          <w:numId w:val="25"/>
        </w:numPr>
      </w:pPr>
      <w:r>
        <w:t>How do you view/select UC’s and other controls that are on a form, but which are not visible (structure hierarchy).</w:t>
      </w:r>
    </w:p>
    <w:p w:rsidR="001B1AAF" w:rsidRDefault="001B1AAF" w:rsidP="001B1AAF">
      <w:pPr>
        <w:numPr>
          <w:ilvl w:val="0"/>
          <w:numId w:val="25"/>
        </w:numPr>
      </w:pPr>
      <w:r>
        <w:t>How do you hook events together from the UC’s, e.g. how to create UC-level events that hook to the forms in which the controls are placed?</w:t>
      </w:r>
    </w:p>
    <w:p w:rsidR="001B1AAF" w:rsidRDefault="001B1AAF" w:rsidP="001B1AAF">
      <w:pPr>
        <w:numPr>
          <w:ilvl w:val="1"/>
          <w:numId w:val="25"/>
        </w:numPr>
      </w:pPr>
      <w:r>
        <w:t>Hook the ExplorerBar events to the VWAMain so that it can show/hide pieces of the UI.</w:t>
      </w:r>
    </w:p>
    <w:p w:rsidR="001B1AAF" w:rsidRDefault="001B1AAF" w:rsidP="001B1AAF">
      <w:pPr>
        <w:numPr>
          <w:ilvl w:val="1"/>
          <w:numId w:val="25"/>
        </w:numPr>
      </w:pPr>
      <w:r>
        <w:t>Add some comments to the sample code to remember what is going on (Mila’s samples, e.g. in TaskList.cs).</w:t>
      </w:r>
    </w:p>
    <w:p w:rsidR="001B1AAF" w:rsidRDefault="001B1AAF" w:rsidP="001B1AAF">
      <w:pPr>
        <w:numPr>
          <w:ilvl w:val="0"/>
          <w:numId w:val="25"/>
        </w:numPr>
      </w:pPr>
      <w:r>
        <w:t>How to filter a help search for Infragistics stuff only.</w:t>
      </w:r>
    </w:p>
    <w:p w:rsidR="001B1AAF" w:rsidRDefault="001B1AAF" w:rsidP="001B1AAF">
      <w:pPr>
        <w:numPr>
          <w:ilvl w:val="0"/>
          <w:numId w:val="25"/>
        </w:numPr>
      </w:pPr>
    </w:p>
    <w:p w:rsidR="006331C2" w:rsidRDefault="001B1AAF" w:rsidP="001B1AAF">
      <w:pPr>
        <w:pStyle w:val="Heading2"/>
      </w:pPr>
      <w:bookmarkStart w:id="220" w:name="_Toc206233607"/>
      <w:r>
        <w:t>Notes for/from Steve Severance Meeting #2</w:t>
      </w:r>
      <w:bookmarkEnd w:id="220"/>
    </w:p>
    <w:p w:rsidR="001B1AAF" w:rsidRDefault="001B1AAF" w:rsidP="001B1AAF">
      <w:pPr>
        <w:pStyle w:val="Heading3"/>
      </w:pPr>
      <w:bookmarkStart w:id="221" w:name="_Toc206233608"/>
      <w:r>
        <w:t>Agenda/Prep</w:t>
      </w:r>
      <w:bookmarkEnd w:id="221"/>
    </w:p>
    <w:p w:rsidR="00A90F41" w:rsidRPr="00A90F41" w:rsidRDefault="00A90F41" w:rsidP="00A90F41">
      <w:r>
        <w:t>The following items are for discussion, review or actual implementation (during the session) as appropriate.  All items refer to VWA4.NET unless otherwise specified.</w:t>
      </w:r>
    </w:p>
    <w:p w:rsidR="00A90F41" w:rsidRDefault="00A90F41" w:rsidP="001B1AAF">
      <w:pPr>
        <w:numPr>
          <w:ilvl w:val="0"/>
          <w:numId w:val="26"/>
        </w:numPr>
      </w:pPr>
      <w:r>
        <w:t xml:space="preserve">Design/implementation of </w:t>
      </w:r>
      <w:r w:rsidR="006856B4">
        <w:t>a good initialization framework.  Basic requirements/flow:</w:t>
      </w:r>
    </w:p>
    <w:p w:rsidR="006856B4" w:rsidRDefault="006856B4" w:rsidP="00A90F41">
      <w:pPr>
        <w:numPr>
          <w:ilvl w:val="1"/>
          <w:numId w:val="26"/>
        </w:numPr>
      </w:pPr>
      <w:r>
        <w:t xml:space="preserve">Load </w:t>
      </w:r>
      <w:r w:rsidR="00DA5170">
        <w:t xml:space="preserve">Infragistics </w:t>
      </w:r>
      <w:r>
        <w:t>style data from embedded resource (.isl file)</w:t>
      </w:r>
    </w:p>
    <w:p w:rsidR="006856B4" w:rsidRDefault="006856B4" w:rsidP="00A90F41">
      <w:pPr>
        <w:numPr>
          <w:ilvl w:val="1"/>
          <w:numId w:val="26"/>
        </w:numPr>
      </w:pPr>
      <w:r>
        <w:t>Load installed version information, initialize version.</w:t>
      </w:r>
    </w:p>
    <w:p w:rsidR="006856B4" w:rsidRDefault="006856B4" w:rsidP="006856B4">
      <w:pPr>
        <w:numPr>
          <w:ilvl w:val="2"/>
          <w:numId w:val="26"/>
        </w:numPr>
      </w:pPr>
      <w:r>
        <w:t>Much of VWA4 functionality is conditioned by installed version</w:t>
      </w:r>
    </w:p>
    <w:p w:rsidR="00DD4E16" w:rsidRDefault="00DD4E16" w:rsidP="00A90F41">
      <w:pPr>
        <w:numPr>
          <w:ilvl w:val="1"/>
          <w:numId w:val="26"/>
        </w:numPr>
      </w:pPr>
      <w:r>
        <w:t>Store/retrieve pathname of last open database file (config file)</w:t>
      </w:r>
    </w:p>
    <w:p w:rsidR="00DD4E16" w:rsidRDefault="00CD2A63" w:rsidP="00A90F41">
      <w:pPr>
        <w:numPr>
          <w:ilvl w:val="1"/>
          <w:numId w:val="26"/>
        </w:numPr>
      </w:pPr>
      <w:r>
        <w:t>Open database and store connection for general use throughout the program</w:t>
      </w:r>
    </w:p>
    <w:p w:rsidR="00B65CEE" w:rsidRDefault="00B65CEE" w:rsidP="00A90F41">
      <w:pPr>
        <w:numPr>
          <w:ilvl w:val="1"/>
          <w:numId w:val="26"/>
        </w:numPr>
      </w:pPr>
      <w:r>
        <w:t>Load global variables for quicker performance from DB (?):</w:t>
      </w:r>
    </w:p>
    <w:p w:rsidR="00B65CEE" w:rsidRDefault="00B65CEE" w:rsidP="00B65CEE">
      <w:pPr>
        <w:numPr>
          <w:ilvl w:val="2"/>
          <w:numId w:val="26"/>
        </w:numPr>
      </w:pPr>
      <w:r>
        <w:t>First day of week</w:t>
      </w:r>
    </w:p>
    <w:p w:rsidR="00B65CEE" w:rsidRDefault="00B65CEE" w:rsidP="00B65CEE">
      <w:pPr>
        <w:numPr>
          <w:ilvl w:val="2"/>
          <w:numId w:val="26"/>
        </w:numPr>
      </w:pPr>
      <w:r>
        <w:t>Number of weeks in cycle (for Previous Cycle Week report)</w:t>
      </w:r>
    </w:p>
    <w:p w:rsidR="00B65CEE" w:rsidRDefault="00B65CEE" w:rsidP="00B65CEE">
      <w:pPr>
        <w:numPr>
          <w:ilvl w:val="2"/>
          <w:numId w:val="26"/>
        </w:numPr>
      </w:pPr>
      <w:r>
        <w:t>Current Site</w:t>
      </w:r>
    </w:p>
    <w:p w:rsidR="00B65CEE" w:rsidRDefault="00B65CEE" w:rsidP="00B65CEE">
      <w:pPr>
        <w:numPr>
          <w:ilvl w:val="2"/>
          <w:numId w:val="26"/>
        </w:numPr>
      </w:pPr>
      <w:r>
        <w:t>Path for reports image</w:t>
      </w:r>
    </w:p>
    <w:p w:rsidR="00B65CEE" w:rsidRDefault="00B65CEE" w:rsidP="00B65CEE">
      <w:pPr>
        <w:numPr>
          <w:ilvl w:val="2"/>
          <w:numId w:val="26"/>
        </w:numPr>
      </w:pPr>
      <w:r>
        <w:t>Minimum number of transactions for warning</w:t>
      </w:r>
    </w:p>
    <w:p w:rsidR="00B65CEE" w:rsidRDefault="00B65CEE" w:rsidP="00B65CEE">
      <w:pPr>
        <w:numPr>
          <w:ilvl w:val="2"/>
          <w:numId w:val="26"/>
        </w:numPr>
      </w:pPr>
      <w:r>
        <w:t>Default report settings (colors, fonts)?</w:t>
      </w:r>
    </w:p>
    <w:p w:rsidR="00A90F41" w:rsidRDefault="006856B4" w:rsidP="00A90F41">
      <w:pPr>
        <w:numPr>
          <w:ilvl w:val="1"/>
          <w:numId w:val="26"/>
        </w:numPr>
      </w:pPr>
      <w:r>
        <w:t>Populate</w:t>
      </w:r>
      <w:r w:rsidR="00DD4E16">
        <w:t xml:space="preserve"> Task Explorer from database</w:t>
      </w:r>
      <w:r>
        <w:t>, set current task to home screen (main dashboard).</w:t>
      </w:r>
    </w:p>
    <w:p w:rsidR="006856B4" w:rsidRDefault="006856B4" w:rsidP="00A90F41">
      <w:pPr>
        <w:numPr>
          <w:ilvl w:val="1"/>
          <w:numId w:val="26"/>
        </w:numPr>
      </w:pPr>
      <w:r>
        <w:t>Query DB to find out latest full week of data; set the selected week to that week.</w:t>
      </w:r>
    </w:p>
    <w:p w:rsidR="006856B4" w:rsidRDefault="006856B4" w:rsidP="00A90F41">
      <w:pPr>
        <w:numPr>
          <w:ilvl w:val="1"/>
          <w:numId w:val="26"/>
        </w:numPr>
      </w:pPr>
      <w:r>
        <w:t>Show main dashboard (data being for the selected week – as with all tasks).</w:t>
      </w:r>
    </w:p>
    <w:p w:rsidR="006856B4" w:rsidRDefault="00EB5043" w:rsidP="00A90F41">
      <w:pPr>
        <w:numPr>
          <w:ilvl w:val="1"/>
          <w:numId w:val="26"/>
        </w:numPr>
      </w:pPr>
      <w:r>
        <w:t>Process alerts/messages (e.g. “you are 3 weeks behind on collecting Tracker data”).</w:t>
      </w:r>
    </w:p>
    <w:p w:rsidR="00EB5043" w:rsidRDefault="00EB5043" w:rsidP="00A90F41">
      <w:pPr>
        <w:numPr>
          <w:ilvl w:val="1"/>
          <w:numId w:val="26"/>
        </w:numPr>
      </w:pPr>
      <w:r>
        <w:t>Display alerts/messages.</w:t>
      </w:r>
    </w:p>
    <w:p w:rsidR="00DA5170" w:rsidRDefault="00DA5170" w:rsidP="00DA5170">
      <w:pPr>
        <w:numPr>
          <w:ilvl w:val="2"/>
          <w:numId w:val="26"/>
        </w:numPr>
      </w:pPr>
      <w:r>
        <w:t>e.g., check for minimum number of transactions reached</w:t>
      </w:r>
    </w:p>
    <w:p w:rsidR="00DA5170" w:rsidRDefault="00DA5170" w:rsidP="00A90F41">
      <w:pPr>
        <w:numPr>
          <w:ilvl w:val="1"/>
          <w:numId w:val="26"/>
        </w:numPr>
      </w:pPr>
      <w:r>
        <w:t>[Initialization complete]</w:t>
      </w:r>
    </w:p>
    <w:p w:rsidR="001B1AAF" w:rsidRDefault="001E4B90" w:rsidP="001E4B90">
      <w:pPr>
        <w:numPr>
          <w:ilvl w:val="0"/>
          <w:numId w:val="26"/>
        </w:numPr>
      </w:pPr>
      <w:r>
        <w:t xml:space="preserve">Reporting Framework </w:t>
      </w:r>
      <w:r w:rsidR="00AF0029">
        <w:t>review/questions:</w:t>
      </w:r>
    </w:p>
    <w:p w:rsidR="00AF0029" w:rsidRDefault="00AF0029" w:rsidP="00AF0029">
      <w:pPr>
        <w:numPr>
          <w:ilvl w:val="1"/>
          <w:numId w:val="26"/>
        </w:numPr>
      </w:pPr>
      <w:r>
        <w:lastRenderedPageBreak/>
        <w:t xml:space="preserve">Mila is developing the Reporting Framework based on this specification (see </w:t>
      </w:r>
      <w:hyperlink w:anchor="_VWA4_Reporting_Framework" w:history="1">
        <w:r w:rsidRPr="00AF0029">
          <w:rPr>
            <w:rStyle w:val="Hyperlink"/>
          </w:rPr>
          <w:t>VWA4 Reporting Framework</w:t>
        </w:r>
      </w:hyperlink>
      <w:r>
        <w:t>).  She has some specific questions regarding the best way to store report parameters – e.g. in a large single parameter hash table or separate hash tables.</w:t>
      </w:r>
    </w:p>
    <w:p w:rsidR="00AF0029" w:rsidRDefault="00AF0029" w:rsidP="00AF0029">
      <w:pPr>
        <w:numPr>
          <w:ilvl w:val="1"/>
          <w:numId w:val="26"/>
        </w:numPr>
      </w:pPr>
      <w:r>
        <w:t>Some possible other questions on this may come out of the review.</w:t>
      </w:r>
    </w:p>
    <w:p w:rsidR="00B00436" w:rsidRDefault="00B00436" w:rsidP="00792AE8">
      <w:pPr>
        <w:numPr>
          <w:ilvl w:val="0"/>
          <w:numId w:val="26"/>
        </w:numPr>
      </w:pPr>
      <w:r>
        <w:t xml:space="preserve">Web based uploader - review </w:t>
      </w:r>
      <w:hyperlink r:id="rId56" w:history="1">
        <w:r w:rsidRPr="005E5F67">
          <w:rPr>
            <w:rStyle w:val="Hyperlink"/>
          </w:rPr>
          <w:t>http://www.lrss</w:t>
        </w:r>
        <w:r w:rsidRPr="005E5F67">
          <w:rPr>
            <w:rStyle w:val="Hyperlink"/>
          </w:rPr>
          <w:t>o</w:t>
        </w:r>
        <w:r w:rsidRPr="005E5F67">
          <w:rPr>
            <w:rStyle w:val="Hyperlink"/>
          </w:rPr>
          <w:t>lutions.com/Uploader</w:t>
        </w:r>
      </w:hyperlink>
    </w:p>
    <w:p w:rsidR="00B00436" w:rsidRDefault="00B00436" w:rsidP="00B00436">
      <w:pPr>
        <w:numPr>
          <w:ilvl w:val="1"/>
          <w:numId w:val="26"/>
        </w:numPr>
      </w:pPr>
      <w:r>
        <w:t>Launch / embed browser with the aboveURL specified, plus a parameter that is used to pre-load the file upload form field with the correct local path (so user doesn’t have to manually browse to find the current database file to upload).</w:t>
      </w:r>
    </w:p>
    <w:p w:rsidR="00DD4E16" w:rsidRDefault="00DD4E16" w:rsidP="00792AE8">
      <w:pPr>
        <w:numPr>
          <w:ilvl w:val="0"/>
          <w:numId w:val="26"/>
        </w:numPr>
      </w:pPr>
      <w:r>
        <w:t>Installation</w:t>
      </w:r>
    </w:p>
    <w:p w:rsidR="00DD4E16" w:rsidRDefault="00DD4E16" w:rsidP="00DD4E16">
      <w:pPr>
        <w:numPr>
          <w:ilvl w:val="1"/>
          <w:numId w:val="26"/>
        </w:numPr>
      </w:pPr>
      <w:r>
        <w:t>One install package</w:t>
      </w:r>
    </w:p>
    <w:p w:rsidR="00DD4E16" w:rsidRDefault="00DD4E16" w:rsidP="00DD4E16">
      <w:pPr>
        <w:numPr>
          <w:ilvl w:val="1"/>
          <w:numId w:val="26"/>
        </w:numPr>
      </w:pPr>
      <w:r>
        <w:t>Installs in one of n (initially 3) versions:</w:t>
      </w:r>
    </w:p>
    <w:p w:rsidR="00DD4E16" w:rsidRDefault="00DD4E16" w:rsidP="00DD4E16">
      <w:pPr>
        <w:numPr>
          <w:ilvl w:val="2"/>
          <w:numId w:val="26"/>
        </w:numPr>
      </w:pPr>
      <w:r>
        <w:t>Read-only</w:t>
      </w:r>
    </w:p>
    <w:p w:rsidR="00DD4E16" w:rsidRDefault="00DD4E16" w:rsidP="00DD4E16">
      <w:pPr>
        <w:numPr>
          <w:ilvl w:val="2"/>
          <w:numId w:val="26"/>
        </w:numPr>
      </w:pPr>
      <w:r>
        <w:t>Manager (superset of Read-only version)</w:t>
      </w:r>
    </w:p>
    <w:p w:rsidR="00DD4E16" w:rsidRDefault="00DD4E16" w:rsidP="00DD4E16">
      <w:pPr>
        <w:numPr>
          <w:ilvl w:val="2"/>
          <w:numId w:val="26"/>
        </w:numPr>
      </w:pPr>
      <w:smartTag w:uri="urn:schemas-microsoft-com:office:smarttags" w:element="place">
        <w:smartTag w:uri="urn:schemas-microsoft-com:office:smarttags" w:element="City">
          <w:r>
            <w:t>Enterprise</w:t>
          </w:r>
        </w:smartTag>
      </w:smartTag>
      <w:r>
        <w:t xml:space="preserve"> (superset of Manager version)</w:t>
      </w:r>
    </w:p>
    <w:p w:rsidR="00DD4E16" w:rsidRDefault="00DD4E16" w:rsidP="00DD4E16">
      <w:pPr>
        <w:numPr>
          <w:ilvl w:val="1"/>
          <w:numId w:val="26"/>
        </w:numPr>
      </w:pPr>
      <w:r>
        <w:t>Some way of controlling which version is installed, e.g. a key</w:t>
      </w:r>
    </w:p>
    <w:p w:rsidR="00DD4E16" w:rsidRDefault="00DD4E16" w:rsidP="00DD4E16">
      <w:pPr>
        <w:numPr>
          <w:ilvl w:val="1"/>
          <w:numId w:val="26"/>
        </w:numPr>
      </w:pPr>
      <w:r>
        <w:t>Version protection for licensing purposes is not a priority</w:t>
      </w:r>
    </w:p>
    <w:p w:rsidR="00373C9D" w:rsidRDefault="00DD4E16" w:rsidP="00DD4E16">
      <w:pPr>
        <w:numPr>
          <w:ilvl w:val="1"/>
          <w:numId w:val="26"/>
        </w:numPr>
      </w:pPr>
      <w:r>
        <w:t xml:space="preserve">Upgrade </w:t>
      </w:r>
      <w:r w:rsidR="00373C9D">
        <w:t>of version – OK to require a re-install, or just an unlocking approach</w:t>
      </w:r>
    </w:p>
    <w:p w:rsidR="00792AE8" w:rsidRDefault="001E4B90" w:rsidP="00792AE8">
      <w:pPr>
        <w:numPr>
          <w:ilvl w:val="0"/>
          <w:numId w:val="26"/>
        </w:numPr>
      </w:pPr>
      <w:r>
        <w:t>Go over TBD’s in this document, e.g. how to display printing progress (if possible).</w:t>
      </w:r>
    </w:p>
    <w:p w:rsidR="001B1AAF" w:rsidRDefault="004B24BD" w:rsidP="004B24BD">
      <w:pPr>
        <w:pStyle w:val="Heading2"/>
      </w:pPr>
      <w:bookmarkStart w:id="222" w:name="_Toc206233609"/>
      <w:r>
        <w:t>Research – Infragistics</w:t>
      </w:r>
      <w:bookmarkEnd w:id="222"/>
    </w:p>
    <w:p w:rsidR="004B24BD" w:rsidRPr="004B24BD" w:rsidRDefault="004B24BD" w:rsidP="004B24BD">
      <w:pPr>
        <w:numPr>
          <w:ilvl w:val="0"/>
          <w:numId w:val="38"/>
        </w:numPr>
      </w:pPr>
      <w:r>
        <w:t>How can one best print a form (report/dashboard) that contains a layout of Infragistics controls?</w:t>
      </w:r>
    </w:p>
    <w:p w:rsidR="00BC211D" w:rsidRDefault="00013BED" w:rsidP="00216341">
      <w:pPr>
        <w:pStyle w:val="Heading1"/>
      </w:pPr>
      <w:r>
        <w:br w:type="page"/>
      </w:r>
      <w:bookmarkStart w:id="223" w:name="_Toc206233610"/>
      <w:r w:rsidR="00BC211D">
        <w:lastRenderedPageBreak/>
        <w:t>Appendix – Development Tools Key Information</w:t>
      </w:r>
    </w:p>
    <w:p w:rsidR="00BC211D" w:rsidRDefault="00BC211D" w:rsidP="00BC211D">
      <w:r>
        <w:t>This Appendix provides a compendium of information regarding the tools and processes required to develop ValuWaste 4.  The primary elements of VW4 include:</w:t>
      </w:r>
    </w:p>
    <w:p w:rsidR="00BC211D" w:rsidRDefault="00BC211D" w:rsidP="00BC211D">
      <w:pPr>
        <w:numPr>
          <w:ilvl w:val="0"/>
          <w:numId w:val="115"/>
        </w:numPr>
      </w:pPr>
      <w:r>
        <w:t>ValuWaste Advantage 4 .NET</w:t>
      </w:r>
    </w:p>
    <w:p w:rsidR="00BC211D" w:rsidRDefault="00BC211D" w:rsidP="00BC211D">
      <w:pPr>
        <w:numPr>
          <w:ilvl w:val="1"/>
          <w:numId w:val="115"/>
        </w:numPr>
      </w:pPr>
      <w:r>
        <w:t>.NET Winforms application that is the primary tool for managing ValuWaste 4 databases.</w:t>
      </w:r>
    </w:p>
    <w:p w:rsidR="00BC211D" w:rsidRDefault="00BC211D" w:rsidP="00BC211D">
      <w:pPr>
        <w:numPr>
          <w:ilvl w:val="1"/>
          <w:numId w:val="115"/>
        </w:numPr>
      </w:pPr>
      <w:r>
        <w:t>Provides the primary reporting interfaces for analyzing and visualizing waste data, including the ability to create customized reports and report sequences.</w:t>
      </w:r>
    </w:p>
    <w:p w:rsidR="00BC211D" w:rsidRDefault="00BC211D" w:rsidP="00BC211D">
      <w:pPr>
        <w:numPr>
          <w:ilvl w:val="1"/>
          <w:numId w:val="115"/>
        </w:numPr>
      </w:pPr>
      <w:r>
        <w:t>Includes tools for helping track and manage the processes associated with ValuWaste.</w:t>
      </w:r>
    </w:p>
    <w:p w:rsidR="00BC211D" w:rsidRDefault="00BC211D" w:rsidP="00BC211D">
      <w:pPr>
        <w:numPr>
          <w:ilvl w:val="1"/>
          <w:numId w:val="115"/>
        </w:numPr>
      </w:pPr>
      <w:r>
        <w:t>Provides basic, user-friendly tools for managing the configuration of Trackers and system preferences.</w:t>
      </w:r>
    </w:p>
    <w:p w:rsidR="00584B88" w:rsidRDefault="00584B88" w:rsidP="00584B88">
      <w:pPr>
        <w:numPr>
          <w:ilvl w:val="0"/>
          <w:numId w:val="115"/>
        </w:numPr>
      </w:pPr>
      <w:r>
        <w:t>ValuWaste Advantage 4 Configurator</w:t>
      </w:r>
    </w:p>
    <w:p w:rsidR="00584B88" w:rsidRDefault="00584B88" w:rsidP="00584B88">
      <w:pPr>
        <w:numPr>
          <w:ilvl w:val="1"/>
          <w:numId w:val="115"/>
        </w:numPr>
      </w:pPr>
      <w:r>
        <w:t>Delphi Win32 forms application that is the primary tool for configuring ValuWaste 4 databases.</w:t>
      </w:r>
    </w:p>
    <w:p w:rsidR="00584B88" w:rsidRDefault="00584B88" w:rsidP="00584B88">
      <w:pPr>
        <w:numPr>
          <w:ilvl w:val="1"/>
          <w:numId w:val="115"/>
        </w:numPr>
      </w:pPr>
      <w:r>
        <w:t>Detailed ability to configure sites, types and Trackers.</w:t>
      </w:r>
    </w:p>
    <w:p w:rsidR="00584B88" w:rsidRDefault="00584B88" w:rsidP="00584B88">
      <w:pPr>
        <w:numPr>
          <w:ilvl w:val="0"/>
          <w:numId w:val="115"/>
        </w:numPr>
      </w:pPr>
      <w:r>
        <w:t>ValuWaste Tracker 4</w:t>
      </w:r>
    </w:p>
    <w:p w:rsidR="00584B88" w:rsidRDefault="00584B88" w:rsidP="00584B88">
      <w:pPr>
        <w:numPr>
          <w:ilvl w:val="1"/>
          <w:numId w:val="115"/>
        </w:numPr>
      </w:pPr>
      <w:r>
        <w:t>.NET Compact Framework Winforms application that runs on the ValuWaste Tracker hardware, under Windows CE 4/5.</w:t>
      </w:r>
    </w:p>
    <w:p w:rsidR="00933972" w:rsidRDefault="00933972" w:rsidP="00933972"/>
    <w:p w:rsidR="00933972" w:rsidRPr="0022170A" w:rsidRDefault="00933972" w:rsidP="00933972">
      <w:pPr>
        <w:pStyle w:val="Heading2"/>
      </w:pPr>
      <w:r w:rsidRPr="0022170A">
        <w:t>Basic Requirements</w:t>
      </w:r>
    </w:p>
    <w:p w:rsidR="00933972" w:rsidRDefault="00933972" w:rsidP="0022170A">
      <w:pPr>
        <w:pStyle w:val="Heading3"/>
      </w:pPr>
      <w:r>
        <w:t>MS Visual SourceSafe</w:t>
      </w:r>
    </w:p>
    <w:p w:rsidR="00933972" w:rsidRDefault="00933972" w:rsidP="00933972">
      <w:pPr>
        <w:numPr>
          <w:ilvl w:val="0"/>
          <w:numId w:val="115"/>
        </w:numPr>
      </w:pPr>
      <w:r>
        <w:t>MS Visual SourceSafe 8.0.50727.42, installed on server</w:t>
      </w:r>
    </w:p>
    <w:p w:rsidR="0022170A" w:rsidRDefault="0022170A" w:rsidP="0022170A">
      <w:pPr>
        <w:numPr>
          <w:ilvl w:val="1"/>
          <w:numId w:val="115"/>
        </w:numPr>
      </w:pPr>
      <w:r>
        <w:t>On LRS-SVR1, the share containing the source is \\lrs-svr1\LRS</w:t>
      </w:r>
    </w:p>
    <w:p w:rsidR="0022170A" w:rsidRDefault="0022170A" w:rsidP="0022170A">
      <w:pPr>
        <w:numPr>
          <w:ilvl w:val="0"/>
          <w:numId w:val="115"/>
        </w:numPr>
      </w:pPr>
      <w:r>
        <w:t>Map a drive on PCs to access.</w:t>
      </w:r>
    </w:p>
    <w:p w:rsidR="0022170A" w:rsidRPr="00933972" w:rsidRDefault="0022170A" w:rsidP="0022170A">
      <w:pPr>
        <w:numPr>
          <w:ilvl w:val="1"/>
          <w:numId w:val="115"/>
        </w:numPr>
      </w:pPr>
      <w:r>
        <w:t>on SAR-LRS1, Z: is mapped to \\lrs-svr1\LRS</w:t>
      </w:r>
    </w:p>
    <w:p w:rsidR="00933972" w:rsidRDefault="00933972" w:rsidP="00933972">
      <w:pPr>
        <w:numPr>
          <w:ilvl w:val="0"/>
          <w:numId w:val="115"/>
        </w:numPr>
      </w:pPr>
      <w:r>
        <w:t>Use VPN from external PCs to acce</w:t>
      </w:r>
      <w:r w:rsidR="0022170A">
        <w:t>ss, mapping drive similarly, but using IP address instead of server name.</w:t>
      </w:r>
    </w:p>
    <w:p w:rsidR="0022170A" w:rsidRDefault="0022170A" w:rsidP="0022170A">
      <w:pPr>
        <w:numPr>
          <w:ilvl w:val="1"/>
          <w:numId w:val="115"/>
        </w:numPr>
      </w:pPr>
      <w:r>
        <w:t>on SAR-P5, Z: is mapped to [ip address]\LRS</w:t>
      </w:r>
    </w:p>
    <w:p w:rsidR="0022170A" w:rsidRDefault="0022170A" w:rsidP="0022170A"/>
    <w:p w:rsidR="00933972" w:rsidRDefault="00933972" w:rsidP="00933972">
      <w:pPr>
        <w:pStyle w:val="Heading2"/>
      </w:pPr>
      <w:r>
        <w:t>ValuWaste Advantage 4 .NET</w:t>
      </w:r>
    </w:p>
    <w:p w:rsidR="00933972" w:rsidRDefault="00933972" w:rsidP="00933972">
      <w:pPr>
        <w:pStyle w:val="Heading3"/>
      </w:pPr>
      <w:r>
        <w:t>MS Visual Studio 2008 .NET</w:t>
      </w:r>
    </w:p>
    <w:p w:rsidR="00933972" w:rsidRDefault="00933972" w:rsidP="00933972">
      <w:r>
        <w:t>Install Visual Studio per normal installation.</w:t>
      </w:r>
    </w:p>
    <w:p w:rsidR="0022170A" w:rsidRDefault="0022170A" w:rsidP="0022170A">
      <w:pPr>
        <w:pStyle w:val="Heading3"/>
      </w:pPr>
      <w:r>
        <w:t>Developer Express DXperience</w:t>
      </w:r>
    </w:p>
    <w:p w:rsidR="0022170A" w:rsidRDefault="0022170A" w:rsidP="0022170A">
      <w:r>
        <w:t>Install DevExpress DXperience.</w:t>
      </w:r>
    </w:p>
    <w:p w:rsidR="0022170A" w:rsidRDefault="0022170A" w:rsidP="0022170A">
      <w:pPr>
        <w:numPr>
          <w:ilvl w:val="0"/>
          <w:numId w:val="135"/>
        </w:numPr>
      </w:pPr>
      <w:r>
        <w:t>Pre-08/25/09, version was 8.2.4</w:t>
      </w:r>
    </w:p>
    <w:p w:rsidR="0022170A" w:rsidRPr="0022170A" w:rsidRDefault="0022170A" w:rsidP="0022170A"/>
    <w:p w:rsidR="00510EE8" w:rsidRDefault="00BC211D" w:rsidP="00216341">
      <w:pPr>
        <w:pStyle w:val="Heading1"/>
      </w:pPr>
      <w:r>
        <w:br w:type="page"/>
      </w:r>
      <w:r w:rsidR="00510EE8">
        <w:lastRenderedPageBreak/>
        <w:t xml:space="preserve">Appendix – </w:t>
      </w:r>
      <w:r w:rsidR="00765DEE">
        <w:t xml:space="preserve">Product </w:t>
      </w:r>
      <w:r w:rsidR="00510EE8">
        <w:t>Release Checklist</w:t>
      </w:r>
    </w:p>
    <w:p w:rsidR="00765DEE" w:rsidRDefault="00765DEE" w:rsidP="00510EE8">
      <w:pPr>
        <w:pStyle w:val="Heading2"/>
      </w:pPr>
      <w:r>
        <w:t>Purpose</w:t>
      </w:r>
    </w:p>
    <w:p w:rsidR="00765DEE" w:rsidRDefault="00765DEE" w:rsidP="00765DEE">
      <w:r>
        <w:t>This document represents a perspective on VWA4 that is separate from and beyond the feature and buglist orientation that has driven the software development project thus far.  It discusses enterprise, product and process considerations, with a focused eye on customer experience.  Taking this broader perspective, practical issues such as documentation, product maintenance, version management, and of course release processes can be explored in depth.</w:t>
      </w:r>
    </w:p>
    <w:p w:rsidR="00765DEE" w:rsidRPr="00765DEE" w:rsidRDefault="00765DEE" w:rsidP="00765DEE">
      <w:r>
        <w:t>In general, we are trying to uplevel the professionalism and quality of the overall product in a variety of dimensions.  The winners of this effort will be customers and the stakeholders of LeanPath’s business, both of whom will reap greater value than the sum of the parts from looking at how it all fits together.</w:t>
      </w:r>
    </w:p>
    <w:p w:rsidR="00510EE8" w:rsidRDefault="00510EE8" w:rsidP="00510EE8">
      <w:pPr>
        <w:pStyle w:val="Heading2"/>
      </w:pPr>
      <w:r>
        <w:t>Overview/Considerations</w:t>
      </w:r>
    </w:p>
    <w:p w:rsidR="00510EE8" w:rsidRDefault="00510EE8" w:rsidP="00510EE8">
      <w:r>
        <w:t>T</w:t>
      </w:r>
      <w:r w:rsidR="00765DEE">
        <w:t>his document</w:t>
      </w:r>
    </w:p>
    <w:p w:rsidR="002F5D9C" w:rsidRDefault="002F5D9C" w:rsidP="002F5D9C">
      <w:pPr>
        <w:numPr>
          <w:ilvl w:val="0"/>
          <w:numId w:val="115"/>
        </w:numPr>
      </w:pPr>
      <w:smartTag w:uri="urn:schemas-microsoft-com:office:smarttags" w:element="place">
        <w:smartTag w:uri="urn:schemas-microsoft-com:office:smarttags" w:element="City">
          <w:r>
            <w:t>Enterprise</w:t>
          </w:r>
        </w:smartTag>
      </w:smartTag>
      <w:r>
        <w:t xml:space="preserve"> value</w:t>
      </w:r>
    </w:p>
    <w:p w:rsidR="00765DEE" w:rsidRDefault="00765DEE" w:rsidP="002F5D9C">
      <w:pPr>
        <w:numPr>
          <w:ilvl w:val="0"/>
          <w:numId w:val="115"/>
        </w:numPr>
      </w:pPr>
      <w:r>
        <w:t>Customer efficiency and effectiveness</w:t>
      </w:r>
    </w:p>
    <w:p w:rsidR="00765DEE" w:rsidRDefault="00765DEE" w:rsidP="002F5D9C">
      <w:pPr>
        <w:numPr>
          <w:ilvl w:val="0"/>
          <w:numId w:val="115"/>
        </w:numPr>
      </w:pPr>
      <w:r>
        <w:t>Customer Support efficiency and effectiveness</w:t>
      </w:r>
    </w:p>
    <w:p w:rsidR="00765DEE" w:rsidRDefault="008D4EAE" w:rsidP="002F5D9C">
      <w:pPr>
        <w:numPr>
          <w:ilvl w:val="0"/>
          <w:numId w:val="115"/>
        </w:numPr>
      </w:pPr>
      <w:r>
        <w:t>Product Upgrades and Deployment</w:t>
      </w:r>
    </w:p>
    <w:p w:rsidR="008D4EAE" w:rsidRDefault="008D4EAE" w:rsidP="002F5D9C">
      <w:pPr>
        <w:numPr>
          <w:ilvl w:val="0"/>
          <w:numId w:val="115"/>
        </w:numPr>
      </w:pPr>
      <w:r>
        <w:t>Disaster Recovery</w:t>
      </w:r>
    </w:p>
    <w:p w:rsidR="008D4EAE" w:rsidRDefault="008D4EAE" w:rsidP="002F5D9C">
      <w:pPr>
        <w:numPr>
          <w:ilvl w:val="0"/>
          <w:numId w:val="115"/>
        </w:numPr>
      </w:pPr>
      <w:r>
        <w:t>….</w:t>
      </w:r>
    </w:p>
    <w:p w:rsidR="00FF6A07" w:rsidRDefault="002F5D9C" w:rsidP="002F5D9C">
      <w:pPr>
        <w:pStyle w:val="Heading2"/>
        <w:numPr>
          <w:ilvl w:val="0"/>
          <w:numId w:val="0"/>
        </w:numPr>
      </w:pPr>
      <w:r>
        <w:t xml:space="preserve"> </w:t>
      </w:r>
      <w:r w:rsidR="00510EE8" w:rsidRPr="002F5D9C">
        <w:br w:type="page"/>
      </w:r>
      <w:r w:rsidR="00FF6A07">
        <w:lastRenderedPageBreak/>
        <w:t xml:space="preserve">Appendix 1 – Practices </w:t>
      </w:r>
    </w:p>
    <w:p w:rsidR="00FF6A07" w:rsidRDefault="00FF6A07" w:rsidP="00FF6A07">
      <w:pPr>
        <w:pStyle w:val="Heading2"/>
      </w:pPr>
      <w:r>
        <w:t>Database Design</w:t>
      </w:r>
    </w:p>
    <w:p w:rsidR="00FF6A07" w:rsidRDefault="00FF6A07" w:rsidP="00FF6A07">
      <w:pPr>
        <w:pStyle w:val="Heading3"/>
      </w:pPr>
      <w:r>
        <w:t>Default Values – Specify</w:t>
      </w:r>
    </w:p>
    <w:p w:rsidR="00FF6A07" w:rsidRDefault="00FF6A07" w:rsidP="00FF6A07">
      <w:r>
        <w:t>It is assumed that database defaults are used throughout.  This means that the database can in many cases be added to without affecting existing code, which if defaults were not used would be required to initialize records.</w:t>
      </w:r>
    </w:p>
    <w:p w:rsidR="00FF6A07" w:rsidRDefault="00FF6A07" w:rsidP="00FF6A07">
      <w:pPr>
        <w:pStyle w:val="Heading2"/>
      </w:pPr>
      <w:r>
        <w:t>Database Access</w:t>
      </w:r>
    </w:p>
    <w:p w:rsidR="00FF6A07" w:rsidRDefault="00FF6A07" w:rsidP="00FF6A07">
      <w:pPr>
        <w:pStyle w:val="Heading3"/>
      </w:pPr>
      <w:r>
        <w:t>Avoid ADOTable Controls</w:t>
      </w:r>
    </w:p>
    <w:p w:rsidR="00FF6A07" w:rsidRDefault="00FF6A07" w:rsidP="00FF6A07">
      <w:r>
        <w:t>ADOTable controls typically require the fields to be pre-specified before they can be accessed.  This means that if a table is modified, every ADOTable control accessing it must also be specified (or every section of code that initializes an ADOTable control must be modified).</w:t>
      </w:r>
    </w:p>
    <w:p w:rsidR="00FF6A07" w:rsidRPr="00FF6A07" w:rsidRDefault="00FF6A07" w:rsidP="00FF6A07">
      <w:r>
        <w:t>Instead, use SQL commands to retrieve the fields that you need.</w:t>
      </w:r>
    </w:p>
    <w:p w:rsidR="00216341" w:rsidRDefault="00216341" w:rsidP="00216341">
      <w:pPr>
        <w:pStyle w:val="Heading1"/>
      </w:pPr>
      <w:r>
        <w:t>Appendix</w:t>
      </w:r>
      <w:r w:rsidR="00FF6A07">
        <w:t xml:space="preserve"> 2</w:t>
      </w:r>
      <w:r w:rsidR="00013BED">
        <w:t xml:space="preserve"> – New/Modified Requirements Mop-up</w:t>
      </w:r>
      <w:bookmarkEnd w:id="223"/>
    </w:p>
    <w:p w:rsidR="00013BED" w:rsidRDefault="00013BED" w:rsidP="00013BED">
      <w:r>
        <w:t>This chapter collects requirements that have emerged recently, which need to be integrated into existing code, or existing detailed requirements.  These are items that if not collected and handled carefully would be overlooked.</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888"/>
        <w:gridCol w:w="990"/>
        <w:gridCol w:w="4770"/>
      </w:tblGrid>
      <w:tr w:rsidR="00765A5F" w:rsidRPr="00062D9B" w:rsidTr="00765A5F">
        <w:tc>
          <w:tcPr>
            <w:tcW w:w="3888" w:type="dxa"/>
            <w:tcBorders>
              <w:bottom w:val="single" w:sz="4" w:space="0" w:color="auto"/>
            </w:tcBorders>
            <w:shd w:val="clear" w:color="auto" w:fill="E0E0E0"/>
          </w:tcPr>
          <w:p w:rsidR="00765A5F" w:rsidRPr="00062D9B" w:rsidRDefault="00765A5F" w:rsidP="00013BED">
            <w:pPr>
              <w:spacing w:before="0" w:after="0"/>
              <w:rPr>
                <w:b/>
                <w:sz w:val="24"/>
              </w:rPr>
            </w:pPr>
            <w:r w:rsidRPr="00062D9B">
              <w:rPr>
                <w:b/>
                <w:sz w:val="24"/>
              </w:rPr>
              <w:t>Requirements</w:t>
            </w:r>
          </w:p>
        </w:tc>
        <w:tc>
          <w:tcPr>
            <w:tcW w:w="990" w:type="dxa"/>
            <w:tcBorders>
              <w:bottom w:val="single" w:sz="4" w:space="0" w:color="auto"/>
            </w:tcBorders>
            <w:shd w:val="clear" w:color="auto" w:fill="E0E0E0"/>
          </w:tcPr>
          <w:p w:rsidR="00765A5F" w:rsidRPr="00062D9B" w:rsidRDefault="00765A5F" w:rsidP="00013BED">
            <w:pPr>
              <w:spacing w:before="0" w:after="0"/>
              <w:rPr>
                <w:b/>
                <w:sz w:val="24"/>
              </w:rPr>
            </w:pPr>
            <w:r>
              <w:rPr>
                <w:b/>
                <w:sz w:val="24"/>
              </w:rPr>
              <w:t>Status</w:t>
            </w:r>
          </w:p>
        </w:tc>
        <w:tc>
          <w:tcPr>
            <w:tcW w:w="4770" w:type="dxa"/>
            <w:tcBorders>
              <w:bottom w:val="single" w:sz="4" w:space="0" w:color="auto"/>
            </w:tcBorders>
            <w:shd w:val="clear" w:color="auto" w:fill="E0E0E0"/>
          </w:tcPr>
          <w:p w:rsidR="00765A5F" w:rsidRPr="00062D9B" w:rsidRDefault="00765A5F" w:rsidP="00013BED">
            <w:pPr>
              <w:spacing w:before="0" w:after="0"/>
              <w:rPr>
                <w:b/>
                <w:sz w:val="24"/>
              </w:rPr>
            </w:pPr>
            <w:r w:rsidRPr="00062D9B">
              <w:rPr>
                <w:b/>
                <w:sz w:val="24"/>
              </w:rPr>
              <w:t>Notes / Implications</w:t>
            </w:r>
          </w:p>
        </w:tc>
      </w:tr>
      <w:tr w:rsidR="00765A5F" w:rsidTr="00765A5F">
        <w:tc>
          <w:tcPr>
            <w:tcW w:w="3888" w:type="dxa"/>
            <w:shd w:val="clear" w:color="auto" w:fill="F3F3F3"/>
          </w:tcPr>
          <w:p w:rsidR="00765A5F" w:rsidRDefault="00765A5F" w:rsidP="004460F0">
            <w:pPr>
              <w:numPr>
                <w:ilvl w:val="0"/>
                <w:numId w:val="54"/>
              </w:numPr>
              <w:spacing w:before="0" w:after="0"/>
            </w:pPr>
            <w:r>
              <w:t>Volume to weight conversion factors (VWT4.NET)</w:t>
            </w:r>
          </w:p>
        </w:tc>
        <w:tc>
          <w:tcPr>
            <w:tcW w:w="990" w:type="dxa"/>
            <w:shd w:val="clear" w:color="auto" w:fill="F3F3F3"/>
          </w:tcPr>
          <w:p w:rsidR="00765A5F" w:rsidRPr="000D3558" w:rsidRDefault="00765A5F" w:rsidP="004460F0"/>
        </w:tc>
        <w:tc>
          <w:tcPr>
            <w:tcW w:w="4770" w:type="dxa"/>
            <w:shd w:val="clear" w:color="auto" w:fill="F3F3F3"/>
          </w:tcPr>
          <w:p w:rsidR="00765A5F" w:rsidRPr="000D3558" w:rsidRDefault="00765A5F" w:rsidP="004460F0"/>
        </w:tc>
      </w:tr>
      <w:tr w:rsidR="00360A0C" w:rsidRPr="00360A0C" w:rsidTr="00765A5F">
        <w:tc>
          <w:tcPr>
            <w:tcW w:w="3888" w:type="dxa"/>
            <w:tcBorders>
              <w:bottom w:val="single" w:sz="4" w:space="0" w:color="auto"/>
            </w:tcBorders>
          </w:tcPr>
          <w:p w:rsidR="00360A0C" w:rsidRPr="00360A0C" w:rsidRDefault="00360A0C" w:rsidP="004460F0">
            <w:pPr>
              <w:numPr>
                <w:ilvl w:val="1"/>
                <w:numId w:val="54"/>
              </w:numPr>
              <w:tabs>
                <w:tab w:val="left" w:pos="450"/>
              </w:tabs>
              <w:spacing w:before="0" w:after="0"/>
              <w:rPr>
                <w:color w:val="008000"/>
              </w:rPr>
            </w:pPr>
            <w:r w:rsidRPr="00360A0C">
              <w:rPr>
                <w:color w:val="008000"/>
              </w:rPr>
              <w:t>Main waste loop option</w:t>
            </w:r>
          </w:p>
        </w:tc>
        <w:tc>
          <w:tcPr>
            <w:tcW w:w="990" w:type="dxa"/>
            <w:tcBorders>
              <w:bottom w:val="single" w:sz="4" w:space="0" w:color="auto"/>
            </w:tcBorders>
          </w:tcPr>
          <w:p w:rsidR="00360A0C" w:rsidRPr="00360A0C" w:rsidRDefault="00360A0C" w:rsidP="00360A0C">
            <w:pPr>
              <w:spacing w:before="0" w:after="0"/>
              <w:rPr>
                <w:color w:val="008000"/>
              </w:rPr>
            </w:pPr>
            <w:r w:rsidRPr="00360A0C">
              <w:rPr>
                <w:color w:val="008000"/>
              </w:rPr>
              <w:t>DONE</w:t>
            </w:r>
          </w:p>
        </w:tc>
        <w:tc>
          <w:tcPr>
            <w:tcW w:w="4770" w:type="dxa"/>
            <w:tcBorders>
              <w:bottom w:val="single" w:sz="4" w:space="0" w:color="auto"/>
            </w:tcBorders>
          </w:tcPr>
          <w:p w:rsidR="00360A0C" w:rsidRPr="00360A0C" w:rsidRDefault="00360A0C" w:rsidP="004460F0">
            <w:pPr>
              <w:numPr>
                <w:ilvl w:val="0"/>
                <w:numId w:val="7"/>
              </w:numPr>
              <w:spacing w:before="0" w:after="0"/>
              <w:rPr>
                <w:color w:val="008000"/>
              </w:rPr>
            </w:pPr>
            <w:r w:rsidRPr="00360A0C">
              <w:rPr>
                <w:color w:val="008000"/>
              </w:rPr>
              <w:t>If the volume to weight feature is enabled and there is no weight on the scale, then the option to enter a volume (rather than weight) in specified units (e.g. gallons) is presented.</w:t>
            </w:r>
          </w:p>
          <w:p w:rsidR="00360A0C" w:rsidRPr="00360A0C" w:rsidRDefault="00360A0C" w:rsidP="004460F0">
            <w:pPr>
              <w:numPr>
                <w:ilvl w:val="0"/>
                <w:numId w:val="7"/>
              </w:numPr>
              <w:spacing w:before="0" w:after="0"/>
              <w:rPr>
                <w:color w:val="008000"/>
              </w:rPr>
            </w:pPr>
            <w:r w:rsidRPr="00360A0C">
              <w:rPr>
                <w:color w:val="008000"/>
              </w:rPr>
              <w:t xml:space="preserve">This allows another form of manual data entry where all individual type selections can be made as normal, but the amount of weight can be entered as a volume which in turn is converted to weight. </w:t>
            </w:r>
          </w:p>
          <w:p w:rsidR="00360A0C" w:rsidRPr="00360A0C" w:rsidRDefault="00360A0C" w:rsidP="004460F0">
            <w:pPr>
              <w:numPr>
                <w:ilvl w:val="0"/>
                <w:numId w:val="7"/>
              </w:numPr>
              <w:spacing w:before="0" w:after="0"/>
              <w:rPr>
                <w:color w:val="008000"/>
              </w:rPr>
            </w:pPr>
            <w:r w:rsidRPr="00360A0C">
              <w:rPr>
                <w:color w:val="008000"/>
              </w:rPr>
              <w:t>If the volume to weight conversion factor is 0 for a selected food type, then the option to enter volume is not presented even if it is globally enabled.</w:t>
            </w:r>
          </w:p>
          <w:p w:rsidR="00360A0C" w:rsidRPr="00360A0C" w:rsidRDefault="00360A0C" w:rsidP="004460F0">
            <w:pPr>
              <w:numPr>
                <w:ilvl w:val="0"/>
                <w:numId w:val="7"/>
              </w:numPr>
              <w:spacing w:before="0" w:after="0"/>
              <w:rPr>
                <w:color w:val="008000"/>
              </w:rPr>
            </w:pPr>
            <w:r w:rsidRPr="00360A0C">
              <w:rPr>
                <w:color w:val="008000"/>
              </w:rPr>
              <w:t>Control VWT option and weight factors through configuration</w:t>
            </w:r>
          </w:p>
          <w:p w:rsidR="00360A0C" w:rsidRPr="00360A0C" w:rsidRDefault="00360A0C" w:rsidP="004460F0">
            <w:pPr>
              <w:numPr>
                <w:ilvl w:val="1"/>
                <w:numId w:val="7"/>
              </w:numPr>
              <w:spacing w:before="0" w:after="0"/>
              <w:rPr>
                <w:color w:val="008000"/>
              </w:rPr>
            </w:pPr>
            <w:r w:rsidRPr="00360A0C">
              <w:rPr>
                <w:color w:val="008000"/>
              </w:rPr>
              <w:t>Add to config file import</w:t>
            </w:r>
          </w:p>
        </w:tc>
      </w:tr>
      <w:tr w:rsidR="00360A0C" w:rsidTr="00765A5F">
        <w:tc>
          <w:tcPr>
            <w:tcW w:w="3888" w:type="dxa"/>
            <w:shd w:val="clear" w:color="auto" w:fill="F3F3F3"/>
          </w:tcPr>
          <w:p w:rsidR="00360A0C" w:rsidRDefault="00360A0C" w:rsidP="008F3500">
            <w:pPr>
              <w:numPr>
                <w:ilvl w:val="0"/>
                <w:numId w:val="54"/>
              </w:numPr>
              <w:spacing w:before="0" w:after="0"/>
            </w:pPr>
            <w:r>
              <w:t>Volume to weight conversion factors (VWA</w:t>
            </w:r>
            <w:r w:rsidR="0058083C">
              <w:t>4</w:t>
            </w:r>
            <w:r>
              <w:t>.Delphi, VWA4.NET)</w:t>
            </w:r>
          </w:p>
        </w:tc>
        <w:tc>
          <w:tcPr>
            <w:tcW w:w="990" w:type="dxa"/>
            <w:shd w:val="clear" w:color="auto" w:fill="F3F3F3"/>
          </w:tcPr>
          <w:p w:rsidR="00360A0C" w:rsidRPr="000D3558" w:rsidRDefault="00360A0C" w:rsidP="00765A5F"/>
        </w:tc>
        <w:tc>
          <w:tcPr>
            <w:tcW w:w="4770" w:type="dxa"/>
            <w:shd w:val="clear" w:color="auto" w:fill="F3F3F3"/>
          </w:tcPr>
          <w:p w:rsidR="00360A0C" w:rsidRPr="000D3558" w:rsidRDefault="00360A0C" w:rsidP="008F3500"/>
        </w:tc>
      </w:tr>
      <w:tr w:rsidR="00360A0C" w:rsidRPr="00A9447B" w:rsidTr="00765A5F">
        <w:tc>
          <w:tcPr>
            <w:tcW w:w="3888" w:type="dxa"/>
            <w:tcBorders>
              <w:bottom w:val="single" w:sz="4" w:space="0" w:color="auto"/>
            </w:tcBorders>
          </w:tcPr>
          <w:p w:rsidR="00360A0C" w:rsidRPr="00A9447B" w:rsidRDefault="00360A0C" w:rsidP="004460F0">
            <w:pPr>
              <w:numPr>
                <w:ilvl w:val="1"/>
                <w:numId w:val="54"/>
              </w:numPr>
              <w:tabs>
                <w:tab w:val="left" w:pos="450"/>
              </w:tabs>
              <w:spacing w:before="0" w:after="0"/>
              <w:rPr>
                <w:color w:val="008000"/>
              </w:rPr>
            </w:pPr>
            <w:r w:rsidRPr="00A9447B">
              <w:rPr>
                <w:color w:val="008000"/>
              </w:rPr>
              <w:t>Main waste loop option</w:t>
            </w:r>
          </w:p>
        </w:tc>
        <w:tc>
          <w:tcPr>
            <w:tcW w:w="990" w:type="dxa"/>
            <w:tcBorders>
              <w:bottom w:val="single" w:sz="4" w:space="0" w:color="auto"/>
            </w:tcBorders>
          </w:tcPr>
          <w:p w:rsidR="00360A0C" w:rsidRPr="00A9447B" w:rsidRDefault="00360A0C" w:rsidP="00765A5F">
            <w:pPr>
              <w:spacing w:before="0" w:after="0"/>
              <w:rPr>
                <w:color w:val="008000"/>
              </w:rPr>
            </w:pPr>
            <w:r w:rsidRPr="00A9447B">
              <w:rPr>
                <w:color w:val="008000"/>
              </w:rPr>
              <w:t>DONE</w:t>
            </w:r>
          </w:p>
        </w:tc>
        <w:tc>
          <w:tcPr>
            <w:tcW w:w="4770" w:type="dxa"/>
            <w:tcBorders>
              <w:bottom w:val="single" w:sz="4" w:space="0" w:color="auto"/>
            </w:tcBorders>
          </w:tcPr>
          <w:p w:rsidR="00360A0C" w:rsidRPr="00A9447B" w:rsidRDefault="00360A0C" w:rsidP="004460F0">
            <w:pPr>
              <w:numPr>
                <w:ilvl w:val="0"/>
                <w:numId w:val="7"/>
              </w:numPr>
              <w:spacing w:before="0" w:after="0"/>
              <w:rPr>
                <w:color w:val="008000"/>
              </w:rPr>
            </w:pPr>
            <w:r w:rsidRPr="00A9447B">
              <w:rPr>
                <w:color w:val="008000"/>
              </w:rPr>
              <w:t>Control VWT through configuration</w:t>
            </w:r>
          </w:p>
          <w:p w:rsidR="00360A0C" w:rsidRPr="00A9447B" w:rsidRDefault="00360A0C" w:rsidP="004460F0">
            <w:pPr>
              <w:numPr>
                <w:ilvl w:val="1"/>
                <w:numId w:val="7"/>
              </w:numPr>
              <w:spacing w:before="0" w:after="0"/>
              <w:rPr>
                <w:color w:val="008000"/>
              </w:rPr>
            </w:pPr>
            <w:r w:rsidRPr="00A9447B">
              <w:rPr>
                <w:color w:val="008000"/>
              </w:rPr>
              <w:t>Add to config file export</w:t>
            </w:r>
          </w:p>
        </w:tc>
      </w:tr>
      <w:tr w:rsidR="00360A0C" w:rsidRPr="00BD1689" w:rsidTr="00A9447B">
        <w:tc>
          <w:tcPr>
            <w:tcW w:w="3888" w:type="dxa"/>
            <w:tcBorders>
              <w:bottom w:val="single" w:sz="4" w:space="0" w:color="auto"/>
            </w:tcBorders>
          </w:tcPr>
          <w:p w:rsidR="00360A0C" w:rsidRPr="00BD1689" w:rsidRDefault="00360A0C" w:rsidP="00A9447B">
            <w:pPr>
              <w:numPr>
                <w:ilvl w:val="1"/>
                <w:numId w:val="54"/>
              </w:numPr>
              <w:tabs>
                <w:tab w:val="left" w:pos="450"/>
              </w:tabs>
              <w:spacing w:before="0" w:after="0"/>
              <w:rPr>
                <w:color w:val="008000"/>
              </w:rPr>
            </w:pPr>
            <w:r w:rsidRPr="00BD1689">
              <w:rPr>
                <w:color w:val="008000"/>
              </w:rPr>
              <w:t>Main waste loop option</w:t>
            </w:r>
          </w:p>
        </w:tc>
        <w:tc>
          <w:tcPr>
            <w:tcW w:w="990" w:type="dxa"/>
            <w:tcBorders>
              <w:bottom w:val="single" w:sz="4" w:space="0" w:color="auto"/>
            </w:tcBorders>
          </w:tcPr>
          <w:p w:rsidR="00360A0C" w:rsidRPr="00BD1689" w:rsidRDefault="00360A0C" w:rsidP="00A9447B">
            <w:pPr>
              <w:spacing w:before="0" w:after="0"/>
              <w:rPr>
                <w:color w:val="008000"/>
              </w:rPr>
            </w:pPr>
            <w:r w:rsidRPr="00BD1689">
              <w:rPr>
                <w:color w:val="008000"/>
              </w:rPr>
              <w:t>DONE</w:t>
            </w:r>
          </w:p>
        </w:tc>
        <w:tc>
          <w:tcPr>
            <w:tcW w:w="4770" w:type="dxa"/>
            <w:tcBorders>
              <w:bottom w:val="single" w:sz="4" w:space="0" w:color="auto"/>
            </w:tcBorders>
          </w:tcPr>
          <w:p w:rsidR="00360A0C" w:rsidRPr="00BD1689" w:rsidRDefault="00360A0C" w:rsidP="00A9447B">
            <w:pPr>
              <w:numPr>
                <w:ilvl w:val="0"/>
                <w:numId w:val="7"/>
              </w:numPr>
              <w:spacing w:before="0" w:after="0"/>
              <w:rPr>
                <w:color w:val="008000"/>
              </w:rPr>
            </w:pPr>
            <w:r w:rsidRPr="00BD1689">
              <w:rPr>
                <w:color w:val="008000"/>
              </w:rPr>
              <w:t>Add checkbox onto Tracker configuration screen that enables/disables Volume oriented ma</w:t>
            </w:r>
            <w:r>
              <w:rPr>
                <w:color w:val="008000"/>
              </w:rPr>
              <w:t>nual data entry on zero weight.</w:t>
            </w:r>
          </w:p>
        </w:tc>
      </w:tr>
      <w:tr w:rsidR="00360A0C" w:rsidRPr="00A9447B" w:rsidTr="00A9447B">
        <w:tc>
          <w:tcPr>
            <w:tcW w:w="3888" w:type="dxa"/>
            <w:tcBorders>
              <w:bottom w:val="single" w:sz="4" w:space="0" w:color="auto"/>
            </w:tcBorders>
          </w:tcPr>
          <w:p w:rsidR="00360A0C" w:rsidRPr="00A9447B" w:rsidRDefault="00360A0C" w:rsidP="00A9447B">
            <w:pPr>
              <w:numPr>
                <w:ilvl w:val="1"/>
                <w:numId w:val="54"/>
              </w:numPr>
              <w:tabs>
                <w:tab w:val="left" w:pos="450"/>
              </w:tabs>
              <w:spacing w:before="0" w:after="0"/>
              <w:rPr>
                <w:color w:val="008000"/>
              </w:rPr>
            </w:pPr>
            <w:r w:rsidRPr="00A9447B">
              <w:rPr>
                <w:color w:val="008000"/>
              </w:rPr>
              <w:lastRenderedPageBreak/>
              <w:t>Food type volume to weight conversion factors</w:t>
            </w:r>
          </w:p>
        </w:tc>
        <w:tc>
          <w:tcPr>
            <w:tcW w:w="990" w:type="dxa"/>
            <w:tcBorders>
              <w:bottom w:val="single" w:sz="4" w:space="0" w:color="auto"/>
            </w:tcBorders>
          </w:tcPr>
          <w:p w:rsidR="00360A0C" w:rsidRPr="00A9447B" w:rsidRDefault="00360A0C" w:rsidP="00A9447B">
            <w:pPr>
              <w:spacing w:before="0" w:after="0"/>
              <w:rPr>
                <w:color w:val="008000"/>
              </w:rPr>
            </w:pPr>
            <w:r w:rsidRPr="00BD1689">
              <w:rPr>
                <w:color w:val="008000"/>
              </w:rPr>
              <w:t>DONE</w:t>
            </w:r>
          </w:p>
        </w:tc>
        <w:tc>
          <w:tcPr>
            <w:tcW w:w="4770" w:type="dxa"/>
            <w:tcBorders>
              <w:bottom w:val="single" w:sz="4" w:space="0" w:color="auto"/>
            </w:tcBorders>
          </w:tcPr>
          <w:p w:rsidR="00360A0C" w:rsidRPr="00A9447B" w:rsidRDefault="00360A0C" w:rsidP="00A9447B">
            <w:pPr>
              <w:numPr>
                <w:ilvl w:val="0"/>
                <w:numId w:val="7"/>
              </w:numPr>
              <w:spacing w:before="0" w:after="0"/>
              <w:rPr>
                <w:color w:val="008000"/>
              </w:rPr>
            </w:pPr>
            <w:r w:rsidRPr="00A9447B">
              <w:rPr>
                <w:color w:val="008000"/>
              </w:rPr>
              <w:t xml:space="preserve">Add a column to the food type that contains the factor for converting volume to a standard weight factor that will also be attached to containers.  </w:t>
            </w:r>
          </w:p>
          <w:p w:rsidR="00360A0C" w:rsidRPr="00A9447B" w:rsidRDefault="00360A0C" w:rsidP="00A9447B">
            <w:pPr>
              <w:numPr>
                <w:ilvl w:val="0"/>
                <w:numId w:val="7"/>
              </w:numPr>
              <w:spacing w:before="0" w:after="0"/>
              <w:rPr>
                <w:color w:val="008000"/>
              </w:rPr>
            </w:pPr>
            <w:r w:rsidRPr="00A9447B">
              <w:rPr>
                <w:color w:val="008000"/>
              </w:rPr>
              <w:t>If the volume to weight conversion factor is 0 for a selected food type, then the option to enter volume will not be presented even if it is globally enabled.</w:t>
            </w:r>
          </w:p>
        </w:tc>
      </w:tr>
      <w:tr w:rsidR="00360A0C" w:rsidRPr="00A9447B" w:rsidTr="00A9447B">
        <w:tc>
          <w:tcPr>
            <w:tcW w:w="3888" w:type="dxa"/>
            <w:tcBorders>
              <w:bottom w:val="single" w:sz="4" w:space="0" w:color="auto"/>
            </w:tcBorders>
          </w:tcPr>
          <w:p w:rsidR="00360A0C" w:rsidRPr="00A9447B" w:rsidRDefault="00360A0C" w:rsidP="00A9447B">
            <w:pPr>
              <w:numPr>
                <w:ilvl w:val="1"/>
                <w:numId w:val="54"/>
              </w:numPr>
              <w:tabs>
                <w:tab w:val="left" w:pos="450"/>
              </w:tabs>
              <w:spacing w:before="0" w:after="0"/>
              <w:rPr>
                <w:color w:val="008000"/>
              </w:rPr>
            </w:pPr>
            <w:r w:rsidRPr="00A9447B">
              <w:rPr>
                <w:color w:val="008000"/>
              </w:rPr>
              <w:t>Add container type volume per container factor</w:t>
            </w:r>
          </w:p>
        </w:tc>
        <w:tc>
          <w:tcPr>
            <w:tcW w:w="990" w:type="dxa"/>
            <w:tcBorders>
              <w:bottom w:val="single" w:sz="4" w:space="0" w:color="auto"/>
            </w:tcBorders>
          </w:tcPr>
          <w:p w:rsidR="00360A0C" w:rsidRPr="00A9447B" w:rsidRDefault="00360A0C" w:rsidP="00A9447B">
            <w:pPr>
              <w:spacing w:before="0" w:after="0"/>
              <w:rPr>
                <w:color w:val="008000"/>
              </w:rPr>
            </w:pPr>
            <w:r w:rsidRPr="00BD1689">
              <w:rPr>
                <w:color w:val="008000"/>
              </w:rPr>
              <w:t>DONE</w:t>
            </w:r>
          </w:p>
        </w:tc>
        <w:tc>
          <w:tcPr>
            <w:tcW w:w="4770" w:type="dxa"/>
            <w:tcBorders>
              <w:bottom w:val="single" w:sz="4" w:space="0" w:color="auto"/>
            </w:tcBorders>
          </w:tcPr>
          <w:p w:rsidR="00360A0C" w:rsidRPr="00A9447B" w:rsidRDefault="00360A0C" w:rsidP="00A9447B">
            <w:pPr>
              <w:numPr>
                <w:ilvl w:val="0"/>
                <w:numId w:val="7"/>
              </w:numPr>
              <w:spacing w:before="0" w:after="0"/>
              <w:rPr>
                <w:color w:val="008000"/>
              </w:rPr>
            </w:pPr>
          </w:p>
        </w:tc>
      </w:tr>
      <w:tr w:rsidR="00360A0C" w:rsidTr="00765A5F">
        <w:tc>
          <w:tcPr>
            <w:tcW w:w="3888" w:type="dxa"/>
            <w:shd w:val="clear" w:color="auto" w:fill="F3F3F3"/>
          </w:tcPr>
          <w:p w:rsidR="00360A0C" w:rsidRDefault="00360A0C" w:rsidP="0028205C">
            <w:pPr>
              <w:numPr>
                <w:ilvl w:val="0"/>
                <w:numId w:val="54"/>
              </w:numPr>
              <w:spacing w:before="0" w:after="0"/>
            </w:pPr>
            <w:r>
              <w:t>Catering (VWA</w:t>
            </w:r>
            <w:r w:rsidR="0058083C">
              <w:t>4</w:t>
            </w:r>
            <w:r>
              <w:t>.Delphi, VWA4.NET)</w:t>
            </w:r>
          </w:p>
        </w:tc>
        <w:tc>
          <w:tcPr>
            <w:tcW w:w="990" w:type="dxa"/>
            <w:shd w:val="clear" w:color="auto" w:fill="F3F3F3"/>
          </w:tcPr>
          <w:p w:rsidR="00360A0C" w:rsidRPr="000D3558" w:rsidRDefault="00360A0C" w:rsidP="00765A5F"/>
        </w:tc>
        <w:tc>
          <w:tcPr>
            <w:tcW w:w="4770" w:type="dxa"/>
            <w:shd w:val="clear" w:color="auto" w:fill="F3F3F3"/>
          </w:tcPr>
          <w:p w:rsidR="00360A0C" w:rsidRPr="000D3558" w:rsidRDefault="00360A0C" w:rsidP="0028205C"/>
        </w:tc>
      </w:tr>
      <w:tr w:rsidR="00360A0C" w:rsidRPr="00987C56" w:rsidTr="00765A5F">
        <w:tc>
          <w:tcPr>
            <w:tcW w:w="3888" w:type="dxa"/>
            <w:tcBorders>
              <w:bottom w:val="single" w:sz="4" w:space="0" w:color="auto"/>
            </w:tcBorders>
          </w:tcPr>
          <w:p w:rsidR="00360A0C" w:rsidRPr="00987C56" w:rsidRDefault="00360A0C" w:rsidP="0028205C">
            <w:pPr>
              <w:numPr>
                <w:ilvl w:val="1"/>
                <w:numId w:val="54"/>
              </w:numPr>
              <w:tabs>
                <w:tab w:val="left" w:pos="450"/>
              </w:tabs>
              <w:spacing w:before="0" w:after="0"/>
              <w:rPr>
                <w:color w:val="008000"/>
              </w:rPr>
            </w:pPr>
            <w:r w:rsidRPr="00987C56">
              <w:rPr>
                <w:color w:val="008000"/>
              </w:rPr>
              <w:t>Number of guests</w:t>
            </w:r>
          </w:p>
        </w:tc>
        <w:tc>
          <w:tcPr>
            <w:tcW w:w="990" w:type="dxa"/>
            <w:tcBorders>
              <w:bottom w:val="single" w:sz="4" w:space="0" w:color="auto"/>
            </w:tcBorders>
          </w:tcPr>
          <w:p w:rsidR="00360A0C" w:rsidRPr="00987C56" w:rsidRDefault="00360A0C" w:rsidP="00765A5F">
            <w:pPr>
              <w:spacing w:before="0" w:after="0"/>
              <w:rPr>
                <w:color w:val="008000"/>
              </w:rPr>
            </w:pPr>
            <w:r w:rsidRPr="00987C56">
              <w:rPr>
                <w:color w:val="008000"/>
              </w:rPr>
              <w:t>DONE</w:t>
            </w:r>
          </w:p>
        </w:tc>
        <w:tc>
          <w:tcPr>
            <w:tcW w:w="4770" w:type="dxa"/>
            <w:tcBorders>
              <w:bottom w:val="single" w:sz="4" w:space="0" w:color="auto"/>
            </w:tcBorders>
          </w:tcPr>
          <w:p w:rsidR="00360A0C" w:rsidRPr="00987C56" w:rsidRDefault="00360A0C" w:rsidP="0028205C">
            <w:pPr>
              <w:numPr>
                <w:ilvl w:val="0"/>
                <w:numId w:val="7"/>
              </w:numPr>
              <w:spacing w:before="0" w:after="0"/>
              <w:rPr>
                <w:color w:val="008000"/>
              </w:rPr>
            </w:pPr>
            <w:r w:rsidRPr="00987C56">
              <w:rPr>
                <w:color w:val="008000"/>
              </w:rPr>
              <w:t>(database) EO type table needs to get a new column – number of guests (guest count)</w:t>
            </w:r>
          </w:p>
          <w:p w:rsidR="00360A0C" w:rsidRPr="00987C56" w:rsidRDefault="00360A0C" w:rsidP="0028205C">
            <w:pPr>
              <w:numPr>
                <w:ilvl w:val="0"/>
                <w:numId w:val="7"/>
              </w:numPr>
              <w:spacing w:before="0" w:after="0"/>
              <w:rPr>
                <w:color w:val="008000"/>
              </w:rPr>
            </w:pPr>
            <w:r w:rsidRPr="00987C56">
              <w:rPr>
                <w:color w:val="008000"/>
              </w:rPr>
              <w:t>(VWA.Delphi ) Add guestcount to Event Order Type manager.</w:t>
            </w:r>
          </w:p>
        </w:tc>
      </w:tr>
      <w:tr w:rsidR="00360A0C" w:rsidRPr="00987C56" w:rsidTr="00765A5F">
        <w:tc>
          <w:tcPr>
            <w:tcW w:w="3888" w:type="dxa"/>
            <w:tcBorders>
              <w:bottom w:val="single" w:sz="4" w:space="0" w:color="auto"/>
            </w:tcBorders>
          </w:tcPr>
          <w:p w:rsidR="00360A0C" w:rsidRPr="00987C56" w:rsidRDefault="00360A0C" w:rsidP="00FF47E3">
            <w:pPr>
              <w:numPr>
                <w:ilvl w:val="1"/>
                <w:numId w:val="54"/>
              </w:numPr>
              <w:tabs>
                <w:tab w:val="left" w:pos="450"/>
              </w:tabs>
              <w:spacing w:before="0" w:after="0"/>
              <w:rPr>
                <w:color w:val="008000"/>
              </w:rPr>
            </w:pPr>
            <w:r w:rsidRPr="00987C56">
              <w:rPr>
                <w:color w:val="008000"/>
              </w:rPr>
              <w:t>Male/Female % of guests</w:t>
            </w:r>
          </w:p>
        </w:tc>
        <w:tc>
          <w:tcPr>
            <w:tcW w:w="990" w:type="dxa"/>
            <w:tcBorders>
              <w:bottom w:val="single" w:sz="4" w:space="0" w:color="auto"/>
            </w:tcBorders>
          </w:tcPr>
          <w:p w:rsidR="00360A0C" w:rsidRPr="00987C56" w:rsidRDefault="00360A0C" w:rsidP="00765A5F">
            <w:pPr>
              <w:spacing w:before="0" w:after="0"/>
              <w:rPr>
                <w:color w:val="008000"/>
              </w:rPr>
            </w:pPr>
            <w:r w:rsidRPr="00987C56">
              <w:rPr>
                <w:color w:val="008000"/>
              </w:rPr>
              <w:t>DONE</w:t>
            </w:r>
          </w:p>
        </w:tc>
        <w:tc>
          <w:tcPr>
            <w:tcW w:w="4770" w:type="dxa"/>
            <w:tcBorders>
              <w:bottom w:val="single" w:sz="4" w:space="0" w:color="auto"/>
            </w:tcBorders>
          </w:tcPr>
          <w:p w:rsidR="00360A0C" w:rsidRPr="00987C56" w:rsidRDefault="00360A0C" w:rsidP="00FF47E3">
            <w:pPr>
              <w:numPr>
                <w:ilvl w:val="0"/>
                <w:numId w:val="7"/>
              </w:numPr>
              <w:spacing w:before="0" w:after="0"/>
              <w:rPr>
                <w:color w:val="008000"/>
              </w:rPr>
            </w:pPr>
            <w:r w:rsidRPr="00987C56">
              <w:rPr>
                <w:color w:val="008000"/>
              </w:rPr>
              <w:t>(database) EO type table needs to get a new column – M/F % of guests.</w:t>
            </w:r>
          </w:p>
          <w:p w:rsidR="00360A0C" w:rsidRPr="00987C56" w:rsidRDefault="00360A0C" w:rsidP="00FF47E3">
            <w:pPr>
              <w:numPr>
                <w:ilvl w:val="0"/>
                <w:numId w:val="7"/>
              </w:numPr>
              <w:spacing w:before="0" w:after="0"/>
              <w:rPr>
                <w:color w:val="008000"/>
              </w:rPr>
            </w:pPr>
            <w:r w:rsidRPr="00987C56">
              <w:rPr>
                <w:color w:val="008000"/>
              </w:rPr>
              <w:t>(VWA.Delphi ) Add M/F Ratio to Event Order Type manager.</w:t>
            </w:r>
          </w:p>
        </w:tc>
      </w:tr>
      <w:tr w:rsidR="00360A0C" w:rsidRPr="00360A0C" w:rsidTr="00765A5F">
        <w:tc>
          <w:tcPr>
            <w:tcW w:w="3888" w:type="dxa"/>
            <w:tcBorders>
              <w:bottom w:val="single" w:sz="4" w:space="0" w:color="auto"/>
            </w:tcBorders>
          </w:tcPr>
          <w:p w:rsidR="00360A0C" w:rsidRPr="00360A0C" w:rsidRDefault="00360A0C" w:rsidP="0028205C">
            <w:pPr>
              <w:numPr>
                <w:ilvl w:val="1"/>
                <w:numId w:val="54"/>
              </w:numPr>
              <w:tabs>
                <w:tab w:val="left" w:pos="450"/>
              </w:tabs>
              <w:spacing w:before="0" w:after="0"/>
              <w:rPr>
                <w:strike/>
                <w:color w:val="008000"/>
              </w:rPr>
            </w:pPr>
            <w:r w:rsidRPr="00360A0C">
              <w:rPr>
                <w:strike/>
                <w:color w:val="008000"/>
              </w:rPr>
              <w:t>Waste data import</w:t>
            </w:r>
          </w:p>
        </w:tc>
        <w:tc>
          <w:tcPr>
            <w:tcW w:w="990" w:type="dxa"/>
            <w:tcBorders>
              <w:bottom w:val="single" w:sz="4" w:space="0" w:color="auto"/>
            </w:tcBorders>
          </w:tcPr>
          <w:p w:rsidR="00360A0C" w:rsidRPr="00360A0C" w:rsidRDefault="00360A0C" w:rsidP="00765A5F">
            <w:pPr>
              <w:spacing w:before="0" w:after="0"/>
              <w:rPr>
                <w:color w:val="008000"/>
              </w:rPr>
            </w:pPr>
            <w:r w:rsidRPr="00360A0C">
              <w:rPr>
                <w:color w:val="008000"/>
              </w:rPr>
              <w:t>DROP</w:t>
            </w:r>
          </w:p>
        </w:tc>
        <w:tc>
          <w:tcPr>
            <w:tcW w:w="4770" w:type="dxa"/>
            <w:tcBorders>
              <w:bottom w:val="single" w:sz="4" w:space="0" w:color="auto"/>
            </w:tcBorders>
          </w:tcPr>
          <w:p w:rsidR="00360A0C" w:rsidRPr="00360A0C" w:rsidRDefault="00360A0C" w:rsidP="0028205C">
            <w:pPr>
              <w:numPr>
                <w:ilvl w:val="0"/>
                <w:numId w:val="7"/>
              </w:numPr>
              <w:spacing w:before="0" w:after="0"/>
              <w:rPr>
                <w:strike/>
                <w:color w:val="008000"/>
              </w:rPr>
            </w:pPr>
            <w:r w:rsidRPr="00360A0C">
              <w:rPr>
                <w:strike/>
                <w:color w:val="008000"/>
              </w:rPr>
              <w:t>(VWA4.NET) Need to add guest count and m/f % to waste data import</w:t>
            </w:r>
          </w:p>
        </w:tc>
      </w:tr>
      <w:tr w:rsidR="00360A0C" w:rsidTr="00765A5F">
        <w:tc>
          <w:tcPr>
            <w:tcW w:w="3888" w:type="dxa"/>
            <w:shd w:val="clear" w:color="auto" w:fill="F3F3F3"/>
          </w:tcPr>
          <w:p w:rsidR="00360A0C" w:rsidRDefault="00360A0C" w:rsidP="00013BED">
            <w:pPr>
              <w:numPr>
                <w:ilvl w:val="0"/>
                <w:numId w:val="54"/>
              </w:numPr>
              <w:spacing w:before="0" w:after="0"/>
            </w:pPr>
            <w:r>
              <w:t>Catering (VWT4)</w:t>
            </w:r>
          </w:p>
        </w:tc>
        <w:tc>
          <w:tcPr>
            <w:tcW w:w="990" w:type="dxa"/>
            <w:shd w:val="clear" w:color="auto" w:fill="F3F3F3"/>
          </w:tcPr>
          <w:p w:rsidR="00360A0C" w:rsidRPr="000D3558" w:rsidRDefault="00360A0C" w:rsidP="00765A5F"/>
        </w:tc>
        <w:tc>
          <w:tcPr>
            <w:tcW w:w="4770" w:type="dxa"/>
            <w:shd w:val="clear" w:color="auto" w:fill="F3F3F3"/>
          </w:tcPr>
          <w:p w:rsidR="00360A0C" w:rsidRPr="000D3558" w:rsidRDefault="00360A0C" w:rsidP="00013BED"/>
        </w:tc>
      </w:tr>
      <w:tr w:rsidR="00360A0C" w:rsidRPr="00360A0C" w:rsidTr="00765A5F">
        <w:tc>
          <w:tcPr>
            <w:tcW w:w="3888" w:type="dxa"/>
            <w:tcBorders>
              <w:bottom w:val="single" w:sz="4" w:space="0" w:color="auto"/>
            </w:tcBorders>
          </w:tcPr>
          <w:p w:rsidR="00360A0C" w:rsidRPr="00360A0C" w:rsidRDefault="00360A0C" w:rsidP="0028205C">
            <w:pPr>
              <w:numPr>
                <w:ilvl w:val="1"/>
                <w:numId w:val="54"/>
              </w:numPr>
              <w:tabs>
                <w:tab w:val="left" w:pos="450"/>
              </w:tabs>
              <w:spacing w:before="0" w:after="0"/>
              <w:rPr>
                <w:strike/>
                <w:color w:val="008000"/>
              </w:rPr>
            </w:pPr>
            <w:r w:rsidRPr="00360A0C">
              <w:rPr>
                <w:strike/>
                <w:color w:val="008000"/>
              </w:rPr>
              <w:t>Number of guests</w:t>
            </w:r>
          </w:p>
        </w:tc>
        <w:tc>
          <w:tcPr>
            <w:tcW w:w="990" w:type="dxa"/>
            <w:tcBorders>
              <w:bottom w:val="single" w:sz="4" w:space="0" w:color="auto"/>
            </w:tcBorders>
          </w:tcPr>
          <w:p w:rsidR="00360A0C" w:rsidRPr="00360A0C" w:rsidRDefault="00360A0C" w:rsidP="00360A0C">
            <w:pPr>
              <w:spacing w:before="0" w:after="0"/>
              <w:rPr>
                <w:color w:val="008000"/>
              </w:rPr>
            </w:pPr>
            <w:r w:rsidRPr="00360A0C">
              <w:rPr>
                <w:color w:val="008000"/>
              </w:rPr>
              <w:t>DROP</w:t>
            </w:r>
          </w:p>
        </w:tc>
        <w:tc>
          <w:tcPr>
            <w:tcW w:w="4770" w:type="dxa"/>
            <w:tcBorders>
              <w:bottom w:val="single" w:sz="4" w:space="0" w:color="auto"/>
            </w:tcBorders>
          </w:tcPr>
          <w:p w:rsidR="00360A0C" w:rsidRPr="00360A0C" w:rsidRDefault="00360A0C" w:rsidP="0028205C">
            <w:pPr>
              <w:numPr>
                <w:ilvl w:val="0"/>
                <w:numId w:val="7"/>
              </w:numPr>
              <w:spacing w:before="0" w:after="0"/>
              <w:rPr>
                <w:strike/>
                <w:color w:val="008000"/>
              </w:rPr>
            </w:pPr>
            <w:r w:rsidRPr="00360A0C">
              <w:rPr>
                <w:strike/>
                <w:color w:val="008000"/>
              </w:rPr>
              <w:t>Add ability to enter number of guests (guest count)</w:t>
            </w:r>
          </w:p>
        </w:tc>
      </w:tr>
      <w:tr w:rsidR="00360A0C" w:rsidRPr="00360A0C" w:rsidTr="00765A5F">
        <w:tc>
          <w:tcPr>
            <w:tcW w:w="3888" w:type="dxa"/>
            <w:tcBorders>
              <w:bottom w:val="single" w:sz="4" w:space="0" w:color="auto"/>
            </w:tcBorders>
          </w:tcPr>
          <w:p w:rsidR="00360A0C" w:rsidRPr="00360A0C" w:rsidRDefault="00360A0C" w:rsidP="00013BED">
            <w:pPr>
              <w:numPr>
                <w:ilvl w:val="1"/>
                <w:numId w:val="54"/>
              </w:numPr>
              <w:tabs>
                <w:tab w:val="left" w:pos="450"/>
              </w:tabs>
              <w:spacing w:before="0" w:after="0"/>
              <w:rPr>
                <w:strike/>
                <w:color w:val="008000"/>
              </w:rPr>
            </w:pPr>
            <w:r w:rsidRPr="00360A0C">
              <w:rPr>
                <w:strike/>
                <w:color w:val="008000"/>
              </w:rPr>
              <w:t>Male/Female % of guests</w:t>
            </w:r>
          </w:p>
        </w:tc>
        <w:tc>
          <w:tcPr>
            <w:tcW w:w="990" w:type="dxa"/>
            <w:tcBorders>
              <w:bottom w:val="single" w:sz="4" w:space="0" w:color="auto"/>
            </w:tcBorders>
          </w:tcPr>
          <w:p w:rsidR="00360A0C" w:rsidRPr="00360A0C" w:rsidRDefault="00360A0C" w:rsidP="00360A0C">
            <w:pPr>
              <w:spacing w:before="0" w:after="0"/>
              <w:rPr>
                <w:color w:val="008000"/>
              </w:rPr>
            </w:pPr>
            <w:r w:rsidRPr="00360A0C">
              <w:rPr>
                <w:color w:val="008000"/>
              </w:rPr>
              <w:t>DROP</w:t>
            </w:r>
          </w:p>
        </w:tc>
        <w:tc>
          <w:tcPr>
            <w:tcW w:w="4770" w:type="dxa"/>
            <w:tcBorders>
              <w:bottom w:val="single" w:sz="4" w:space="0" w:color="auto"/>
            </w:tcBorders>
          </w:tcPr>
          <w:p w:rsidR="00360A0C" w:rsidRPr="00360A0C" w:rsidRDefault="00360A0C" w:rsidP="00013BED">
            <w:pPr>
              <w:numPr>
                <w:ilvl w:val="0"/>
                <w:numId w:val="7"/>
              </w:numPr>
              <w:spacing w:before="0" w:after="0"/>
              <w:rPr>
                <w:strike/>
                <w:color w:val="008000"/>
              </w:rPr>
            </w:pPr>
            <w:r w:rsidRPr="00360A0C">
              <w:rPr>
                <w:strike/>
                <w:color w:val="008000"/>
              </w:rPr>
              <w:t>Add ability to enter M/F % of guests.</w:t>
            </w:r>
          </w:p>
        </w:tc>
      </w:tr>
      <w:tr w:rsidR="00360A0C" w:rsidRPr="00360A0C" w:rsidTr="00765A5F">
        <w:tc>
          <w:tcPr>
            <w:tcW w:w="3888" w:type="dxa"/>
            <w:tcBorders>
              <w:bottom w:val="single" w:sz="4" w:space="0" w:color="auto"/>
            </w:tcBorders>
          </w:tcPr>
          <w:p w:rsidR="00360A0C" w:rsidRPr="00360A0C" w:rsidRDefault="00360A0C" w:rsidP="00FF47E3">
            <w:pPr>
              <w:numPr>
                <w:ilvl w:val="1"/>
                <w:numId w:val="54"/>
              </w:numPr>
              <w:tabs>
                <w:tab w:val="left" w:pos="450"/>
              </w:tabs>
              <w:spacing w:before="0" w:after="0"/>
              <w:rPr>
                <w:strike/>
                <w:color w:val="008000"/>
              </w:rPr>
            </w:pPr>
            <w:r w:rsidRPr="00360A0C">
              <w:rPr>
                <w:strike/>
                <w:color w:val="008000"/>
              </w:rPr>
              <w:t>Waste data export</w:t>
            </w:r>
          </w:p>
        </w:tc>
        <w:tc>
          <w:tcPr>
            <w:tcW w:w="990" w:type="dxa"/>
            <w:tcBorders>
              <w:bottom w:val="single" w:sz="4" w:space="0" w:color="auto"/>
            </w:tcBorders>
          </w:tcPr>
          <w:p w:rsidR="00360A0C" w:rsidRPr="00360A0C" w:rsidRDefault="00360A0C" w:rsidP="00360A0C">
            <w:pPr>
              <w:spacing w:before="0" w:after="0"/>
              <w:rPr>
                <w:color w:val="008000"/>
              </w:rPr>
            </w:pPr>
            <w:r w:rsidRPr="00360A0C">
              <w:rPr>
                <w:color w:val="008000"/>
              </w:rPr>
              <w:t>DROP</w:t>
            </w:r>
          </w:p>
        </w:tc>
        <w:tc>
          <w:tcPr>
            <w:tcW w:w="4770" w:type="dxa"/>
            <w:tcBorders>
              <w:bottom w:val="single" w:sz="4" w:space="0" w:color="auto"/>
            </w:tcBorders>
          </w:tcPr>
          <w:p w:rsidR="00360A0C" w:rsidRPr="00360A0C" w:rsidRDefault="00360A0C" w:rsidP="00FF47E3">
            <w:pPr>
              <w:numPr>
                <w:ilvl w:val="0"/>
                <w:numId w:val="7"/>
              </w:numPr>
              <w:spacing w:before="0" w:after="0"/>
              <w:rPr>
                <w:strike/>
                <w:color w:val="008000"/>
              </w:rPr>
            </w:pPr>
            <w:r w:rsidRPr="00360A0C">
              <w:rPr>
                <w:strike/>
                <w:color w:val="008000"/>
              </w:rPr>
              <w:t>Need to add guest count and m/f % to waste data export.</w:t>
            </w:r>
          </w:p>
        </w:tc>
      </w:tr>
      <w:tr w:rsidR="00360A0C" w:rsidTr="00765A5F">
        <w:tc>
          <w:tcPr>
            <w:tcW w:w="3888" w:type="dxa"/>
            <w:tcBorders>
              <w:top w:val="single" w:sz="4" w:space="0" w:color="auto"/>
              <w:left w:val="single" w:sz="4" w:space="0" w:color="auto"/>
              <w:bottom w:val="single" w:sz="4" w:space="0" w:color="auto"/>
              <w:right w:val="single" w:sz="4" w:space="0" w:color="auto"/>
            </w:tcBorders>
            <w:shd w:val="clear" w:color="auto" w:fill="F3F3F3"/>
          </w:tcPr>
          <w:p w:rsidR="00360A0C" w:rsidRDefault="00360A0C" w:rsidP="0028205C">
            <w:pPr>
              <w:numPr>
                <w:ilvl w:val="0"/>
                <w:numId w:val="54"/>
              </w:numPr>
              <w:spacing w:before="0" w:after="0"/>
            </w:pPr>
            <w:r>
              <w:t>Paper UI (VWT4)</w:t>
            </w:r>
          </w:p>
        </w:tc>
        <w:tc>
          <w:tcPr>
            <w:tcW w:w="990" w:type="dxa"/>
            <w:tcBorders>
              <w:top w:val="single" w:sz="4" w:space="0" w:color="auto"/>
              <w:left w:val="single" w:sz="4" w:space="0" w:color="auto"/>
              <w:bottom w:val="single" w:sz="4" w:space="0" w:color="auto"/>
              <w:right w:val="single" w:sz="4" w:space="0" w:color="auto"/>
            </w:tcBorders>
            <w:shd w:val="clear" w:color="auto" w:fill="F3F3F3"/>
          </w:tcPr>
          <w:p w:rsidR="00360A0C" w:rsidRPr="000D3558" w:rsidRDefault="00360A0C" w:rsidP="00765A5F">
            <w:pPr>
              <w:spacing w:before="0" w:after="0"/>
              <w:ind w:left="360"/>
            </w:pPr>
          </w:p>
        </w:tc>
        <w:tc>
          <w:tcPr>
            <w:tcW w:w="4770" w:type="dxa"/>
            <w:tcBorders>
              <w:top w:val="single" w:sz="4" w:space="0" w:color="auto"/>
              <w:left w:val="single" w:sz="4" w:space="0" w:color="auto"/>
              <w:bottom w:val="single" w:sz="4" w:space="0" w:color="auto"/>
              <w:right w:val="single" w:sz="4" w:space="0" w:color="auto"/>
            </w:tcBorders>
            <w:shd w:val="clear" w:color="auto" w:fill="F3F3F3"/>
          </w:tcPr>
          <w:p w:rsidR="00360A0C" w:rsidRPr="000D3558" w:rsidRDefault="00360A0C" w:rsidP="0028205C">
            <w:pPr>
              <w:tabs>
                <w:tab w:val="num" w:pos="720"/>
              </w:tabs>
              <w:spacing w:before="0" w:after="0"/>
              <w:ind w:left="720" w:hanging="360"/>
            </w:pPr>
          </w:p>
        </w:tc>
      </w:tr>
      <w:tr w:rsidR="00360A0C" w:rsidRPr="002C080C" w:rsidTr="00765A5F">
        <w:tc>
          <w:tcPr>
            <w:tcW w:w="3888" w:type="dxa"/>
            <w:tcBorders>
              <w:top w:val="single" w:sz="4" w:space="0" w:color="auto"/>
              <w:left w:val="single" w:sz="4" w:space="0" w:color="auto"/>
              <w:bottom w:val="single" w:sz="4" w:space="0" w:color="auto"/>
              <w:right w:val="single" w:sz="4" w:space="0" w:color="auto"/>
            </w:tcBorders>
          </w:tcPr>
          <w:p w:rsidR="00360A0C" w:rsidRPr="002C080C" w:rsidRDefault="00360A0C" w:rsidP="0028205C">
            <w:pPr>
              <w:numPr>
                <w:ilvl w:val="1"/>
                <w:numId w:val="54"/>
              </w:numPr>
              <w:tabs>
                <w:tab w:val="left" w:pos="450"/>
              </w:tabs>
              <w:spacing w:before="0" w:after="0"/>
              <w:rPr>
                <w:color w:val="008000"/>
              </w:rPr>
            </w:pPr>
            <w:r w:rsidRPr="002C080C">
              <w:rPr>
                <w:color w:val="008000"/>
              </w:rPr>
              <w:t>PIN option for Paper UI</w:t>
            </w:r>
          </w:p>
        </w:tc>
        <w:tc>
          <w:tcPr>
            <w:tcW w:w="990" w:type="dxa"/>
            <w:tcBorders>
              <w:top w:val="single" w:sz="4" w:space="0" w:color="auto"/>
              <w:left w:val="single" w:sz="4" w:space="0" w:color="auto"/>
              <w:bottom w:val="single" w:sz="4" w:space="0" w:color="auto"/>
              <w:right w:val="single" w:sz="4" w:space="0" w:color="auto"/>
            </w:tcBorders>
          </w:tcPr>
          <w:p w:rsidR="00360A0C" w:rsidRPr="002C080C" w:rsidRDefault="00360A0C" w:rsidP="00765A5F">
            <w:pPr>
              <w:spacing w:before="0" w:after="0"/>
              <w:rPr>
                <w:color w:val="008000"/>
              </w:rPr>
            </w:pPr>
            <w:r w:rsidRPr="002C080C">
              <w:rPr>
                <w:color w:val="008000"/>
              </w:rPr>
              <w:t>DONE</w:t>
            </w:r>
          </w:p>
        </w:tc>
        <w:tc>
          <w:tcPr>
            <w:tcW w:w="4770" w:type="dxa"/>
            <w:tcBorders>
              <w:top w:val="single" w:sz="4" w:space="0" w:color="auto"/>
              <w:left w:val="single" w:sz="4" w:space="0" w:color="auto"/>
              <w:bottom w:val="single" w:sz="4" w:space="0" w:color="auto"/>
              <w:right w:val="single" w:sz="4" w:space="0" w:color="auto"/>
            </w:tcBorders>
          </w:tcPr>
          <w:p w:rsidR="00360A0C" w:rsidRPr="002C080C" w:rsidRDefault="00360A0C" w:rsidP="0028205C">
            <w:pPr>
              <w:numPr>
                <w:ilvl w:val="0"/>
                <w:numId w:val="7"/>
              </w:numPr>
              <w:spacing w:before="0" w:after="0"/>
              <w:rPr>
                <w:color w:val="008000"/>
              </w:rPr>
            </w:pPr>
            <w:r w:rsidRPr="002C080C">
              <w:rPr>
                <w:color w:val="008000"/>
              </w:rPr>
              <w:t>Add switch that enables PIN to protect Paper UI.</w:t>
            </w:r>
          </w:p>
          <w:p w:rsidR="00360A0C" w:rsidRPr="002C080C" w:rsidRDefault="00360A0C" w:rsidP="0028205C">
            <w:pPr>
              <w:numPr>
                <w:ilvl w:val="0"/>
                <w:numId w:val="7"/>
              </w:numPr>
              <w:spacing w:before="0" w:after="0"/>
              <w:rPr>
                <w:color w:val="008000"/>
              </w:rPr>
            </w:pPr>
            <w:r w:rsidRPr="002C080C">
              <w:rPr>
                <w:color w:val="008000"/>
              </w:rPr>
              <w:t>Uses same manager PIN</w:t>
            </w:r>
          </w:p>
          <w:p w:rsidR="00360A0C" w:rsidRPr="002C080C" w:rsidRDefault="00360A0C" w:rsidP="008F3500">
            <w:pPr>
              <w:numPr>
                <w:ilvl w:val="0"/>
                <w:numId w:val="7"/>
              </w:numPr>
              <w:spacing w:before="0" w:after="0"/>
              <w:rPr>
                <w:color w:val="008000"/>
              </w:rPr>
            </w:pPr>
            <w:r w:rsidRPr="002C080C">
              <w:rPr>
                <w:color w:val="008000"/>
              </w:rPr>
              <w:t>Control VWT through configuration</w:t>
            </w:r>
          </w:p>
          <w:p w:rsidR="00360A0C" w:rsidRPr="002C080C" w:rsidRDefault="00360A0C" w:rsidP="008F3500">
            <w:pPr>
              <w:numPr>
                <w:ilvl w:val="1"/>
                <w:numId w:val="7"/>
              </w:numPr>
              <w:spacing w:before="0" w:after="0"/>
              <w:rPr>
                <w:color w:val="008000"/>
              </w:rPr>
            </w:pPr>
            <w:r w:rsidRPr="002C080C">
              <w:rPr>
                <w:color w:val="008000"/>
              </w:rPr>
              <w:t>Add to config file import</w:t>
            </w:r>
          </w:p>
        </w:tc>
      </w:tr>
      <w:tr w:rsidR="0058083C" w:rsidTr="0058083C">
        <w:tc>
          <w:tcPr>
            <w:tcW w:w="3888" w:type="dxa"/>
            <w:tcBorders>
              <w:top w:val="single" w:sz="4" w:space="0" w:color="auto"/>
              <w:left w:val="single" w:sz="4" w:space="0" w:color="auto"/>
              <w:bottom w:val="single" w:sz="4" w:space="0" w:color="auto"/>
              <w:right w:val="single" w:sz="4" w:space="0" w:color="auto"/>
            </w:tcBorders>
            <w:shd w:val="clear" w:color="auto" w:fill="F3F3F3"/>
          </w:tcPr>
          <w:p w:rsidR="0058083C" w:rsidRDefault="0058083C" w:rsidP="0058083C">
            <w:pPr>
              <w:numPr>
                <w:ilvl w:val="0"/>
                <w:numId w:val="54"/>
              </w:numPr>
              <w:spacing w:before="0" w:after="0"/>
            </w:pPr>
            <w:r>
              <w:t>Paper UI (VWA4.Delphi)</w:t>
            </w:r>
          </w:p>
        </w:tc>
        <w:tc>
          <w:tcPr>
            <w:tcW w:w="990" w:type="dxa"/>
            <w:tcBorders>
              <w:top w:val="single" w:sz="4" w:space="0" w:color="auto"/>
              <w:left w:val="single" w:sz="4" w:space="0" w:color="auto"/>
              <w:bottom w:val="single" w:sz="4" w:space="0" w:color="auto"/>
              <w:right w:val="single" w:sz="4" w:space="0" w:color="auto"/>
            </w:tcBorders>
            <w:shd w:val="clear" w:color="auto" w:fill="F3F3F3"/>
          </w:tcPr>
          <w:p w:rsidR="0058083C" w:rsidRPr="000D3558" w:rsidRDefault="0058083C" w:rsidP="0058083C">
            <w:pPr>
              <w:spacing w:before="0" w:after="0"/>
              <w:ind w:left="360"/>
            </w:pPr>
          </w:p>
        </w:tc>
        <w:tc>
          <w:tcPr>
            <w:tcW w:w="4770" w:type="dxa"/>
            <w:tcBorders>
              <w:top w:val="single" w:sz="4" w:space="0" w:color="auto"/>
              <w:left w:val="single" w:sz="4" w:space="0" w:color="auto"/>
              <w:bottom w:val="single" w:sz="4" w:space="0" w:color="auto"/>
              <w:right w:val="single" w:sz="4" w:space="0" w:color="auto"/>
            </w:tcBorders>
            <w:shd w:val="clear" w:color="auto" w:fill="F3F3F3"/>
          </w:tcPr>
          <w:p w:rsidR="0058083C" w:rsidRPr="000D3558" w:rsidRDefault="0058083C" w:rsidP="0058083C">
            <w:pPr>
              <w:tabs>
                <w:tab w:val="num" w:pos="720"/>
              </w:tabs>
              <w:spacing w:before="0" w:after="0"/>
              <w:ind w:left="720" w:hanging="360"/>
            </w:pPr>
          </w:p>
        </w:tc>
      </w:tr>
      <w:tr w:rsidR="0058083C" w:rsidRPr="002E1139" w:rsidTr="0058083C">
        <w:tc>
          <w:tcPr>
            <w:tcW w:w="3888" w:type="dxa"/>
            <w:tcBorders>
              <w:top w:val="single" w:sz="4" w:space="0" w:color="auto"/>
              <w:left w:val="single" w:sz="4" w:space="0" w:color="auto"/>
              <w:bottom w:val="single" w:sz="4" w:space="0" w:color="auto"/>
              <w:right w:val="single" w:sz="4" w:space="0" w:color="auto"/>
            </w:tcBorders>
          </w:tcPr>
          <w:p w:rsidR="0058083C" w:rsidRPr="002E1139" w:rsidRDefault="0058083C" w:rsidP="0058083C">
            <w:pPr>
              <w:numPr>
                <w:ilvl w:val="1"/>
                <w:numId w:val="54"/>
              </w:numPr>
              <w:tabs>
                <w:tab w:val="left" w:pos="450"/>
              </w:tabs>
              <w:spacing w:before="0" w:after="0"/>
              <w:rPr>
                <w:color w:val="008000"/>
              </w:rPr>
            </w:pPr>
            <w:r w:rsidRPr="002E1139">
              <w:rPr>
                <w:color w:val="008000"/>
              </w:rPr>
              <w:t>PIN option for Paper UI</w:t>
            </w:r>
          </w:p>
        </w:tc>
        <w:tc>
          <w:tcPr>
            <w:tcW w:w="990" w:type="dxa"/>
            <w:tcBorders>
              <w:top w:val="single" w:sz="4" w:space="0" w:color="auto"/>
              <w:left w:val="single" w:sz="4" w:space="0" w:color="auto"/>
              <w:bottom w:val="single" w:sz="4" w:space="0" w:color="auto"/>
              <w:right w:val="single" w:sz="4" w:space="0" w:color="auto"/>
            </w:tcBorders>
          </w:tcPr>
          <w:p w:rsidR="0058083C" w:rsidRPr="002E1139" w:rsidRDefault="0058083C" w:rsidP="0058083C">
            <w:pPr>
              <w:spacing w:before="0" w:after="0"/>
              <w:rPr>
                <w:color w:val="008000"/>
              </w:rPr>
            </w:pPr>
            <w:r w:rsidRPr="002E1139">
              <w:rPr>
                <w:color w:val="008000"/>
              </w:rPr>
              <w:t>DONE</w:t>
            </w:r>
          </w:p>
        </w:tc>
        <w:tc>
          <w:tcPr>
            <w:tcW w:w="4770" w:type="dxa"/>
            <w:tcBorders>
              <w:top w:val="single" w:sz="4" w:space="0" w:color="auto"/>
              <w:left w:val="single" w:sz="4" w:space="0" w:color="auto"/>
              <w:bottom w:val="single" w:sz="4" w:space="0" w:color="auto"/>
              <w:right w:val="single" w:sz="4" w:space="0" w:color="auto"/>
            </w:tcBorders>
          </w:tcPr>
          <w:p w:rsidR="0058083C" w:rsidRPr="002E1139" w:rsidRDefault="0058083C" w:rsidP="0058083C">
            <w:pPr>
              <w:numPr>
                <w:ilvl w:val="0"/>
                <w:numId w:val="7"/>
              </w:numPr>
              <w:spacing w:before="0" w:after="0"/>
              <w:rPr>
                <w:color w:val="008000"/>
              </w:rPr>
            </w:pPr>
            <w:r w:rsidRPr="002E1139">
              <w:rPr>
                <w:color w:val="008000"/>
              </w:rPr>
              <w:t>Add checkbox onto Tracker configuration screen that enables/disables PIN to protect Paper UI.</w:t>
            </w:r>
          </w:p>
          <w:p w:rsidR="0058083C" w:rsidRPr="002E1139" w:rsidRDefault="0058083C" w:rsidP="0058083C">
            <w:pPr>
              <w:numPr>
                <w:ilvl w:val="0"/>
                <w:numId w:val="7"/>
              </w:numPr>
              <w:spacing w:before="0" w:after="0"/>
              <w:rPr>
                <w:color w:val="008000"/>
              </w:rPr>
            </w:pPr>
            <w:r w:rsidRPr="002E1139">
              <w:rPr>
                <w:color w:val="008000"/>
              </w:rPr>
              <w:t>Uses same manager PIN</w:t>
            </w:r>
          </w:p>
          <w:p w:rsidR="0058083C" w:rsidRPr="002E1139" w:rsidRDefault="0058083C" w:rsidP="0058083C">
            <w:pPr>
              <w:numPr>
                <w:ilvl w:val="0"/>
                <w:numId w:val="7"/>
              </w:numPr>
              <w:spacing w:before="0" w:after="0"/>
              <w:rPr>
                <w:color w:val="008000"/>
              </w:rPr>
            </w:pPr>
            <w:r w:rsidRPr="002E1139">
              <w:rPr>
                <w:color w:val="008000"/>
              </w:rPr>
              <w:t>Control VWT through configuration</w:t>
            </w:r>
          </w:p>
          <w:p w:rsidR="0058083C" w:rsidRPr="002E1139" w:rsidRDefault="0058083C" w:rsidP="0058083C">
            <w:pPr>
              <w:numPr>
                <w:ilvl w:val="1"/>
                <w:numId w:val="7"/>
              </w:numPr>
              <w:spacing w:before="0" w:after="0"/>
              <w:rPr>
                <w:color w:val="008000"/>
              </w:rPr>
            </w:pPr>
            <w:r w:rsidRPr="002E1139">
              <w:rPr>
                <w:color w:val="008000"/>
              </w:rPr>
              <w:t>Add to config file export</w:t>
            </w:r>
          </w:p>
        </w:tc>
      </w:tr>
      <w:tr w:rsidR="00360A0C" w:rsidTr="00765A5F">
        <w:tc>
          <w:tcPr>
            <w:tcW w:w="3888" w:type="dxa"/>
            <w:tcBorders>
              <w:top w:val="single" w:sz="4" w:space="0" w:color="auto"/>
              <w:left w:val="single" w:sz="4" w:space="0" w:color="auto"/>
              <w:bottom w:val="single" w:sz="4" w:space="0" w:color="auto"/>
              <w:right w:val="single" w:sz="4" w:space="0" w:color="auto"/>
            </w:tcBorders>
            <w:shd w:val="clear" w:color="auto" w:fill="F3F3F3"/>
          </w:tcPr>
          <w:p w:rsidR="00360A0C" w:rsidRDefault="0058083C" w:rsidP="002037E3">
            <w:pPr>
              <w:numPr>
                <w:ilvl w:val="0"/>
                <w:numId w:val="54"/>
              </w:numPr>
              <w:spacing w:before="0" w:after="0"/>
            </w:pPr>
            <w:r>
              <w:t xml:space="preserve">Food Cost Discounting </w:t>
            </w:r>
            <w:r w:rsidR="00360A0C">
              <w:t>(VWA</w:t>
            </w:r>
            <w:r>
              <w:t>4</w:t>
            </w:r>
            <w:r w:rsidR="00360A0C">
              <w:t>.</w:t>
            </w:r>
            <w:r>
              <w:t>NET, VWT4</w:t>
            </w:r>
            <w:r w:rsidR="00360A0C">
              <w:t>)</w:t>
            </w:r>
          </w:p>
        </w:tc>
        <w:tc>
          <w:tcPr>
            <w:tcW w:w="990" w:type="dxa"/>
            <w:tcBorders>
              <w:top w:val="single" w:sz="4" w:space="0" w:color="auto"/>
              <w:left w:val="single" w:sz="4" w:space="0" w:color="auto"/>
              <w:bottom w:val="single" w:sz="4" w:space="0" w:color="auto"/>
              <w:right w:val="single" w:sz="4" w:space="0" w:color="auto"/>
            </w:tcBorders>
            <w:shd w:val="clear" w:color="auto" w:fill="F3F3F3"/>
          </w:tcPr>
          <w:p w:rsidR="00360A0C" w:rsidRPr="000D3558" w:rsidRDefault="00360A0C" w:rsidP="00765A5F">
            <w:pPr>
              <w:spacing w:before="0" w:after="0"/>
              <w:ind w:left="360"/>
            </w:pPr>
          </w:p>
        </w:tc>
        <w:tc>
          <w:tcPr>
            <w:tcW w:w="4770" w:type="dxa"/>
            <w:tcBorders>
              <w:top w:val="single" w:sz="4" w:space="0" w:color="auto"/>
              <w:left w:val="single" w:sz="4" w:space="0" w:color="auto"/>
              <w:bottom w:val="single" w:sz="4" w:space="0" w:color="auto"/>
              <w:right w:val="single" w:sz="4" w:space="0" w:color="auto"/>
            </w:tcBorders>
            <w:shd w:val="clear" w:color="auto" w:fill="F3F3F3"/>
          </w:tcPr>
          <w:p w:rsidR="00360A0C" w:rsidRPr="000D3558" w:rsidRDefault="00360A0C" w:rsidP="002037E3">
            <w:pPr>
              <w:tabs>
                <w:tab w:val="num" w:pos="720"/>
              </w:tabs>
              <w:spacing w:before="0" w:after="0"/>
              <w:ind w:left="720" w:hanging="360"/>
            </w:pPr>
          </w:p>
        </w:tc>
      </w:tr>
      <w:tr w:rsidR="0058083C" w:rsidRPr="002E1139" w:rsidTr="0058083C">
        <w:tc>
          <w:tcPr>
            <w:tcW w:w="3888" w:type="dxa"/>
            <w:tcBorders>
              <w:top w:val="single" w:sz="4" w:space="0" w:color="auto"/>
              <w:left w:val="single" w:sz="4" w:space="0" w:color="auto"/>
              <w:bottom w:val="single" w:sz="4" w:space="0" w:color="auto"/>
              <w:right w:val="single" w:sz="4" w:space="0" w:color="auto"/>
            </w:tcBorders>
          </w:tcPr>
          <w:p w:rsidR="0058083C" w:rsidRPr="002E1139" w:rsidRDefault="0058083C" w:rsidP="0058083C">
            <w:pPr>
              <w:numPr>
                <w:ilvl w:val="1"/>
                <w:numId w:val="54"/>
              </w:numPr>
              <w:tabs>
                <w:tab w:val="left" w:pos="450"/>
              </w:tabs>
              <w:spacing w:before="0" w:after="0"/>
              <w:rPr>
                <w:color w:val="008000"/>
              </w:rPr>
            </w:pPr>
            <w:r>
              <w:rPr>
                <w:color w:val="008000"/>
              </w:rPr>
              <w:t>Database tables</w:t>
            </w:r>
          </w:p>
        </w:tc>
        <w:tc>
          <w:tcPr>
            <w:tcW w:w="990" w:type="dxa"/>
            <w:tcBorders>
              <w:top w:val="single" w:sz="4" w:space="0" w:color="auto"/>
              <w:left w:val="single" w:sz="4" w:space="0" w:color="auto"/>
              <w:bottom w:val="single" w:sz="4" w:space="0" w:color="auto"/>
              <w:right w:val="single" w:sz="4" w:space="0" w:color="auto"/>
            </w:tcBorders>
          </w:tcPr>
          <w:p w:rsidR="0058083C" w:rsidRPr="002E1139" w:rsidRDefault="0058083C" w:rsidP="0058083C">
            <w:pPr>
              <w:spacing w:before="0" w:after="0"/>
              <w:rPr>
                <w:color w:val="008000"/>
              </w:rPr>
            </w:pPr>
            <w:r w:rsidRPr="002E1139">
              <w:rPr>
                <w:color w:val="008000"/>
              </w:rPr>
              <w:t>DONE</w:t>
            </w:r>
          </w:p>
        </w:tc>
        <w:tc>
          <w:tcPr>
            <w:tcW w:w="4770" w:type="dxa"/>
            <w:tcBorders>
              <w:top w:val="single" w:sz="4" w:space="0" w:color="auto"/>
              <w:left w:val="single" w:sz="4" w:space="0" w:color="auto"/>
              <w:bottom w:val="single" w:sz="4" w:space="0" w:color="auto"/>
              <w:right w:val="single" w:sz="4" w:space="0" w:color="auto"/>
            </w:tcBorders>
          </w:tcPr>
          <w:p w:rsidR="0058083C" w:rsidRPr="002E1139" w:rsidRDefault="0058083C" w:rsidP="0058083C">
            <w:pPr>
              <w:numPr>
                <w:ilvl w:val="0"/>
                <w:numId w:val="7"/>
              </w:numPr>
              <w:spacing w:before="0" w:after="0"/>
              <w:rPr>
                <w:color w:val="008000"/>
              </w:rPr>
            </w:pPr>
            <w:r>
              <w:rPr>
                <w:color w:val="008000"/>
              </w:rPr>
              <w:t>One section per file – like weight and volume (no per-Tracker discounting at this time)</w:t>
            </w:r>
          </w:p>
        </w:tc>
      </w:tr>
      <w:tr w:rsidR="0058083C" w:rsidRPr="002E1139" w:rsidTr="0058083C">
        <w:tc>
          <w:tcPr>
            <w:tcW w:w="3888" w:type="dxa"/>
            <w:tcBorders>
              <w:top w:val="single" w:sz="4" w:space="0" w:color="auto"/>
              <w:left w:val="single" w:sz="4" w:space="0" w:color="auto"/>
              <w:bottom w:val="single" w:sz="4" w:space="0" w:color="auto"/>
              <w:right w:val="single" w:sz="4" w:space="0" w:color="auto"/>
            </w:tcBorders>
          </w:tcPr>
          <w:p w:rsidR="0058083C" w:rsidRPr="002E1139" w:rsidRDefault="0058083C" w:rsidP="0058083C">
            <w:pPr>
              <w:numPr>
                <w:ilvl w:val="1"/>
                <w:numId w:val="54"/>
              </w:numPr>
              <w:tabs>
                <w:tab w:val="left" w:pos="450"/>
              </w:tabs>
              <w:spacing w:before="0" w:after="0"/>
              <w:rPr>
                <w:color w:val="008000"/>
              </w:rPr>
            </w:pPr>
            <w:r>
              <w:rPr>
                <w:color w:val="008000"/>
              </w:rPr>
              <w:t>VWA4.NET Configuration Export</w:t>
            </w:r>
          </w:p>
        </w:tc>
        <w:tc>
          <w:tcPr>
            <w:tcW w:w="990" w:type="dxa"/>
            <w:tcBorders>
              <w:top w:val="single" w:sz="4" w:space="0" w:color="auto"/>
              <w:left w:val="single" w:sz="4" w:space="0" w:color="auto"/>
              <w:bottom w:val="single" w:sz="4" w:space="0" w:color="auto"/>
              <w:right w:val="single" w:sz="4" w:space="0" w:color="auto"/>
            </w:tcBorders>
          </w:tcPr>
          <w:p w:rsidR="0058083C" w:rsidRPr="002E1139" w:rsidRDefault="0058083C" w:rsidP="0058083C">
            <w:pPr>
              <w:spacing w:before="0" w:after="0"/>
              <w:rPr>
                <w:color w:val="008000"/>
              </w:rPr>
            </w:pPr>
            <w:r w:rsidRPr="002E1139">
              <w:rPr>
                <w:color w:val="008000"/>
              </w:rPr>
              <w:t>DONE</w:t>
            </w:r>
          </w:p>
        </w:tc>
        <w:tc>
          <w:tcPr>
            <w:tcW w:w="4770" w:type="dxa"/>
            <w:tcBorders>
              <w:top w:val="single" w:sz="4" w:space="0" w:color="auto"/>
              <w:left w:val="single" w:sz="4" w:space="0" w:color="auto"/>
              <w:bottom w:val="single" w:sz="4" w:space="0" w:color="auto"/>
              <w:right w:val="single" w:sz="4" w:space="0" w:color="auto"/>
            </w:tcBorders>
          </w:tcPr>
          <w:p w:rsidR="0058083C" w:rsidRPr="002E1139" w:rsidRDefault="0058083C" w:rsidP="0058083C">
            <w:pPr>
              <w:numPr>
                <w:ilvl w:val="0"/>
                <w:numId w:val="7"/>
              </w:numPr>
              <w:spacing w:before="0" w:after="0"/>
              <w:rPr>
                <w:color w:val="008000"/>
              </w:rPr>
            </w:pPr>
            <w:r>
              <w:rPr>
                <w:color w:val="008000"/>
              </w:rPr>
              <w:t>One section per file – like weight and volume (no per-Tracker discounting at this time)</w:t>
            </w:r>
          </w:p>
        </w:tc>
      </w:tr>
      <w:tr w:rsidR="0058083C" w:rsidRPr="002E1139" w:rsidTr="0058083C">
        <w:tc>
          <w:tcPr>
            <w:tcW w:w="3888" w:type="dxa"/>
            <w:tcBorders>
              <w:top w:val="single" w:sz="4" w:space="0" w:color="auto"/>
              <w:left w:val="single" w:sz="4" w:space="0" w:color="auto"/>
              <w:bottom w:val="single" w:sz="4" w:space="0" w:color="auto"/>
              <w:right w:val="single" w:sz="4" w:space="0" w:color="auto"/>
            </w:tcBorders>
          </w:tcPr>
          <w:p w:rsidR="0058083C" w:rsidRPr="002E1139" w:rsidRDefault="0058083C" w:rsidP="0058083C">
            <w:pPr>
              <w:numPr>
                <w:ilvl w:val="1"/>
                <w:numId w:val="54"/>
              </w:numPr>
              <w:tabs>
                <w:tab w:val="left" w:pos="450"/>
              </w:tabs>
              <w:spacing w:before="0" w:after="0"/>
              <w:rPr>
                <w:color w:val="008000"/>
              </w:rPr>
            </w:pPr>
            <w:r>
              <w:rPr>
                <w:color w:val="008000"/>
              </w:rPr>
              <w:lastRenderedPageBreak/>
              <w:t>VWT4 Config Import, Food Cost calculations, Wastelog</w:t>
            </w:r>
          </w:p>
        </w:tc>
        <w:tc>
          <w:tcPr>
            <w:tcW w:w="990" w:type="dxa"/>
            <w:tcBorders>
              <w:top w:val="single" w:sz="4" w:space="0" w:color="auto"/>
              <w:left w:val="single" w:sz="4" w:space="0" w:color="auto"/>
              <w:bottom w:val="single" w:sz="4" w:space="0" w:color="auto"/>
              <w:right w:val="single" w:sz="4" w:space="0" w:color="auto"/>
            </w:tcBorders>
          </w:tcPr>
          <w:p w:rsidR="0058083C" w:rsidRPr="002E1139" w:rsidRDefault="0058083C" w:rsidP="0058083C">
            <w:pPr>
              <w:spacing w:before="0" w:after="0"/>
              <w:rPr>
                <w:color w:val="008000"/>
              </w:rPr>
            </w:pPr>
            <w:r w:rsidRPr="002E1139">
              <w:rPr>
                <w:color w:val="008000"/>
              </w:rPr>
              <w:t>DONE</w:t>
            </w:r>
          </w:p>
        </w:tc>
        <w:tc>
          <w:tcPr>
            <w:tcW w:w="4770" w:type="dxa"/>
            <w:tcBorders>
              <w:top w:val="single" w:sz="4" w:space="0" w:color="auto"/>
              <w:left w:val="single" w:sz="4" w:space="0" w:color="auto"/>
              <w:bottom w:val="single" w:sz="4" w:space="0" w:color="auto"/>
              <w:right w:val="single" w:sz="4" w:space="0" w:color="auto"/>
            </w:tcBorders>
          </w:tcPr>
          <w:p w:rsidR="0058083C" w:rsidRPr="002E1139" w:rsidRDefault="0058083C" w:rsidP="0058083C">
            <w:pPr>
              <w:numPr>
                <w:ilvl w:val="0"/>
                <w:numId w:val="7"/>
              </w:numPr>
              <w:spacing w:before="0" w:after="0"/>
              <w:rPr>
                <w:color w:val="008000"/>
              </w:rPr>
            </w:pPr>
            <w:r>
              <w:rPr>
                <w:color w:val="008000"/>
              </w:rPr>
              <w:t>VWT4 has to import the config, build an in-memory table for the discount data, check this table on every waste entry and apply it when appropriate.  Also save the discount factor as part of the waste record.</w:t>
            </w:r>
          </w:p>
        </w:tc>
      </w:tr>
      <w:tr w:rsidR="00360A0C" w:rsidRPr="002E1139" w:rsidTr="00765A5F">
        <w:tc>
          <w:tcPr>
            <w:tcW w:w="3888" w:type="dxa"/>
            <w:tcBorders>
              <w:top w:val="single" w:sz="4" w:space="0" w:color="auto"/>
              <w:left w:val="single" w:sz="4" w:space="0" w:color="auto"/>
              <w:bottom w:val="single" w:sz="4" w:space="0" w:color="auto"/>
              <w:right w:val="single" w:sz="4" w:space="0" w:color="auto"/>
            </w:tcBorders>
          </w:tcPr>
          <w:p w:rsidR="00360A0C" w:rsidRPr="002E1139" w:rsidRDefault="0058083C" w:rsidP="002037E3">
            <w:pPr>
              <w:numPr>
                <w:ilvl w:val="1"/>
                <w:numId w:val="54"/>
              </w:numPr>
              <w:tabs>
                <w:tab w:val="left" w:pos="450"/>
              </w:tabs>
              <w:spacing w:before="0" w:after="0"/>
              <w:rPr>
                <w:color w:val="008000"/>
              </w:rPr>
            </w:pPr>
            <w:r>
              <w:rPr>
                <w:color w:val="008000"/>
              </w:rPr>
              <w:t>VWA4.NET Wastelog Import, Food Cost calculations</w:t>
            </w:r>
          </w:p>
        </w:tc>
        <w:tc>
          <w:tcPr>
            <w:tcW w:w="990" w:type="dxa"/>
            <w:tcBorders>
              <w:top w:val="single" w:sz="4" w:space="0" w:color="auto"/>
              <w:left w:val="single" w:sz="4" w:space="0" w:color="auto"/>
              <w:bottom w:val="single" w:sz="4" w:space="0" w:color="auto"/>
              <w:right w:val="single" w:sz="4" w:space="0" w:color="auto"/>
            </w:tcBorders>
          </w:tcPr>
          <w:p w:rsidR="00360A0C" w:rsidRPr="002E1139" w:rsidRDefault="00360A0C" w:rsidP="00765A5F">
            <w:pPr>
              <w:spacing w:before="0" w:after="0"/>
              <w:rPr>
                <w:color w:val="008000"/>
              </w:rPr>
            </w:pPr>
            <w:r w:rsidRPr="002E1139">
              <w:rPr>
                <w:color w:val="008000"/>
              </w:rPr>
              <w:t>DONE</w:t>
            </w:r>
          </w:p>
        </w:tc>
        <w:tc>
          <w:tcPr>
            <w:tcW w:w="4770" w:type="dxa"/>
            <w:tcBorders>
              <w:top w:val="single" w:sz="4" w:space="0" w:color="auto"/>
              <w:left w:val="single" w:sz="4" w:space="0" w:color="auto"/>
              <w:bottom w:val="single" w:sz="4" w:space="0" w:color="auto"/>
              <w:right w:val="single" w:sz="4" w:space="0" w:color="auto"/>
            </w:tcBorders>
          </w:tcPr>
          <w:p w:rsidR="00360A0C" w:rsidRPr="002E1139" w:rsidRDefault="0058083C" w:rsidP="0058083C">
            <w:pPr>
              <w:numPr>
                <w:ilvl w:val="0"/>
                <w:numId w:val="7"/>
              </w:numPr>
              <w:spacing w:before="0" w:after="0"/>
              <w:rPr>
                <w:color w:val="008000"/>
              </w:rPr>
            </w:pPr>
            <w:r>
              <w:rPr>
                <w:color w:val="008000"/>
              </w:rPr>
              <w:t>VWA4.NET needs to import the new field and incorporate the factor into waste cost calculations.</w:t>
            </w:r>
          </w:p>
        </w:tc>
      </w:tr>
    </w:tbl>
    <w:p w:rsidR="00EE51AF" w:rsidRDefault="00EE51AF" w:rsidP="00EE51AF">
      <w:pPr>
        <w:pStyle w:val="Heading2"/>
      </w:pPr>
      <w:bookmarkStart w:id="224" w:name="_Toc206233611"/>
      <w:r>
        <w:t xml:space="preserve">Food Value </w:t>
      </w:r>
      <w:r w:rsidR="007745A6">
        <w:t>Discount (Based on Loss Reason)</w:t>
      </w:r>
      <w:bookmarkEnd w:id="224"/>
    </w:p>
    <w:p w:rsidR="007745A6" w:rsidRPr="007745A6" w:rsidRDefault="007745A6" w:rsidP="007745A6">
      <w:pPr>
        <w:pStyle w:val="Heading3"/>
      </w:pPr>
      <w:bookmarkStart w:id="225" w:name="_Toc206233612"/>
      <w:r>
        <w:t>Original Concept Discussion</w:t>
      </w:r>
      <w:bookmarkEnd w:id="225"/>
    </w:p>
    <w:p w:rsidR="00EE51AF" w:rsidRPr="00EE51AF" w:rsidRDefault="00EE51AF" w:rsidP="00EE51AF">
      <w:pPr>
        <w:spacing w:before="0" w:after="0"/>
        <w:rPr>
          <w:rFonts w:ascii="Calibri" w:hAnsi="Calibri"/>
          <w:szCs w:val="22"/>
        </w:rPr>
      </w:pPr>
      <w:r w:rsidRPr="00EE51AF">
        <w:rPr>
          <w:rFonts w:ascii="Calibri" w:hAnsi="Calibri"/>
          <w:szCs w:val="22"/>
        </w:rPr>
        <w:t xml:space="preserve">SAR – </w:t>
      </w:r>
    </w:p>
    <w:p w:rsidR="00EE51AF" w:rsidRPr="00EE51AF" w:rsidRDefault="00EE51AF" w:rsidP="00EE51AF">
      <w:pPr>
        <w:spacing w:before="0" w:after="0"/>
        <w:rPr>
          <w:rFonts w:ascii="Calibri" w:hAnsi="Calibri"/>
          <w:szCs w:val="22"/>
        </w:rPr>
      </w:pPr>
    </w:p>
    <w:p w:rsidR="00EE51AF" w:rsidRPr="00EE51AF" w:rsidRDefault="00EE51AF" w:rsidP="00EE51AF">
      <w:pPr>
        <w:spacing w:before="0" w:after="0"/>
        <w:rPr>
          <w:rFonts w:ascii="Calibri" w:hAnsi="Calibri"/>
          <w:szCs w:val="22"/>
        </w:rPr>
      </w:pPr>
      <w:r w:rsidRPr="00EE51AF">
        <w:rPr>
          <w:rFonts w:ascii="Calibri" w:hAnsi="Calibri"/>
          <w:szCs w:val="22"/>
        </w:rPr>
        <w:t>Here are some notes on the trim waste requirements we discussed at today’s company meeting.  If there’s a way to work this into VWA 4 that’s awesome, but that was not my intent in bringing this up given the many other things on our list.</w:t>
      </w:r>
    </w:p>
    <w:p w:rsidR="00EE51AF" w:rsidRPr="00EE51AF" w:rsidRDefault="00EE51AF" w:rsidP="00EE51AF">
      <w:pPr>
        <w:spacing w:before="0" w:after="0"/>
        <w:rPr>
          <w:rFonts w:ascii="Calibri" w:hAnsi="Calibri"/>
          <w:szCs w:val="22"/>
        </w:rPr>
      </w:pPr>
    </w:p>
    <w:p w:rsidR="00EE51AF" w:rsidRPr="00EE51AF" w:rsidRDefault="00EE51AF" w:rsidP="00EE51AF">
      <w:pPr>
        <w:spacing w:before="0" w:after="0"/>
        <w:rPr>
          <w:rFonts w:ascii="Calibri" w:hAnsi="Calibri"/>
          <w:szCs w:val="22"/>
        </w:rPr>
      </w:pPr>
      <w:r w:rsidRPr="00EE51AF">
        <w:rPr>
          <w:rFonts w:ascii="Calibri" w:hAnsi="Calibri"/>
          <w:szCs w:val="22"/>
        </w:rPr>
        <w:t xml:space="preserve">The basic challenge is that food types may have different values depending upon the degree to which value has been extracted from them during the processing, preparation and serving stages within foodservice.   </w:t>
      </w:r>
    </w:p>
    <w:p w:rsidR="00EE51AF" w:rsidRPr="00EE51AF" w:rsidRDefault="00EE51AF" w:rsidP="00EE51AF">
      <w:pPr>
        <w:spacing w:before="0" w:after="0"/>
        <w:rPr>
          <w:rFonts w:ascii="Calibri" w:hAnsi="Calibri"/>
          <w:szCs w:val="22"/>
        </w:rPr>
      </w:pPr>
    </w:p>
    <w:p w:rsidR="00EE51AF" w:rsidRPr="00EE51AF" w:rsidRDefault="00EE51AF" w:rsidP="00EE51AF">
      <w:pPr>
        <w:numPr>
          <w:ilvl w:val="0"/>
          <w:numId w:val="89"/>
        </w:numPr>
        <w:spacing w:before="0" w:after="0"/>
        <w:rPr>
          <w:rFonts w:ascii="Calibri" w:hAnsi="Calibri"/>
          <w:szCs w:val="22"/>
        </w:rPr>
      </w:pPr>
      <w:r w:rsidRPr="00EE51AF">
        <w:rPr>
          <w:rFonts w:ascii="Calibri" w:hAnsi="Calibri"/>
          <w:szCs w:val="22"/>
        </w:rPr>
        <w:t xml:space="preserve">A watermelon, for example, that has been carefully trimmed has delivered 100% of its value at the time that melon is served.   The rind should have zero value.   </w:t>
      </w:r>
    </w:p>
    <w:p w:rsidR="00EE51AF" w:rsidRPr="00EE51AF" w:rsidRDefault="00EE51AF" w:rsidP="00EE51AF">
      <w:pPr>
        <w:spacing w:before="0" w:after="0"/>
        <w:ind w:left="720"/>
        <w:rPr>
          <w:rFonts w:ascii="Calibri" w:hAnsi="Calibri"/>
          <w:szCs w:val="22"/>
        </w:rPr>
      </w:pPr>
    </w:p>
    <w:p w:rsidR="00EE51AF" w:rsidRPr="00EE51AF" w:rsidRDefault="00EE51AF" w:rsidP="00EE51AF">
      <w:pPr>
        <w:numPr>
          <w:ilvl w:val="0"/>
          <w:numId w:val="89"/>
        </w:numPr>
        <w:spacing w:before="0" w:after="0"/>
        <w:rPr>
          <w:rFonts w:ascii="Calibri" w:hAnsi="Calibri"/>
          <w:szCs w:val="22"/>
        </w:rPr>
      </w:pPr>
      <w:r w:rsidRPr="00EE51AF">
        <w:rPr>
          <w:rFonts w:ascii="Calibri" w:hAnsi="Calibri"/>
          <w:szCs w:val="22"/>
        </w:rPr>
        <w:t>In another example, an operator purchases ground beef raw at $1.00/lb.   If the product is spoiled, it is worth $1.00/lb.  However, if the product is cooked it shrinks down and loses mass.  The operator will plan to sell 80% of the raw product by weight at a price sufficient to cover the full $1.00’ln investment.  Therefore, the post-cooking ground beef should be worth $1.25/lb.</w:t>
      </w:r>
    </w:p>
    <w:p w:rsidR="00EE51AF" w:rsidRPr="00EE51AF" w:rsidRDefault="00EE51AF" w:rsidP="00EE51AF">
      <w:pPr>
        <w:spacing w:before="0" w:after="0"/>
        <w:ind w:left="720"/>
        <w:rPr>
          <w:rFonts w:ascii="Calibri" w:hAnsi="Calibri"/>
          <w:szCs w:val="22"/>
        </w:rPr>
      </w:pPr>
    </w:p>
    <w:p w:rsidR="00EE51AF" w:rsidRPr="00EE51AF" w:rsidRDefault="00EE51AF" w:rsidP="00EE51AF">
      <w:pPr>
        <w:spacing w:before="0" w:after="0"/>
        <w:rPr>
          <w:rFonts w:ascii="Calibri" w:hAnsi="Calibri"/>
          <w:szCs w:val="22"/>
        </w:rPr>
      </w:pPr>
      <w:r w:rsidRPr="00EE51AF">
        <w:rPr>
          <w:rFonts w:ascii="Calibri" w:hAnsi="Calibri"/>
          <w:szCs w:val="22"/>
        </w:rPr>
        <w:t xml:space="preserve">ValuWaste currently treats all waste as the same price regardless of where it is in this curve.  Ideally, if we want to be accurate, we would be able to apply a different price based on where the product is in its lifecycle.  We worked on some of these issues way back in VWOA when we had different lifecycle stages per product – perhaps there is some useful documentation remaining from that effort.  The bottom line here is that the loss code could be used to signify a percentage of original value for a food code – either greater or lesser than the original value.  For example, trim waste might be 20% of original value because most of the food has been extracted.  Whereas, expiration of meat might be 120% of original value because the product has been cooked and represents more cash value at that point of disposal.  </w:t>
      </w:r>
    </w:p>
    <w:p w:rsidR="00EE51AF" w:rsidRPr="00EE51AF" w:rsidRDefault="00EE51AF" w:rsidP="00EE51AF">
      <w:pPr>
        <w:spacing w:before="0" w:after="0"/>
        <w:rPr>
          <w:rFonts w:ascii="Calibri" w:hAnsi="Calibri"/>
          <w:szCs w:val="22"/>
        </w:rPr>
      </w:pPr>
    </w:p>
    <w:p w:rsidR="00EE51AF" w:rsidRPr="00EE51AF" w:rsidRDefault="00EE51AF" w:rsidP="00EE51AF">
      <w:pPr>
        <w:spacing w:before="0" w:after="0"/>
        <w:rPr>
          <w:rFonts w:ascii="Calibri" w:hAnsi="Calibri"/>
          <w:szCs w:val="22"/>
        </w:rPr>
      </w:pPr>
      <w:r w:rsidRPr="00EE51AF">
        <w:rPr>
          <w:rFonts w:ascii="Calibri" w:hAnsi="Calibri"/>
          <w:szCs w:val="22"/>
        </w:rPr>
        <w:t>At a technical level, I think this involves adding a multiplier to the food code pricing that is dependent on the loss code.  In normal cases this factor would simply be “1” – i.e. there is no difference.  However, trim waste could be lower and expiration could be higher.   This would, ideally, be a factor unique to each food type rather than a global variable.</w:t>
      </w:r>
    </w:p>
    <w:p w:rsidR="00EE51AF" w:rsidRPr="00EE51AF" w:rsidRDefault="00EE51AF" w:rsidP="00EE51AF">
      <w:pPr>
        <w:spacing w:before="0" w:after="0"/>
        <w:rPr>
          <w:rFonts w:ascii="Calibri" w:hAnsi="Calibri"/>
          <w:szCs w:val="22"/>
        </w:rPr>
      </w:pPr>
    </w:p>
    <w:p w:rsidR="00EE51AF" w:rsidRPr="00EE51AF" w:rsidRDefault="00EE51AF" w:rsidP="00EE51AF">
      <w:pPr>
        <w:spacing w:before="0" w:after="0"/>
        <w:rPr>
          <w:rFonts w:ascii="Calibri" w:hAnsi="Calibri"/>
          <w:szCs w:val="22"/>
        </w:rPr>
      </w:pPr>
      <w:r w:rsidRPr="00EE51AF">
        <w:rPr>
          <w:rFonts w:ascii="Calibri" w:hAnsi="Calibri"/>
          <w:szCs w:val="22"/>
        </w:rPr>
        <w:t>I hope that helps in documenting the feedback and it’s funny that this ties back to some of the original VWOA work.   Life can be circular ;-)</w:t>
      </w:r>
    </w:p>
    <w:p w:rsidR="00EE51AF" w:rsidRPr="00EE51AF" w:rsidRDefault="00EE51AF" w:rsidP="00EE51AF">
      <w:pPr>
        <w:spacing w:before="0" w:after="0"/>
        <w:rPr>
          <w:rFonts w:ascii="Calibri" w:hAnsi="Calibri"/>
          <w:szCs w:val="22"/>
        </w:rPr>
      </w:pPr>
    </w:p>
    <w:p w:rsidR="00EE51AF" w:rsidRPr="00EE51AF" w:rsidRDefault="00EE51AF" w:rsidP="00EE51AF">
      <w:pPr>
        <w:spacing w:before="0" w:after="0"/>
        <w:rPr>
          <w:rFonts w:ascii="Calibri" w:hAnsi="Calibri"/>
          <w:szCs w:val="22"/>
        </w:rPr>
      </w:pPr>
      <w:r w:rsidRPr="00EE51AF">
        <w:rPr>
          <w:rFonts w:ascii="Calibri" w:hAnsi="Calibri"/>
          <w:szCs w:val="22"/>
        </w:rPr>
        <w:t>Let me know if you want to discuss more and brainstorm possibilities to integrate with what we have already.</w:t>
      </w:r>
    </w:p>
    <w:p w:rsidR="00EE51AF" w:rsidRPr="00EE51AF" w:rsidRDefault="00EE51AF" w:rsidP="00EE51AF">
      <w:pPr>
        <w:spacing w:before="0" w:after="0"/>
        <w:rPr>
          <w:rFonts w:ascii="Calibri" w:hAnsi="Calibri"/>
          <w:szCs w:val="22"/>
        </w:rPr>
      </w:pPr>
    </w:p>
    <w:p w:rsidR="00EE51AF" w:rsidRPr="00EE51AF" w:rsidRDefault="00EE51AF" w:rsidP="00EE51AF">
      <w:pPr>
        <w:spacing w:before="0" w:after="0"/>
        <w:rPr>
          <w:rFonts w:ascii="Calibri" w:hAnsi="Calibri"/>
          <w:szCs w:val="22"/>
        </w:rPr>
      </w:pPr>
      <w:r w:rsidRPr="00EE51AF">
        <w:rPr>
          <w:rFonts w:ascii="Calibri" w:hAnsi="Calibri"/>
          <w:szCs w:val="22"/>
        </w:rPr>
        <w:t>Andrew</w:t>
      </w:r>
    </w:p>
    <w:p w:rsidR="00013BED" w:rsidRDefault="007745A6" w:rsidP="007745A6">
      <w:pPr>
        <w:pStyle w:val="Heading3"/>
      </w:pPr>
      <w:bookmarkStart w:id="226" w:name="_Toc206233613"/>
      <w:r>
        <w:t>Solution Description</w:t>
      </w:r>
      <w:bookmarkEnd w:id="226"/>
    </w:p>
    <w:p w:rsidR="007745A6" w:rsidRPr="007745A6" w:rsidRDefault="007745A6" w:rsidP="007745A6">
      <w:pPr>
        <w:spacing w:before="0" w:after="0"/>
        <w:rPr>
          <w:rFonts w:ascii="Arial" w:hAnsi="Arial" w:cs="Arial"/>
          <w:b/>
          <w:bCs/>
          <w:sz w:val="24"/>
          <w:u w:val="single"/>
        </w:rPr>
      </w:pPr>
      <w:r w:rsidRPr="007745A6">
        <w:rPr>
          <w:rFonts w:ascii="Arial" w:hAnsi="Arial" w:cs="Arial"/>
          <w:b/>
          <w:bCs/>
          <w:sz w:val="24"/>
          <w:u w:val="single"/>
        </w:rPr>
        <w:t xml:space="preserve">Feature Concept/Overview: </w:t>
      </w:r>
    </w:p>
    <w:p w:rsidR="007745A6" w:rsidRPr="007745A6" w:rsidRDefault="007745A6" w:rsidP="007745A6">
      <w:pPr>
        <w:spacing w:before="0" w:after="0"/>
        <w:rPr>
          <w:rFonts w:ascii="Arial" w:hAnsi="Arial" w:cs="Arial"/>
          <w:b/>
          <w:bCs/>
          <w:sz w:val="20"/>
        </w:rPr>
      </w:pPr>
    </w:p>
    <w:p w:rsidR="007745A6" w:rsidRPr="007745A6" w:rsidRDefault="007745A6" w:rsidP="007745A6">
      <w:pPr>
        <w:spacing w:before="0" w:after="0"/>
        <w:rPr>
          <w:rFonts w:ascii="Arial" w:hAnsi="Arial" w:cs="Arial"/>
          <w:b/>
          <w:bCs/>
          <w:sz w:val="20"/>
        </w:rPr>
      </w:pPr>
      <w:r w:rsidRPr="007745A6">
        <w:rPr>
          <w:rFonts w:ascii="Arial" w:hAnsi="Arial" w:cs="Arial"/>
          <w:b/>
          <w:bCs/>
          <w:sz w:val="20"/>
        </w:rPr>
        <w:t>VW4 allows adjustment of food cost based on loss reason.  This is done by associating a discount factor to be applied to food cost when a specified combination of food type and loss reason occurs.  Examples of when this might be applied:</w:t>
      </w:r>
    </w:p>
    <w:p w:rsidR="007745A6" w:rsidRPr="007745A6" w:rsidRDefault="007745A6" w:rsidP="007745A6">
      <w:pPr>
        <w:numPr>
          <w:ilvl w:val="0"/>
          <w:numId w:val="90"/>
        </w:numPr>
        <w:spacing w:before="0" w:after="0"/>
        <w:rPr>
          <w:rFonts w:ascii="Arial" w:hAnsi="Arial" w:cs="Arial"/>
          <w:b/>
          <w:bCs/>
          <w:sz w:val="20"/>
        </w:rPr>
      </w:pPr>
      <w:r w:rsidRPr="007745A6">
        <w:rPr>
          <w:rFonts w:ascii="Arial" w:hAnsi="Arial" w:cs="Arial"/>
          <w:b/>
          <w:bCs/>
          <w:sz w:val="20"/>
        </w:rPr>
        <w:t>The undiscounted price of “Watermelon” refers to the cost of the whole watermelon, including both rind and meat.</w:t>
      </w:r>
      <w:r w:rsidRPr="007745A6">
        <w:rPr>
          <w:sz w:val="24"/>
          <w:szCs w:val="24"/>
        </w:rPr>
        <w:t xml:space="preserve"> </w:t>
      </w:r>
    </w:p>
    <w:p w:rsidR="007745A6" w:rsidRPr="007745A6" w:rsidRDefault="007745A6" w:rsidP="007745A6">
      <w:pPr>
        <w:numPr>
          <w:ilvl w:val="0"/>
          <w:numId w:val="90"/>
        </w:numPr>
        <w:spacing w:before="0" w:after="0"/>
        <w:rPr>
          <w:rFonts w:ascii="Arial" w:hAnsi="Arial" w:cs="Arial"/>
          <w:b/>
          <w:bCs/>
          <w:sz w:val="20"/>
        </w:rPr>
      </w:pPr>
      <w:r w:rsidRPr="007745A6">
        <w:rPr>
          <w:rFonts w:ascii="Arial" w:hAnsi="Arial" w:cs="Arial"/>
          <w:b/>
          <w:bCs/>
          <w:sz w:val="20"/>
        </w:rPr>
        <w:t xml:space="preserve">Watermelon (food type) trim waste (loss reason) is discounted (e.g., to 20% of the standard food cost) since watermelon rind (which is what Watermelon trim waste consists of) does not have the same value as the watermelon meat.  </w:t>
      </w:r>
    </w:p>
    <w:p w:rsidR="007745A6" w:rsidRPr="007745A6" w:rsidRDefault="007745A6" w:rsidP="007745A6">
      <w:pPr>
        <w:numPr>
          <w:ilvl w:val="0"/>
          <w:numId w:val="90"/>
        </w:numPr>
        <w:spacing w:before="0" w:after="0"/>
        <w:rPr>
          <w:rFonts w:ascii="Arial" w:hAnsi="Arial" w:cs="Arial"/>
          <w:b/>
          <w:bCs/>
          <w:sz w:val="20"/>
        </w:rPr>
      </w:pPr>
      <w:r w:rsidRPr="007745A6">
        <w:rPr>
          <w:rFonts w:ascii="Arial" w:hAnsi="Arial" w:cs="Arial"/>
          <w:b/>
          <w:bCs/>
          <w:sz w:val="20"/>
        </w:rPr>
        <w:t>Watermelon (food type) overproduction (loss reason) is increased in value (e.g. to 180% of the standard food cost) since watermelon meat (which is what Watermelon overproduction consists of)</w:t>
      </w:r>
      <w:r w:rsidR="00695A53">
        <w:rPr>
          <w:rFonts w:ascii="Arial" w:hAnsi="Arial" w:cs="Arial"/>
          <w:b/>
          <w:bCs/>
          <w:sz w:val="20"/>
        </w:rPr>
        <w:t xml:space="preserve"> is worth more per pound than untrimmed watermelon.</w:t>
      </w:r>
    </w:p>
    <w:p w:rsidR="007745A6" w:rsidRPr="007745A6" w:rsidRDefault="007745A6" w:rsidP="007745A6">
      <w:pPr>
        <w:numPr>
          <w:ilvl w:val="0"/>
          <w:numId w:val="90"/>
        </w:numPr>
        <w:spacing w:before="0" w:after="0"/>
        <w:rPr>
          <w:rFonts w:ascii="Arial" w:hAnsi="Arial" w:cs="Arial"/>
          <w:b/>
          <w:bCs/>
          <w:sz w:val="20"/>
        </w:rPr>
      </w:pPr>
      <w:r w:rsidRPr="007745A6">
        <w:rPr>
          <w:rFonts w:ascii="Arial" w:hAnsi="Arial" w:cs="Arial"/>
          <w:b/>
          <w:bCs/>
          <w:sz w:val="20"/>
        </w:rPr>
        <w:t>Watermelon (food type) expiration (loss reason) is not discounted since it typically expires while rind and meat are still integral.</w:t>
      </w:r>
      <w:r w:rsidRPr="007745A6">
        <w:rPr>
          <w:sz w:val="24"/>
          <w:szCs w:val="24"/>
        </w:rPr>
        <w:t xml:space="preserve"> </w:t>
      </w:r>
    </w:p>
    <w:p w:rsidR="007745A6" w:rsidRPr="007745A6" w:rsidRDefault="007745A6" w:rsidP="007745A6">
      <w:pPr>
        <w:spacing w:before="0" w:after="0"/>
        <w:rPr>
          <w:rFonts w:ascii="Arial" w:hAnsi="Arial" w:cs="Arial"/>
          <w:b/>
          <w:bCs/>
          <w:sz w:val="20"/>
        </w:rPr>
      </w:pPr>
    </w:p>
    <w:p w:rsidR="007745A6" w:rsidRPr="007745A6" w:rsidRDefault="007745A6" w:rsidP="007745A6">
      <w:pPr>
        <w:spacing w:before="0" w:after="0"/>
        <w:rPr>
          <w:rFonts w:ascii="Arial" w:hAnsi="Arial" w:cs="Arial"/>
          <w:b/>
          <w:bCs/>
          <w:sz w:val="20"/>
        </w:rPr>
      </w:pPr>
      <w:r w:rsidRPr="007745A6">
        <w:rPr>
          <w:rFonts w:ascii="Arial" w:hAnsi="Arial" w:cs="Arial"/>
          <w:b/>
          <w:bCs/>
          <w:sz w:val="20"/>
        </w:rPr>
        <w:t>Another example of using the discount to increase food cost would be overproduction of ground beef, based on the fact that cooked ground beef loses weight when cooked.</w:t>
      </w:r>
    </w:p>
    <w:p w:rsidR="007745A6" w:rsidRPr="007745A6" w:rsidRDefault="007745A6" w:rsidP="007745A6">
      <w:pPr>
        <w:spacing w:before="0" w:after="0"/>
        <w:rPr>
          <w:rFonts w:ascii="Arial" w:hAnsi="Arial" w:cs="Arial"/>
          <w:b/>
          <w:bCs/>
          <w:sz w:val="20"/>
        </w:rPr>
      </w:pPr>
    </w:p>
    <w:p w:rsidR="007745A6" w:rsidRPr="007745A6" w:rsidRDefault="007745A6" w:rsidP="007745A6">
      <w:pPr>
        <w:spacing w:before="0" w:after="0"/>
        <w:rPr>
          <w:rFonts w:ascii="Arial" w:hAnsi="Arial" w:cs="Arial"/>
          <w:b/>
          <w:bCs/>
          <w:sz w:val="20"/>
        </w:rPr>
      </w:pPr>
      <w:r w:rsidRPr="007745A6">
        <w:rPr>
          <w:rFonts w:ascii="Arial" w:hAnsi="Arial" w:cs="Arial"/>
          <w:b/>
          <w:bCs/>
          <w:sz w:val="20"/>
        </w:rPr>
        <w:t>This food cost adjustment allows a customer to more accurately depict how food costs evolve from initial purchase to being served (or ready to serve).  It also allows a method (as in the watermelon example) a simple way to separate the valuable parts of a food type from the less valuable (e.g. unused/always thrown away) parts.</w:t>
      </w:r>
    </w:p>
    <w:p w:rsidR="007745A6" w:rsidRPr="007745A6" w:rsidRDefault="007745A6" w:rsidP="007745A6">
      <w:pPr>
        <w:spacing w:before="0" w:after="0"/>
        <w:rPr>
          <w:rFonts w:ascii="Arial" w:hAnsi="Arial" w:cs="Arial"/>
          <w:b/>
          <w:bCs/>
          <w:sz w:val="20"/>
        </w:rPr>
      </w:pPr>
    </w:p>
    <w:p w:rsidR="007745A6" w:rsidRPr="007745A6" w:rsidRDefault="007745A6" w:rsidP="007745A6">
      <w:pPr>
        <w:spacing w:before="0" w:after="0"/>
        <w:rPr>
          <w:rFonts w:ascii="Arial" w:hAnsi="Arial" w:cs="Arial"/>
          <w:b/>
          <w:bCs/>
          <w:sz w:val="20"/>
        </w:rPr>
      </w:pPr>
      <w:r w:rsidRPr="007745A6">
        <w:rPr>
          <w:rFonts w:ascii="Arial" w:hAnsi="Arial" w:cs="Arial"/>
          <w:b/>
          <w:bCs/>
          <w:sz w:val="20"/>
        </w:rPr>
        <w:t>Discount information is maintained throughout the data stream, and is saved with every transaction.  As it does with food costs, this approach allows discounts to be revised over time, without impacting prior waste costs.</w:t>
      </w:r>
    </w:p>
    <w:p w:rsidR="007745A6" w:rsidRPr="007745A6" w:rsidRDefault="007745A6" w:rsidP="007745A6">
      <w:pPr>
        <w:spacing w:before="0" w:after="0"/>
        <w:rPr>
          <w:rFonts w:ascii="Arial" w:hAnsi="Arial" w:cs="Arial"/>
          <w:b/>
          <w:bCs/>
          <w:sz w:val="20"/>
        </w:rPr>
      </w:pPr>
    </w:p>
    <w:p w:rsidR="007745A6" w:rsidRPr="007745A6" w:rsidRDefault="007745A6" w:rsidP="007745A6">
      <w:pPr>
        <w:spacing w:before="0" w:after="0"/>
        <w:rPr>
          <w:rFonts w:ascii="Arial" w:hAnsi="Arial" w:cs="Arial"/>
          <w:b/>
          <w:bCs/>
          <w:sz w:val="20"/>
        </w:rPr>
      </w:pPr>
      <w:r w:rsidRPr="007745A6">
        <w:rPr>
          <w:rFonts w:ascii="Arial" w:hAnsi="Arial" w:cs="Arial"/>
          <w:b/>
          <w:bCs/>
          <w:sz w:val="20"/>
        </w:rPr>
        <w:t xml:space="preserve">Food cost discounting by loss reason is just another way that ValuWaste® helps our customers track their food waste with precision.  </w:t>
      </w:r>
      <w:r w:rsidRPr="007745A6">
        <w:rPr>
          <w:rFonts w:ascii="Wingdings" w:hAnsi="Wingdings"/>
          <w:b/>
          <w:bCs/>
          <w:sz w:val="20"/>
        </w:rPr>
        <w:t></w:t>
      </w:r>
      <w:r w:rsidRPr="007745A6">
        <w:rPr>
          <w:rFonts w:ascii="Arial" w:hAnsi="Arial" w:cs="Arial"/>
          <w:b/>
          <w:bCs/>
          <w:sz w:val="20"/>
        </w:rPr>
        <w:t xml:space="preserve"> </w:t>
      </w:r>
    </w:p>
    <w:p w:rsidR="007745A6" w:rsidRPr="007745A6" w:rsidRDefault="007745A6" w:rsidP="007745A6">
      <w:pPr>
        <w:spacing w:before="0" w:after="0"/>
        <w:rPr>
          <w:rFonts w:ascii="Arial" w:hAnsi="Arial" w:cs="Arial"/>
          <w:b/>
          <w:bCs/>
          <w:sz w:val="20"/>
        </w:rPr>
      </w:pPr>
    </w:p>
    <w:p w:rsidR="007745A6" w:rsidRPr="007745A6" w:rsidRDefault="007745A6" w:rsidP="007745A6">
      <w:pPr>
        <w:spacing w:before="0" w:after="0"/>
        <w:rPr>
          <w:rFonts w:ascii="Arial" w:hAnsi="Arial" w:cs="Arial"/>
          <w:u w:val="single"/>
        </w:rPr>
      </w:pPr>
      <w:r w:rsidRPr="007745A6">
        <w:rPr>
          <w:rFonts w:ascii="Arial" w:hAnsi="Arial" w:cs="Arial"/>
          <w:b/>
          <w:bCs/>
          <w:u w:val="single"/>
        </w:rPr>
        <w:t>Waste cost calculations</w:t>
      </w:r>
      <w:r w:rsidRPr="007745A6">
        <w:rPr>
          <w:rFonts w:ascii="Arial" w:hAnsi="Arial" w:cs="Arial"/>
          <w:u w:val="single"/>
        </w:rPr>
        <w:t>:</w:t>
      </w:r>
    </w:p>
    <w:p w:rsidR="007745A6" w:rsidRPr="007745A6" w:rsidRDefault="007745A6" w:rsidP="007745A6">
      <w:pPr>
        <w:spacing w:before="0" w:after="0"/>
        <w:rPr>
          <w:rFonts w:ascii="Arial" w:hAnsi="Arial" w:cs="Arial"/>
          <w:sz w:val="20"/>
        </w:rPr>
      </w:pPr>
    </w:p>
    <w:p w:rsidR="007745A6" w:rsidRPr="007745A6" w:rsidRDefault="007745A6" w:rsidP="007745A6">
      <w:pPr>
        <w:numPr>
          <w:ilvl w:val="0"/>
          <w:numId w:val="91"/>
        </w:numPr>
        <w:spacing w:before="0" w:after="0"/>
        <w:rPr>
          <w:rFonts w:ascii="Arial" w:hAnsi="Arial" w:cs="Arial"/>
          <w:sz w:val="20"/>
        </w:rPr>
      </w:pPr>
      <w:r w:rsidRPr="007745A6">
        <w:rPr>
          <w:rFonts w:ascii="Arial" w:hAnsi="Arial" w:cs="Arial"/>
          <w:sz w:val="20"/>
        </w:rPr>
        <w:t>Waste cost calculation for transactions includes ability to discount food cost.  The equation for calculating food cost is:</w:t>
      </w:r>
      <w:r w:rsidRPr="007745A6">
        <w:rPr>
          <w:rFonts w:ascii="Arial" w:hAnsi="Arial" w:cs="Arial"/>
          <w:sz w:val="20"/>
        </w:rPr>
        <w:br/>
      </w:r>
      <w:r>
        <w:rPr>
          <w:szCs w:val="22"/>
        </w:rPr>
        <w:t>Waste Cost = (Food cost * (Weight – Container Weight) * Food Cost Discount) + (Container Cost * Container Weight)</w:t>
      </w:r>
      <w:r w:rsidRPr="007745A6">
        <w:rPr>
          <w:sz w:val="24"/>
          <w:szCs w:val="24"/>
        </w:rPr>
        <w:t xml:space="preserve"> </w:t>
      </w:r>
    </w:p>
    <w:p w:rsidR="007745A6" w:rsidRPr="007745A6" w:rsidRDefault="007745A6" w:rsidP="007745A6">
      <w:pPr>
        <w:numPr>
          <w:ilvl w:val="0"/>
          <w:numId w:val="91"/>
        </w:numPr>
        <w:spacing w:before="0" w:after="0"/>
        <w:rPr>
          <w:rFonts w:ascii="Arial" w:hAnsi="Arial" w:cs="Arial"/>
          <w:sz w:val="20"/>
        </w:rPr>
      </w:pPr>
      <w:r w:rsidRPr="007745A6">
        <w:rPr>
          <w:rFonts w:ascii="Arial" w:hAnsi="Arial" w:cs="Arial"/>
          <w:sz w:val="20"/>
        </w:rPr>
        <w:t>Food Cost Discounts are stored in a Food Cost Discount database table.  The main columns of this table are:</w:t>
      </w:r>
      <w:r w:rsidRPr="007745A6">
        <w:rPr>
          <w:sz w:val="24"/>
          <w:szCs w:val="24"/>
        </w:rPr>
        <w:t xml:space="preserve"> </w:t>
      </w:r>
    </w:p>
    <w:p w:rsidR="007745A6" w:rsidRPr="007745A6" w:rsidRDefault="007745A6" w:rsidP="007745A6">
      <w:pPr>
        <w:numPr>
          <w:ilvl w:val="1"/>
          <w:numId w:val="91"/>
        </w:numPr>
        <w:spacing w:before="0" w:after="0"/>
        <w:rPr>
          <w:rFonts w:ascii="Arial" w:hAnsi="Arial" w:cs="Arial"/>
          <w:sz w:val="20"/>
        </w:rPr>
      </w:pPr>
      <w:r w:rsidRPr="007745A6">
        <w:rPr>
          <w:rFonts w:ascii="Arial" w:hAnsi="Arial" w:cs="Arial"/>
          <w:sz w:val="20"/>
        </w:rPr>
        <w:t>ID</w:t>
      </w:r>
      <w:r w:rsidRPr="007745A6">
        <w:rPr>
          <w:sz w:val="24"/>
          <w:szCs w:val="24"/>
        </w:rPr>
        <w:t xml:space="preserve"> </w:t>
      </w:r>
    </w:p>
    <w:p w:rsidR="007745A6" w:rsidRPr="007745A6" w:rsidRDefault="007745A6" w:rsidP="007745A6">
      <w:pPr>
        <w:numPr>
          <w:ilvl w:val="1"/>
          <w:numId w:val="91"/>
        </w:numPr>
        <w:spacing w:before="0" w:after="0"/>
        <w:rPr>
          <w:rFonts w:ascii="Arial" w:hAnsi="Arial" w:cs="Arial"/>
          <w:sz w:val="20"/>
        </w:rPr>
      </w:pPr>
      <w:r w:rsidRPr="007745A6">
        <w:rPr>
          <w:rFonts w:ascii="Arial" w:hAnsi="Arial" w:cs="Arial"/>
          <w:sz w:val="20"/>
        </w:rPr>
        <w:t>Food Type ID</w:t>
      </w:r>
      <w:r w:rsidRPr="007745A6">
        <w:rPr>
          <w:sz w:val="24"/>
          <w:szCs w:val="24"/>
        </w:rPr>
        <w:t xml:space="preserve"> </w:t>
      </w:r>
    </w:p>
    <w:p w:rsidR="007745A6" w:rsidRPr="007745A6" w:rsidRDefault="007745A6" w:rsidP="007745A6">
      <w:pPr>
        <w:numPr>
          <w:ilvl w:val="1"/>
          <w:numId w:val="91"/>
        </w:numPr>
        <w:spacing w:before="0" w:after="0"/>
        <w:rPr>
          <w:rFonts w:ascii="Arial" w:hAnsi="Arial" w:cs="Arial"/>
          <w:sz w:val="20"/>
        </w:rPr>
      </w:pPr>
      <w:r w:rsidRPr="007745A6">
        <w:rPr>
          <w:rFonts w:ascii="Arial" w:hAnsi="Arial" w:cs="Arial"/>
          <w:sz w:val="20"/>
        </w:rPr>
        <w:t>Loss Reason ID</w:t>
      </w:r>
      <w:r w:rsidRPr="007745A6">
        <w:rPr>
          <w:sz w:val="24"/>
          <w:szCs w:val="24"/>
        </w:rPr>
        <w:t xml:space="preserve"> </w:t>
      </w:r>
    </w:p>
    <w:p w:rsidR="007745A6" w:rsidRPr="007745A6" w:rsidRDefault="007745A6" w:rsidP="007745A6">
      <w:pPr>
        <w:numPr>
          <w:ilvl w:val="1"/>
          <w:numId w:val="91"/>
        </w:numPr>
        <w:spacing w:before="0" w:after="0"/>
        <w:rPr>
          <w:rFonts w:ascii="Arial" w:hAnsi="Arial" w:cs="Arial"/>
          <w:sz w:val="20"/>
        </w:rPr>
      </w:pPr>
      <w:r w:rsidRPr="007745A6">
        <w:rPr>
          <w:rFonts w:ascii="Arial" w:hAnsi="Arial" w:cs="Arial"/>
          <w:sz w:val="20"/>
        </w:rPr>
        <w:t>Food Cost Discount (percentage) that can range from 0 (discounts food cost to zero) to a large number.  A value of 1 would mean that there is no adjustment.  A value larger than 1 is a price increase rather than decrease.</w:t>
      </w:r>
      <w:r w:rsidRPr="007745A6">
        <w:rPr>
          <w:sz w:val="24"/>
          <w:szCs w:val="24"/>
        </w:rPr>
        <w:t xml:space="preserve"> </w:t>
      </w:r>
    </w:p>
    <w:p w:rsidR="007745A6" w:rsidRPr="007745A6" w:rsidRDefault="007745A6" w:rsidP="007745A6">
      <w:pPr>
        <w:numPr>
          <w:ilvl w:val="0"/>
          <w:numId w:val="91"/>
        </w:numPr>
        <w:spacing w:before="0" w:after="0"/>
        <w:rPr>
          <w:rFonts w:ascii="Arial" w:hAnsi="Arial" w:cs="Arial"/>
          <w:sz w:val="20"/>
        </w:rPr>
      </w:pPr>
      <w:r w:rsidRPr="007745A6">
        <w:rPr>
          <w:rFonts w:ascii="Arial" w:hAnsi="Arial" w:cs="Arial"/>
          <w:sz w:val="20"/>
        </w:rPr>
        <w:t>When calculating Waste Cost for an individual transaction, the table will be queried for an entry containing both the Food Type ID and Loss Reason ID that are present for that transaction.  If an entry is not found for that combination, the Food Cost Discount for that row is plugged into the calculation.  If no entry is found, then the Food Cost Discount is not applied.</w:t>
      </w:r>
      <w:r w:rsidRPr="007745A6">
        <w:rPr>
          <w:sz w:val="24"/>
          <w:szCs w:val="24"/>
        </w:rPr>
        <w:t xml:space="preserve"> </w:t>
      </w:r>
    </w:p>
    <w:p w:rsidR="007745A6" w:rsidRPr="007745A6" w:rsidRDefault="007745A6" w:rsidP="007745A6">
      <w:pPr>
        <w:spacing w:before="0" w:after="0"/>
        <w:rPr>
          <w:rFonts w:ascii="Arial" w:hAnsi="Arial" w:cs="Arial"/>
          <w:sz w:val="20"/>
        </w:rPr>
      </w:pPr>
    </w:p>
    <w:p w:rsidR="007745A6" w:rsidRPr="007745A6" w:rsidRDefault="007745A6" w:rsidP="007745A6">
      <w:pPr>
        <w:spacing w:before="0" w:after="0"/>
        <w:rPr>
          <w:rFonts w:ascii="Arial" w:hAnsi="Arial" w:cs="Arial"/>
          <w:sz w:val="20"/>
          <w:u w:val="single"/>
        </w:rPr>
      </w:pPr>
      <w:r w:rsidRPr="007745A6">
        <w:rPr>
          <w:rFonts w:ascii="Arial" w:hAnsi="Arial" w:cs="Arial"/>
          <w:b/>
          <w:bCs/>
          <w:sz w:val="20"/>
          <w:u w:val="single"/>
        </w:rPr>
        <w:t>VWA Implications - Configurator</w:t>
      </w:r>
    </w:p>
    <w:p w:rsidR="007745A6" w:rsidRPr="007745A6" w:rsidRDefault="007745A6" w:rsidP="007745A6">
      <w:pPr>
        <w:spacing w:before="0" w:after="0"/>
        <w:rPr>
          <w:rFonts w:ascii="Arial" w:hAnsi="Arial" w:cs="Arial"/>
          <w:sz w:val="20"/>
        </w:rPr>
      </w:pPr>
    </w:p>
    <w:p w:rsidR="007745A6" w:rsidRPr="007745A6" w:rsidRDefault="007745A6" w:rsidP="007745A6">
      <w:pPr>
        <w:numPr>
          <w:ilvl w:val="0"/>
          <w:numId w:val="92"/>
        </w:numPr>
        <w:spacing w:before="0" w:after="0"/>
        <w:rPr>
          <w:rFonts w:ascii="Arial" w:hAnsi="Arial" w:cs="Arial"/>
          <w:sz w:val="20"/>
        </w:rPr>
      </w:pPr>
      <w:r w:rsidRPr="007745A6">
        <w:rPr>
          <w:rFonts w:ascii="Arial" w:hAnsi="Arial" w:cs="Arial"/>
          <w:sz w:val="20"/>
        </w:rPr>
        <w:t>New UI is created (VWA4.NET) that allows creation/editing/deletion of Food Cost Discounts.  This is basically a simple grid reflecting the contents of the new table, but does require ability to select types (hierarchical type picker, which can be re-used from existing code).</w:t>
      </w:r>
      <w:r w:rsidRPr="007745A6">
        <w:rPr>
          <w:sz w:val="24"/>
          <w:szCs w:val="24"/>
        </w:rPr>
        <w:t xml:space="preserve"> </w:t>
      </w:r>
    </w:p>
    <w:p w:rsidR="00987C56" w:rsidRDefault="007745A6" w:rsidP="00987C56">
      <w:pPr>
        <w:numPr>
          <w:ilvl w:val="0"/>
          <w:numId w:val="92"/>
        </w:numPr>
        <w:spacing w:before="0" w:after="0"/>
        <w:rPr>
          <w:rFonts w:ascii="Arial" w:hAnsi="Arial" w:cs="Arial"/>
          <w:sz w:val="20"/>
        </w:rPr>
      </w:pPr>
      <w:r w:rsidRPr="007745A6">
        <w:rPr>
          <w:rFonts w:ascii="Arial" w:hAnsi="Arial" w:cs="Arial"/>
          <w:sz w:val="20"/>
        </w:rPr>
        <w:t>The new configuration exporter will need to export the contents of this table to VWT via export configuration.</w:t>
      </w:r>
      <w:r w:rsidRPr="007745A6">
        <w:rPr>
          <w:sz w:val="24"/>
          <w:szCs w:val="24"/>
        </w:rPr>
        <w:t xml:space="preserve"> </w:t>
      </w:r>
    </w:p>
    <w:p w:rsidR="007745A6" w:rsidRPr="007745A6" w:rsidRDefault="007745A6" w:rsidP="007745A6">
      <w:pPr>
        <w:spacing w:before="0" w:after="0"/>
        <w:rPr>
          <w:rFonts w:ascii="Arial" w:hAnsi="Arial" w:cs="Arial"/>
          <w:sz w:val="20"/>
        </w:rPr>
      </w:pPr>
    </w:p>
    <w:p w:rsidR="007745A6" w:rsidRPr="007745A6" w:rsidRDefault="007745A6" w:rsidP="007745A6">
      <w:pPr>
        <w:spacing w:before="0" w:after="0"/>
        <w:rPr>
          <w:rFonts w:ascii="Arial" w:hAnsi="Arial" w:cs="Arial"/>
          <w:sz w:val="20"/>
          <w:u w:val="single"/>
        </w:rPr>
      </w:pPr>
      <w:r w:rsidRPr="007745A6">
        <w:rPr>
          <w:rFonts w:ascii="Arial" w:hAnsi="Arial" w:cs="Arial"/>
          <w:b/>
          <w:bCs/>
          <w:sz w:val="20"/>
          <w:u w:val="single"/>
        </w:rPr>
        <w:t>VWT Implications</w:t>
      </w:r>
    </w:p>
    <w:p w:rsidR="007745A6" w:rsidRPr="007745A6" w:rsidRDefault="007745A6" w:rsidP="007745A6">
      <w:pPr>
        <w:spacing w:before="0" w:after="0"/>
        <w:rPr>
          <w:rFonts w:ascii="Arial" w:hAnsi="Arial" w:cs="Arial"/>
          <w:sz w:val="20"/>
        </w:rPr>
      </w:pPr>
    </w:p>
    <w:p w:rsidR="007745A6" w:rsidRPr="007745A6" w:rsidRDefault="007745A6" w:rsidP="007745A6">
      <w:pPr>
        <w:numPr>
          <w:ilvl w:val="0"/>
          <w:numId w:val="93"/>
        </w:numPr>
        <w:spacing w:before="0" w:after="0"/>
        <w:rPr>
          <w:rFonts w:ascii="Arial" w:hAnsi="Arial" w:cs="Arial"/>
          <w:sz w:val="20"/>
        </w:rPr>
      </w:pPr>
      <w:r w:rsidRPr="007745A6">
        <w:rPr>
          <w:rFonts w:ascii="Arial" w:hAnsi="Arial" w:cs="Arial"/>
          <w:sz w:val="20"/>
        </w:rPr>
        <w:t xml:space="preserve">VWT configuration importer will need to import the new data – food cost discounts. </w:t>
      </w:r>
    </w:p>
    <w:p w:rsidR="007745A6" w:rsidRPr="007745A6" w:rsidRDefault="007745A6" w:rsidP="007745A6">
      <w:pPr>
        <w:numPr>
          <w:ilvl w:val="0"/>
          <w:numId w:val="93"/>
        </w:numPr>
        <w:spacing w:before="0" w:after="0"/>
        <w:rPr>
          <w:rFonts w:ascii="Arial" w:hAnsi="Arial" w:cs="Arial"/>
          <w:sz w:val="20"/>
        </w:rPr>
      </w:pPr>
      <w:r w:rsidRPr="007745A6">
        <w:rPr>
          <w:rFonts w:ascii="Arial" w:hAnsi="Arial" w:cs="Arial"/>
          <w:sz w:val="20"/>
        </w:rPr>
        <w:t>VWT initialization will need to build an in-memory table to contain the discount data.</w:t>
      </w:r>
      <w:r w:rsidRPr="007745A6">
        <w:rPr>
          <w:sz w:val="24"/>
          <w:szCs w:val="24"/>
        </w:rPr>
        <w:t xml:space="preserve"> </w:t>
      </w:r>
    </w:p>
    <w:p w:rsidR="007745A6" w:rsidRPr="007745A6" w:rsidRDefault="007745A6" w:rsidP="007745A6">
      <w:pPr>
        <w:numPr>
          <w:ilvl w:val="0"/>
          <w:numId w:val="93"/>
        </w:numPr>
        <w:spacing w:before="0" w:after="0"/>
        <w:rPr>
          <w:rFonts w:ascii="Arial" w:hAnsi="Arial" w:cs="Arial"/>
          <w:sz w:val="20"/>
        </w:rPr>
      </w:pPr>
      <w:r w:rsidRPr="007745A6">
        <w:rPr>
          <w:rFonts w:ascii="Arial" w:hAnsi="Arial" w:cs="Arial"/>
          <w:sz w:val="20"/>
        </w:rPr>
        <w:t>VWT waste loops will need to examine the food cost discount table as part of every transaction, and incorporate discounts where the food type ID and loss reason ID both match a discount entry.</w:t>
      </w:r>
      <w:r w:rsidRPr="007745A6">
        <w:rPr>
          <w:sz w:val="24"/>
          <w:szCs w:val="24"/>
        </w:rPr>
        <w:t xml:space="preserve"> </w:t>
      </w:r>
    </w:p>
    <w:p w:rsidR="007745A6" w:rsidRPr="007745A6" w:rsidRDefault="007745A6" w:rsidP="007745A6">
      <w:pPr>
        <w:numPr>
          <w:ilvl w:val="0"/>
          <w:numId w:val="93"/>
        </w:numPr>
        <w:spacing w:before="0" w:after="0"/>
        <w:rPr>
          <w:rFonts w:ascii="Arial" w:hAnsi="Arial" w:cs="Arial"/>
          <w:sz w:val="20"/>
        </w:rPr>
      </w:pPr>
      <w:r w:rsidRPr="007745A6">
        <w:rPr>
          <w:rFonts w:ascii="Arial" w:hAnsi="Arial" w:cs="Arial"/>
          <w:sz w:val="20"/>
        </w:rPr>
        <w:t>VWT waste transactions will include the discount applied as a new field, which will be exported as part of Transfer Waste Data.</w:t>
      </w:r>
      <w:r w:rsidRPr="007745A6">
        <w:rPr>
          <w:sz w:val="24"/>
          <w:szCs w:val="24"/>
        </w:rPr>
        <w:t xml:space="preserve"> </w:t>
      </w:r>
    </w:p>
    <w:p w:rsidR="007745A6" w:rsidRPr="007745A6" w:rsidRDefault="007745A6" w:rsidP="007745A6">
      <w:pPr>
        <w:spacing w:before="0" w:after="0"/>
        <w:rPr>
          <w:rFonts w:ascii="Arial" w:hAnsi="Arial" w:cs="Arial"/>
          <w:sz w:val="20"/>
        </w:rPr>
      </w:pPr>
    </w:p>
    <w:p w:rsidR="007745A6" w:rsidRPr="007745A6" w:rsidRDefault="007745A6" w:rsidP="007745A6">
      <w:pPr>
        <w:spacing w:before="0" w:after="0"/>
        <w:rPr>
          <w:rFonts w:ascii="Arial" w:hAnsi="Arial" w:cs="Arial"/>
          <w:b/>
          <w:bCs/>
          <w:sz w:val="20"/>
          <w:u w:val="single"/>
        </w:rPr>
      </w:pPr>
      <w:r w:rsidRPr="007745A6">
        <w:rPr>
          <w:rFonts w:ascii="Arial" w:hAnsi="Arial" w:cs="Arial"/>
          <w:b/>
          <w:bCs/>
          <w:sz w:val="20"/>
          <w:u w:val="single"/>
        </w:rPr>
        <w:t>VWA Implications – Import Waste Data</w:t>
      </w:r>
    </w:p>
    <w:p w:rsidR="007745A6" w:rsidRPr="007745A6" w:rsidRDefault="007745A6" w:rsidP="007745A6">
      <w:pPr>
        <w:spacing w:before="0" w:after="0"/>
        <w:rPr>
          <w:rFonts w:ascii="Arial" w:hAnsi="Arial" w:cs="Arial"/>
          <w:sz w:val="20"/>
        </w:rPr>
      </w:pPr>
    </w:p>
    <w:p w:rsidR="007745A6" w:rsidRPr="007745A6" w:rsidRDefault="007745A6" w:rsidP="007745A6">
      <w:pPr>
        <w:numPr>
          <w:ilvl w:val="0"/>
          <w:numId w:val="94"/>
        </w:numPr>
        <w:spacing w:before="0" w:after="0"/>
        <w:rPr>
          <w:rFonts w:ascii="Arial" w:hAnsi="Arial" w:cs="Arial"/>
          <w:sz w:val="20"/>
        </w:rPr>
      </w:pPr>
      <w:r w:rsidRPr="007745A6">
        <w:rPr>
          <w:rFonts w:ascii="Arial" w:hAnsi="Arial" w:cs="Arial"/>
          <w:sz w:val="20"/>
        </w:rPr>
        <w:t>VWA Import Waste Data will need to import and store the food cost discount as part of the transaction audit trail (new field in the Transactions table &amp; Viewer).  If the discount is not 1, then it is easily deduced that the loss reason caused a discount to be applied.</w:t>
      </w:r>
      <w:r w:rsidRPr="007745A6">
        <w:rPr>
          <w:sz w:val="24"/>
          <w:szCs w:val="24"/>
        </w:rPr>
        <w:t xml:space="preserve"> </w:t>
      </w:r>
    </w:p>
    <w:p w:rsidR="007745A6" w:rsidRPr="007745A6" w:rsidRDefault="007745A6" w:rsidP="007745A6">
      <w:pPr>
        <w:numPr>
          <w:ilvl w:val="0"/>
          <w:numId w:val="94"/>
        </w:numPr>
        <w:spacing w:before="0" w:after="0"/>
        <w:rPr>
          <w:rFonts w:ascii="Arial" w:hAnsi="Arial" w:cs="Arial"/>
          <w:sz w:val="20"/>
        </w:rPr>
      </w:pPr>
      <w:r w:rsidRPr="007745A6">
        <w:rPr>
          <w:rFonts w:ascii="Arial" w:hAnsi="Arial" w:cs="Arial"/>
          <w:sz w:val="20"/>
        </w:rPr>
        <w:t>Because the waste stream will contain all the elements of the Waste Cost algorithm, waste cost can be recalculated or deconstructed easily.</w:t>
      </w:r>
      <w:r w:rsidRPr="007745A6">
        <w:rPr>
          <w:sz w:val="24"/>
          <w:szCs w:val="24"/>
        </w:rPr>
        <w:t xml:space="preserve"> </w:t>
      </w:r>
    </w:p>
    <w:p w:rsidR="007745A6" w:rsidRPr="007745A6" w:rsidRDefault="007745A6" w:rsidP="007745A6">
      <w:pPr>
        <w:spacing w:before="0" w:after="0"/>
        <w:rPr>
          <w:rFonts w:ascii="Arial" w:hAnsi="Arial" w:cs="Arial"/>
          <w:sz w:val="20"/>
        </w:rPr>
      </w:pPr>
    </w:p>
    <w:p w:rsidR="007745A6" w:rsidRPr="007745A6" w:rsidRDefault="007745A6" w:rsidP="007745A6">
      <w:pPr>
        <w:spacing w:before="0" w:after="0"/>
        <w:rPr>
          <w:rFonts w:ascii="Arial" w:hAnsi="Arial" w:cs="Arial"/>
          <w:sz w:val="20"/>
          <w:u w:val="single"/>
        </w:rPr>
      </w:pPr>
      <w:r w:rsidRPr="007745A6">
        <w:rPr>
          <w:rFonts w:ascii="Arial" w:hAnsi="Arial" w:cs="Arial"/>
          <w:b/>
          <w:bCs/>
          <w:sz w:val="20"/>
          <w:u w:val="single"/>
        </w:rPr>
        <w:t>VWA Implications – Reporting</w:t>
      </w:r>
    </w:p>
    <w:p w:rsidR="007745A6" w:rsidRPr="007745A6" w:rsidRDefault="007745A6" w:rsidP="007745A6">
      <w:pPr>
        <w:spacing w:before="0" w:after="0"/>
        <w:rPr>
          <w:rFonts w:ascii="Arial" w:hAnsi="Arial" w:cs="Arial"/>
          <w:sz w:val="20"/>
        </w:rPr>
      </w:pPr>
    </w:p>
    <w:p w:rsidR="007745A6" w:rsidRPr="007745A6" w:rsidRDefault="007745A6" w:rsidP="007745A6">
      <w:pPr>
        <w:numPr>
          <w:ilvl w:val="0"/>
          <w:numId w:val="95"/>
        </w:numPr>
        <w:spacing w:before="0" w:after="0"/>
        <w:rPr>
          <w:rFonts w:ascii="Arial" w:hAnsi="Arial" w:cs="Arial"/>
          <w:sz w:val="20"/>
        </w:rPr>
      </w:pPr>
      <w:r w:rsidRPr="007745A6">
        <w:rPr>
          <w:rFonts w:ascii="Arial" w:hAnsi="Arial" w:cs="Arial"/>
          <w:sz w:val="20"/>
        </w:rPr>
        <w:t>It doesn’t appear that there are any implications with regard to reporting, unless the discount needs to be surfaced somehow in a report.</w:t>
      </w:r>
      <w:r w:rsidRPr="007745A6">
        <w:rPr>
          <w:sz w:val="24"/>
          <w:szCs w:val="24"/>
        </w:rPr>
        <w:t xml:space="preserve"> </w:t>
      </w:r>
    </w:p>
    <w:p w:rsidR="007745A6" w:rsidRPr="007745A6" w:rsidRDefault="007745A6" w:rsidP="007745A6">
      <w:pPr>
        <w:numPr>
          <w:ilvl w:val="0"/>
          <w:numId w:val="95"/>
        </w:numPr>
        <w:spacing w:before="0" w:after="0"/>
        <w:rPr>
          <w:rFonts w:ascii="Arial" w:hAnsi="Arial" w:cs="Arial"/>
          <w:sz w:val="20"/>
        </w:rPr>
      </w:pPr>
      <w:r w:rsidRPr="007745A6">
        <w:rPr>
          <w:rFonts w:ascii="Arial" w:hAnsi="Arial" w:cs="Arial"/>
          <w:sz w:val="20"/>
        </w:rPr>
        <w:t>Filtering via discount factor would allow isolation of discounted transactions using the Transaction Viewer.</w:t>
      </w:r>
      <w:r w:rsidRPr="007745A6">
        <w:rPr>
          <w:sz w:val="24"/>
          <w:szCs w:val="24"/>
        </w:rPr>
        <w:t xml:space="preserve"> </w:t>
      </w:r>
    </w:p>
    <w:p w:rsidR="007745A6" w:rsidRPr="007745A6" w:rsidRDefault="007745A6" w:rsidP="007745A6">
      <w:pPr>
        <w:spacing w:before="0" w:after="0"/>
        <w:rPr>
          <w:rFonts w:ascii="Arial" w:hAnsi="Arial" w:cs="Arial"/>
          <w:sz w:val="20"/>
        </w:rPr>
      </w:pPr>
    </w:p>
    <w:p w:rsidR="007745A6" w:rsidRPr="007745A6" w:rsidRDefault="007745A6" w:rsidP="007745A6">
      <w:pPr>
        <w:spacing w:before="0" w:after="0"/>
        <w:rPr>
          <w:rFonts w:ascii="Arial" w:hAnsi="Arial" w:cs="Arial"/>
          <w:sz w:val="26"/>
          <w:u w:val="single"/>
        </w:rPr>
      </w:pPr>
      <w:r w:rsidRPr="007745A6">
        <w:rPr>
          <w:rFonts w:ascii="Arial" w:hAnsi="Arial" w:cs="Arial"/>
          <w:b/>
          <w:bCs/>
          <w:sz w:val="26"/>
          <w:u w:val="single"/>
        </w:rPr>
        <w:t>Summary/Comments</w:t>
      </w:r>
    </w:p>
    <w:p w:rsidR="007745A6" w:rsidRPr="007745A6" w:rsidRDefault="007745A6" w:rsidP="007745A6">
      <w:pPr>
        <w:spacing w:before="0" w:after="0"/>
        <w:rPr>
          <w:rFonts w:ascii="Arial" w:hAnsi="Arial" w:cs="Arial"/>
          <w:sz w:val="20"/>
        </w:rPr>
      </w:pPr>
    </w:p>
    <w:p w:rsidR="007745A6" w:rsidRPr="007745A6" w:rsidRDefault="007745A6" w:rsidP="007745A6">
      <w:pPr>
        <w:spacing w:before="0" w:after="0"/>
        <w:rPr>
          <w:rFonts w:ascii="Arial" w:hAnsi="Arial" w:cs="Arial"/>
          <w:sz w:val="20"/>
        </w:rPr>
      </w:pPr>
      <w:r w:rsidRPr="007745A6">
        <w:rPr>
          <w:rFonts w:ascii="Arial" w:hAnsi="Arial" w:cs="Arial"/>
          <w:b/>
          <w:bCs/>
          <w:sz w:val="20"/>
        </w:rPr>
        <w:t>Since we are at the last round of making data transfer and VWT modifications, the timing is efficient for making this change:</w:t>
      </w:r>
    </w:p>
    <w:p w:rsidR="007745A6" w:rsidRPr="007745A6" w:rsidRDefault="007745A6" w:rsidP="007745A6">
      <w:pPr>
        <w:numPr>
          <w:ilvl w:val="0"/>
          <w:numId w:val="96"/>
        </w:numPr>
        <w:spacing w:before="0" w:after="0"/>
        <w:rPr>
          <w:rFonts w:ascii="Arial" w:hAnsi="Arial" w:cs="Arial"/>
          <w:sz w:val="20"/>
        </w:rPr>
      </w:pPr>
      <w:r w:rsidRPr="007745A6">
        <w:rPr>
          <w:rFonts w:ascii="Arial" w:hAnsi="Arial" w:cs="Arial"/>
          <w:b/>
          <w:bCs/>
          <w:sz w:val="20"/>
        </w:rPr>
        <w:t xml:space="preserve">There is no impact on the </w:t>
      </w:r>
      <w:smartTag w:uri="urn:schemas-microsoft-com:office:smarttags" w:element="place">
        <w:r w:rsidRPr="007745A6">
          <w:rPr>
            <w:rFonts w:ascii="Arial" w:hAnsi="Arial" w:cs="Arial"/>
            <w:b/>
            <w:bCs/>
            <w:sz w:val="20"/>
          </w:rPr>
          <w:t>Delphi</w:t>
        </w:r>
      </w:smartTag>
      <w:r w:rsidRPr="007745A6">
        <w:rPr>
          <w:rFonts w:ascii="Arial" w:hAnsi="Arial" w:cs="Arial"/>
          <w:b/>
          <w:bCs/>
          <w:sz w:val="20"/>
        </w:rPr>
        <w:t xml:space="preserve"> configurator (!).  This is definitely a good thing.</w:t>
      </w:r>
      <w:r w:rsidRPr="007745A6">
        <w:rPr>
          <w:sz w:val="24"/>
          <w:szCs w:val="24"/>
        </w:rPr>
        <w:t xml:space="preserve"> </w:t>
      </w:r>
    </w:p>
    <w:p w:rsidR="007745A6" w:rsidRPr="007745A6" w:rsidRDefault="007745A6" w:rsidP="007745A6">
      <w:pPr>
        <w:numPr>
          <w:ilvl w:val="0"/>
          <w:numId w:val="96"/>
        </w:numPr>
        <w:spacing w:before="0" w:after="0"/>
        <w:rPr>
          <w:rFonts w:ascii="Arial" w:hAnsi="Arial" w:cs="Arial"/>
          <w:sz w:val="20"/>
        </w:rPr>
      </w:pPr>
      <w:r w:rsidRPr="007745A6">
        <w:rPr>
          <w:rFonts w:ascii="Arial" w:hAnsi="Arial" w:cs="Arial"/>
          <w:b/>
          <w:bCs/>
          <w:sz w:val="20"/>
        </w:rPr>
        <w:t xml:space="preserve">Building the special food cost discount configurator UI (.NET) is probably less than a day of extra work.  </w:t>
      </w:r>
    </w:p>
    <w:p w:rsidR="007745A6" w:rsidRPr="007745A6" w:rsidRDefault="007745A6" w:rsidP="007745A6">
      <w:pPr>
        <w:numPr>
          <w:ilvl w:val="0"/>
          <w:numId w:val="96"/>
        </w:numPr>
        <w:spacing w:before="0" w:after="0"/>
        <w:rPr>
          <w:rFonts w:ascii="Arial" w:hAnsi="Arial" w:cs="Arial"/>
          <w:sz w:val="20"/>
        </w:rPr>
      </w:pPr>
      <w:r w:rsidRPr="007745A6">
        <w:rPr>
          <w:rFonts w:ascii="Arial" w:hAnsi="Arial" w:cs="Arial"/>
          <w:b/>
          <w:bCs/>
          <w:sz w:val="20"/>
        </w:rPr>
        <w:t>Adding the discount to the configuration exporting is negligable since this is being rewritten in .NET anyway.</w:t>
      </w:r>
      <w:r w:rsidRPr="007745A6">
        <w:rPr>
          <w:sz w:val="24"/>
          <w:szCs w:val="24"/>
        </w:rPr>
        <w:t xml:space="preserve"> </w:t>
      </w:r>
    </w:p>
    <w:p w:rsidR="007745A6" w:rsidRPr="007745A6" w:rsidRDefault="007745A6" w:rsidP="007745A6">
      <w:pPr>
        <w:numPr>
          <w:ilvl w:val="0"/>
          <w:numId w:val="96"/>
        </w:numPr>
        <w:spacing w:before="0" w:after="0"/>
        <w:rPr>
          <w:rFonts w:ascii="Arial" w:hAnsi="Arial" w:cs="Arial"/>
          <w:sz w:val="20"/>
        </w:rPr>
      </w:pPr>
      <w:r w:rsidRPr="007745A6">
        <w:rPr>
          <w:rFonts w:ascii="Arial" w:hAnsi="Arial" w:cs="Arial"/>
          <w:b/>
          <w:bCs/>
          <w:sz w:val="20"/>
        </w:rPr>
        <w:t>The VWT modifications are probably about 1-1.5 days of extra work, but it is straightforward.</w:t>
      </w:r>
      <w:r w:rsidRPr="007745A6">
        <w:rPr>
          <w:sz w:val="24"/>
          <w:szCs w:val="24"/>
        </w:rPr>
        <w:t xml:space="preserve"> </w:t>
      </w:r>
    </w:p>
    <w:p w:rsidR="007745A6" w:rsidRPr="007745A6" w:rsidRDefault="007745A6" w:rsidP="007745A6">
      <w:pPr>
        <w:numPr>
          <w:ilvl w:val="0"/>
          <w:numId w:val="96"/>
        </w:numPr>
        <w:spacing w:before="0" w:after="0"/>
        <w:rPr>
          <w:rFonts w:ascii="Arial" w:hAnsi="Arial" w:cs="Arial"/>
          <w:sz w:val="20"/>
        </w:rPr>
      </w:pPr>
      <w:r w:rsidRPr="007745A6">
        <w:rPr>
          <w:rFonts w:ascii="Arial" w:hAnsi="Arial" w:cs="Arial"/>
          <w:b/>
          <w:bCs/>
          <w:sz w:val="20"/>
        </w:rPr>
        <w:t>Import Waste Data impact is negligable since this is being rewritten in .NET anyway.</w:t>
      </w:r>
      <w:r w:rsidRPr="007745A6">
        <w:rPr>
          <w:sz w:val="24"/>
          <w:szCs w:val="24"/>
        </w:rPr>
        <w:t xml:space="preserve"> </w:t>
      </w:r>
    </w:p>
    <w:p w:rsidR="007745A6" w:rsidRPr="007745A6" w:rsidRDefault="007745A6" w:rsidP="007745A6">
      <w:pPr>
        <w:numPr>
          <w:ilvl w:val="0"/>
          <w:numId w:val="96"/>
        </w:numPr>
        <w:spacing w:before="0" w:after="0"/>
        <w:rPr>
          <w:rFonts w:ascii="Arial" w:hAnsi="Arial" w:cs="Arial"/>
          <w:sz w:val="20"/>
        </w:rPr>
      </w:pPr>
      <w:r w:rsidRPr="007745A6">
        <w:rPr>
          <w:rFonts w:ascii="Arial" w:hAnsi="Arial" w:cs="Arial"/>
          <w:b/>
          <w:bCs/>
          <w:sz w:val="20"/>
        </w:rPr>
        <w:t>Adding the database column and View Transaction mods is probably a few hours.</w:t>
      </w:r>
      <w:r w:rsidRPr="007745A6">
        <w:rPr>
          <w:sz w:val="24"/>
          <w:szCs w:val="24"/>
        </w:rPr>
        <w:t xml:space="preserve"> </w:t>
      </w:r>
    </w:p>
    <w:p w:rsidR="007745A6" w:rsidRPr="007745A6" w:rsidRDefault="007745A6" w:rsidP="007745A6">
      <w:pPr>
        <w:spacing w:before="0" w:after="0"/>
        <w:rPr>
          <w:rFonts w:ascii="Arial" w:hAnsi="Arial" w:cs="Arial"/>
          <w:b/>
          <w:bCs/>
          <w:sz w:val="20"/>
        </w:rPr>
      </w:pPr>
    </w:p>
    <w:p w:rsidR="007745A6" w:rsidRPr="007745A6" w:rsidRDefault="007745A6" w:rsidP="007745A6">
      <w:pPr>
        <w:spacing w:before="0" w:after="0"/>
        <w:rPr>
          <w:rFonts w:ascii="Arial" w:hAnsi="Arial" w:cs="Arial"/>
          <w:b/>
          <w:bCs/>
          <w:sz w:val="20"/>
        </w:rPr>
      </w:pPr>
      <w:r w:rsidRPr="007745A6">
        <w:rPr>
          <w:rFonts w:ascii="Arial" w:hAnsi="Arial" w:cs="Arial"/>
          <w:b/>
          <w:bCs/>
          <w:sz w:val="20"/>
        </w:rPr>
        <w:t>This is an excellent way to implement this (thanks to Mila).  It makes every discount an exception, which is appropriate since many loss reasons do not imply discounts ever, and only loss reason/food type combinations that make sense are listed for discounting (the idea of adding columns meant that every food type and loss reason would be saddled with extra discount fields whether they needed them or not).</w:t>
      </w:r>
    </w:p>
    <w:p w:rsidR="007745A6" w:rsidRPr="007745A6" w:rsidRDefault="007745A6" w:rsidP="007745A6">
      <w:pPr>
        <w:spacing w:before="0" w:after="0"/>
        <w:rPr>
          <w:rFonts w:ascii="Arial" w:hAnsi="Arial" w:cs="Arial"/>
          <w:b/>
          <w:bCs/>
          <w:sz w:val="20"/>
        </w:rPr>
      </w:pPr>
    </w:p>
    <w:p w:rsidR="007745A6" w:rsidRPr="007745A6" w:rsidRDefault="007745A6" w:rsidP="007745A6"/>
    <w:p w:rsidR="00950798" w:rsidRDefault="00950798" w:rsidP="00950798">
      <w:pPr>
        <w:pStyle w:val="Heading1"/>
      </w:pPr>
      <w:bookmarkStart w:id="227" w:name="_Toc206233614"/>
      <w:r>
        <w:lastRenderedPageBreak/>
        <w:t>Appendix 2 – Parked Requirements</w:t>
      </w:r>
      <w:bookmarkEnd w:id="227"/>
    </w:p>
    <w:p w:rsidR="00950798" w:rsidRDefault="00950798" w:rsidP="00950798">
      <w:r>
        <w:t>This chapter collects requirements that have been parked for use in a future version.</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888"/>
        <w:gridCol w:w="5670"/>
      </w:tblGrid>
      <w:tr w:rsidR="00950798" w:rsidRPr="00062D9B" w:rsidTr="0052785F">
        <w:tc>
          <w:tcPr>
            <w:tcW w:w="3888" w:type="dxa"/>
            <w:tcBorders>
              <w:bottom w:val="single" w:sz="4" w:space="0" w:color="auto"/>
            </w:tcBorders>
            <w:shd w:val="clear" w:color="auto" w:fill="E0E0E0"/>
          </w:tcPr>
          <w:p w:rsidR="00950798" w:rsidRPr="00062D9B" w:rsidRDefault="00950798" w:rsidP="0052785F">
            <w:pPr>
              <w:spacing w:before="0" w:after="0"/>
              <w:rPr>
                <w:b/>
                <w:sz w:val="24"/>
              </w:rPr>
            </w:pPr>
            <w:r w:rsidRPr="00062D9B">
              <w:rPr>
                <w:b/>
                <w:sz w:val="24"/>
              </w:rPr>
              <w:t>Requirements</w:t>
            </w:r>
          </w:p>
        </w:tc>
        <w:tc>
          <w:tcPr>
            <w:tcW w:w="5670" w:type="dxa"/>
            <w:tcBorders>
              <w:bottom w:val="single" w:sz="4" w:space="0" w:color="auto"/>
            </w:tcBorders>
            <w:shd w:val="clear" w:color="auto" w:fill="E0E0E0"/>
          </w:tcPr>
          <w:p w:rsidR="00950798" w:rsidRPr="00062D9B" w:rsidRDefault="00950798" w:rsidP="0052785F">
            <w:pPr>
              <w:spacing w:before="0" w:after="0"/>
              <w:rPr>
                <w:b/>
                <w:sz w:val="24"/>
              </w:rPr>
            </w:pPr>
            <w:r w:rsidRPr="00062D9B">
              <w:rPr>
                <w:b/>
                <w:sz w:val="24"/>
              </w:rPr>
              <w:t>Notes / Implications</w:t>
            </w:r>
          </w:p>
        </w:tc>
      </w:tr>
      <w:tr w:rsidR="00950798" w:rsidTr="0052785F">
        <w:tc>
          <w:tcPr>
            <w:tcW w:w="3888" w:type="dxa"/>
            <w:tcBorders>
              <w:top w:val="single" w:sz="4" w:space="0" w:color="auto"/>
              <w:left w:val="single" w:sz="4" w:space="0" w:color="auto"/>
              <w:bottom w:val="single" w:sz="4" w:space="0" w:color="auto"/>
              <w:right w:val="single" w:sz="4" w:space="0" w:color="auto"/>
            </w:tcBorders>
            <w:shd w:val="clear" w:color="auto" w:fill="F3F3F3"/>
          </w:tcPr>
          <w:p w:rsidR="00950798" w:rsidRDefault="00950798" w:rsidP="0052785F">
            <w:pPr>
              <w:numPr>
                <w:ilvl w:val="0"/>
                <w:numId w:val="54"/>
              </w:numPr>
              <w:spacing w:before="0" w:after="0"/>
            </w:pPr>
            <w:r>
              <w:t>Food production integration (VWA.NET)</w:t>
            </w:r>
          </w:p>
        </w:tc>
        <w:tc>
          <w:tcPr>
            <w:tcW w:w="5670" w:type="dxa"/>
            <w:tcBorders>
              <w:top w:val="single" w:sz="4" w:space="0" w:color="auto"/>
              <w:left w:val="single" w:sz="4" w:space="0" w:color="auto"/>
              <w:bottom w:val="single" w:sz="4" w:space="0" w:color="auto"/>
              <w:right w:val="single" w:sz="4" w:space="0" w:color="auto"/>
            </w:tcBorders>
            <w:shd w:val="clear" w:color="auto" w:fill="F3F3F3"/>
          </w:tcPr>
          <w:p w:rsidR="00950798" w:rsidRPr="000D3558" w:rsidRDefault="00950798" w:rsidP="0052785F">
            <w:pPr>
              <w:tabs>
                <w:tab w:val="num" w:pos="720"/>
              </w:tabs>
              <w:spacing w:before="0" w:after="0"/>
              <w:ind w:left="720" w:hanging="360"/>
            </w:pPr>
          </w:p>
        </w:tc>
      </w:tr>
      <w:tr w:rsidR="00950798" w:rsidTr="0052785F">
        <w:tc>
          <w:tcPr>
            <w:tcW w:w="3888" w:type="dxa"/>
            <w:tcBorders>
              <w:top w:val="single" w:sz="4" w:space="0" w:color="auto"/>
              <w:left w:val="single" w:sz="4" w:space="0" w:color="auto"/>
              <w:bottom w:val="single" w:sz="4" w:space="0" w:color="auto"/>
              <w:right w:val="single" w:sz="4" w:space="0" w:color="auto"/>
            </w:tcBorders>
          </w:tcPr>
          <w:p w:rsidR="00950798" w:rsidRDefault="00950798" w:rsidP="0052785F">
            <w:pPr>
              <w:numPr>
                <w:ilvl w:val="1"/>
                <w:numId w:val="54"/>
              </w:numPr>
              <w:tabs>
                <w:tab w:val="left" w:pos="390"/>
                <w:tab w:val="left" w:pos="540"/>
              </w:tabs>
              <w:spacing w:before="0" w:after="0"/>
            </w:pPr>
            <w:r>
              <w:t>VST</w:t>
            </w:r>
          </w:p>
        </w:tc>
        <w:tc>
          <w:tcPr>
            <w:tcW w:w="5670" w:type="dxa"/>
            <w:tcBorders>
              <w:top w:val="single" w:sz="4" w:space="0" w:color="auto"/>
              <w:left w:val="single" w:sz="4" w:space="0" w:color="auto"/>
              <w:bottom w:val="single" w:sz="4" w:space="0" w:color="auto"/>
              <w:right w:val="single" w:sz="4" w:space="0" w:color="auto"/>
            </w:tcBorders>
          </w:tcPr>
          <w:p w:rsidR="00950798" w:rsidRDefault="00950798" w:rsidP="0052785F">
            <w:pPr>
              <w:numPr>
                <w:ilvl w:val="0"/>
                <w:numId w:val="7"/>
              </w:numPr>
              <w:spacing w:before="0" w:after="0"/>
            </w:pPr>
            <w:r>
              <w:t>Reconciliation of food types (mapping)</w:t>
            </w:r>
          </w:p>
          <w:p w:rsidR="00950798" w:rsidRDefault="00950798" w:rsidP="0052785F">
            <w:pPr>
              <w:numPr>
                <w:ilvl w:val="0"/>
                <w:numId w:val="7"/>
              </w:numPr>
              <w:spacing w:before="0" w:after="0"/>
            </w:pPr>
            <w:r>
              <w:t>What data to import?</w:t>
            </w:r>
          </w:p>
          <w:p w:rsidR="00950798" w:rsidRPr="000D3558" w:rsidRDefault="00950798" w:rsidP="0052785F">
            <w:pPr>
              <w:numPr>
                <w:ilvl w:val="0"/>
                <w:numId w:val="7"/>
              </w:numPr>
              <w:spacing w:before="0" w:after="0"/>
            </w:pPr>
            <w:r>
              <w:t>Importation process</w:t>
            </w:r>
          </w:p>
        </w:tc>
      </w:tr>
      <w:tr w:rsidR="00950798" w:rsidTr="0052785F">
        <w:tc>
          <w:tcPr>
            <w:tcW w:w="3888" w:type="dxa"/>
            <w:tcBorders>
              <w:top w:val="single" w:sz="4" w:space="0" w:color="auto"/>
              <w:left w:val="single" w:sz="4" w:space="0" w:color="auto"/>
              <w:bottom w:val="single" w:sz="4" w:space="0" w:color="auto"/>
              <w:right w:val="single" w:sz="4" w:space="0" w:color="auto"/>
            </w:tcBorders>
            <w:shd w:val="clear" w:color="auto" w:fill="F3F3F3"/>
          </w:tcPr>
          <w:p w:rsidR="00950798" w:rsidRDefault="00950798" w:rsidP="0052785F">
            <w:pPr>
              <w:numPr>
                <w:ilvl w:val="0"/>
                <w:numId w:val="54"/>
              </w:numPr>
              <w:spacing w:before="0" w:after="0"/>
            </w:pPr>
            <w:r>
              <w:t>Dynamic Tips/Insights (VWA.NET)</w:t>
            </w:r>
          </w:p>
        </w:tc>
        <w:tc>
          <w:tcPr>
            <w:tcW w:w="5670" w:type="dxa"/>
            <w:tcBorders>
              <w:top w:val="single" w:sz="4" w:space="0" w:color="auto"/>
              <w:left w:val="single" w:sz="4" w:space="0" w:color="auto"/>
              <w:bottom w:val="single" w:sz="4" w:space="0" w:color="auto"/>
              <w:right w:val="single" w:sz="4" w:space="0" w:color="auto"/>
            </w:tcBorders>
            <w:shd w:val="clear" w:color="auto" w:fill="F3F3F3"/>
          </w:tcPr>
          <w:p w:rsidR="00950798" w:rsidRPr="000D3558" w:rsidRDefault="00950798" w:rsidP="0052785F">
            <w:pPr>
              <w:tabs>
                <w:tab w:val="num" w:pos="720"/>
              </w:tabs>
              <w:spacing w:before="0" w:after="0"/>
              <w:ind w:left="720" w:hanging="360"/>
            </w:pPr>
          </w:p>
        </w:tc>
      </w:tr>
      <w:tr w:rsidR="00950798" w:rsidTr="0052785F">
        <w:tc>
          <w:tcPr>
            <w:tcW w:w="3888" w:type="dxa"/>
            <w:tcBorders>
              <w:top w:val="single" w:sz="4" w:space="0" w:color="auto"/>
              <w:left w:val="single" w:sz="4" w:space="0" w:color="auto"/>
              <w:bottom w:val="single" w:sz="4" w:space="0" w:color="auto"/>
              <w:right w:val="single" w:sz="4" w:space="0" w:color="auto"/>
            </w:tcBorders>
          </w:tcPr>
          <w:p w:rsidR="00950798" w:rsidRDefault="00950798" w:rsidP="0052785F">
            <w:pPr>
              <w:numPr>
                <w:ilvl w:val="1"/>
                <w:numId w:val="54"/>
              </w:numPr>
              <w:tabs>
                <w:tab w:val="left" w:pos="390"/>
                <w:tab w:val="left" w:pos="540"/>
              </w:tabs>
              <w:spacing w:before="0" w:after="0"/>
            </w:pPr>
            <w:r>
              <w:t>Dynamic Tips/Insights</w:t>
            </w:r>
          </w:p>
        </w:tc>
        <w:tc>
          <w:tcPr>
            <w:tcW w:w="5670" w:type="dxa"/>
            <w:tcBorders>
              <w:top w:val="single" w:sz="4" w:space="0" w:color="auto"/>
              <w:left w:val="single" w:sz="4" w:space="0" w:color="auto"/>
              <w:bottom w:val="single" w:sz="4" w:space="0" w:color="auto"/>
              <w:right w:val="single" w:sz="4" w:space="0" w:color="auto"/>
            </w:tcBorders>
          </w:tcPr>
          <w:p w:rsidR="00950798" w:rsidRDefault="00950798" w:rsidP="0052785F">
            <w:pPr>
              <w:numPr>
                <w:ilvl w:val="0"/>
                <w:numId w:val="7"/>
              </w:numPr>
              <w:spacing w:before="0" w:after="0"/>
            </w:pPr>
            <w:r>
              <w:t>Somewhere on main screen</w:t>
            </w:r>
          </w:p>
          <w:p w:rsidR="00950798" w:rsidRPr="000D3558" w:rsidRDefault="00950798" w:rsidP="0052785F">
            <w:pPr>
              <w:numPr>
                <w:ilvl w:val="0"/>
                <w:numId w:val="7"/>
              </w:numPr>
              <w:spacing w:before="0" w:after="0"/>
            </w:pPr>
            <w:r>
              <w:t>Pop-ups?</w:t>
            </w:r>
          </w:p>
        </w:tc>
      </w:tr>
      <w:tr w:rsidR="00421B17" w:rsidTr="0052785F">
        <w:tc>
          <w:tcPr>
            <w:tcW w:w="3888" w:type="dxa"/>
            <w:tcBorders>
              <w:top w:val="single" w:sz="4" w:space="0" w:color="auto"/>
              <w:left w:val="single" w:sz="4" w:space="0" w:color="auto"/>
              <w:bottom w:val="single" w:sz="4" w:space="0" w:color="auto"/>
              <w:right w:val="single" w:sz="4" w:space="0" w:color="auto"/>
            </w:tcBorders>
          </w:tcPr>
          <w:p w:rsidR="00421B17" w:rsidRDefault="00421B17" w:rsidP="0052785F">
            <w:pPr>
              <w:numPr>
                <w:ilvl w:val="1"/>
                <w:numId w:val="54"/>
              </w:numPr>
              <w:tabs>
                <w:tab w:val="left" w:pos="450"/>
              </w:tabs>
              <w:spacing w:before="0" w:after="0"/>
            </w:pPr>
            <w:r>
              <w:t>Web links</w:t>
            </w:r>
          </w:p>
        </w:tc>
        <w:tc>
          <w:tcPr>
            <w:tcW w:w="5670" w:type="dxa"/>
            <w:tcBorders>
              <w:top w:val="single" w:sz="4" w:space="0" w:color="auto"/>
              <w:left w:val="single" w:sz="4" w:space="0" w:color="auto"/>
              <w:bottom w:val="single" w:sz="4" w:space="0" w:color="auto"/>
              <w:right w:val="single" w:sz="4" w:space="0" w:color="auto"/>
            </w:tcBorders>
          </w:tcPr>
          <w:p w:rsidR="00421B17" w:rsidRPr="000D3558" w:rsidRDefault="00421B17" w:rsidP="0052785F">
            <w:pPr>
              <w:numPr>
                <w:ilvl w:val="0"/>
                <w:numId w:val="7"/>
              </w:numPr>
              <w:spacing w:before="0" w:after="0"/>
            </w:pPr>
            <w:r>
              <w:t>Link to LeanPath support web site</w:t>
            </w:r>
          </w:p>
        </w:tc>
      </w:tr>
      <w:tr w:rsidR="00950798" w:rsidTr="0052785F">
        <w:tc>
          <w:tcPr>
            <w:tcW w:w="3888" w:type="dxa"/>
            <w:shd w:val="clear" w:color="auto" w:fill="F3F3F3"/>
          </w:tcPr>
          <w:p w:rsidR="00950798" w:rsidRDefault="00950798" w:rsidP="00950798">
            <w:pPr>
              <w:spacing w:before="0" w:after="0"/>
              <w:ind w:left="432"/>
            </w:pPr>
          </w:p>
        </w:tc>
        <w:tc>
          <w:tcPr>
            <w:tcW w:w="5670" w:type="dxa"/>
            <w:shd w:val="clear" w:color="auto" w:fill="F3F3F3"/>
          </w:tcPr>
          <w:p w:rsidR="00950798" w:rsidRPr="000D3558" w:rsidRDefault="00950798" w:rsidP="0052785F"/>
        </w:tc>
      </w:tr>
      <w:tr w:rsidR="00950798" w:rsidTr="0052785F">
        <w:tc>
          <w:tcPr>
            <w:tcW w:w="3888" w:type="dxa"/>
            <w:tcBorders>
              <w:bottom w:val="single" w:sz="4" w:space="0" w:color="auto"/>
            </w:tcBorders>
          </w:tcPr>
          <w:p w:rsidR="00950798" w:rsidRDefault="00950798" w:rsidP="00950798">
            <w:pPr>
              <w:tabs>
                <w:tab w:val="left" w:pos="450"/>
              </w:tabs>
              <w:spacing w:before="0" w:after="0"/>
              <w:ind w:left="72"/>
            </w:pPr>
          </w:p>
        </w:tc>
        <w:tc>
          <w:tcPr>
            <w:tcW w:w="5670" w:type="dxa"/>
            <w:tcBorders>
              <w:bottom w:val="single" w:sz="4" w:space="0" w:color="auto"/>
            </w:tcBorders>
          </w:tcPr>
          <w:p w:rsidR="00950798" w:rsidRPr="000D3558" w:rsidRDefault="00950798" w:rsidP="00950798">
            <w:pPr>
              <w:spacing w:before="0" w:after="0"/>
            </w:pPr>
          </w:p>
        </w:tc>
      </w:tr>
      <w:tr w:rsidR="00950798" w:rsidTr="0052785F">
        <w:tc>
          <w:tcPr>
            <w:tcW w:w="3888" w:type="dxa"/>
            <w:shd w:val="clear" w:color="auto" w:fill="F3F3F3"/>
          </w:tcPr>
          <w:p w:rsidR="00950798" w:rsidRDefault="00950798" w:rsidP="00950798">
            <w:pPr>
              <w:spacing w:before="0" w:after="0"/>
            </w:pPr>
          </w:p>
        </w:tc>
        <w:tc>
          <w:tcPr>
            <w:tcW w:w="5670" w:type="dxa"/>
            <w:shd w:val="clear" w:color="auto" w:fill="F3F3F3"/>
          </w:tcPr>
          <w:p w:rsidR="00950798" w:rsidRPr="000D3558" w:rsidRDefault="00950798" w:rsidP="0052785F"/>
        </w:tc>
      </w:tr>
      <w:tr w:rsidR="00950798" w:rsidTr="0052785F">
        <w:tc>
          <w:tcPr>
            <w:tcW w:w="3888" w:type="dxa"/>
            <w:tcBorders>
              <w:bottom w:val="single" w:sz="4" w:space="0" w:color="auto"/>
            </w:tcBorders>
          </w:tcPr>
          <w:p w:rsidR="00950798" w:rsidRDefault="00950798" w:rsidP="00950798">
            <w:pPr>
              <w:tabs>
                <w:tab w:val="left" w:pos="450"/>
              </w:tabs>
              <w:spacing w:before="0" w:after="0"/>
            </w:pPr>
          </w:p>
        </w:tc>
        <w:tc>
          <w:tcPr>
            <w:tcW w:w="5670" w:type="dxa"/>
            <w:tcBorders>
              <w:bottom w:val="single" w:sz="4" w:space="0" w:color="auto"/>
            </w:tcBorders>
          </w:tcPr>
          <w:p w:rsidR="00950798" w:rsidRPr="000D3558" w:rsidRDefault="00950798" w:rsidP="00950798">
            <w:pPr>
              <w:spacing w:before="0" w:after="0"/>
            </w:pPr>
          </w:p>
        </w:tc>
      </w:tr>
      <w:tr w:rsidR="00950798" w:rsidTr="0052785F">
        <w:tc>
          <w:tcPr>
            <w:tcW w:w="3888" w:type="dxa"/>
            <w:shd w:val="clear" w:color="auto" w:fill="F3F3F3"/>
          </w:tcPr>
          <w:p w:rsidR="00950798" w:rsidRDefault="00950798" w:rsidP="00950798">
            <w:pPr>
              <w:spacing w:before="0" w:after="0"/>
            </w:pPr>
          </w:p>
        </w:tc>
        <w:tc>
          <w:tcPr>
            <w:tcW w:w="5670" w:type="dxa"/>
            <w:shd w:val="clear" w:color="auto" w:fill="F3F3F3"/>
          </w:tcPr>
          <w:p w:rsidR="00950798" w:rsidRPr="000D3558" w:rsidRDefault="00950798" w:rsidP="0052785F"/>
        </w:tc>
      </w:tr>
      <w:tr w:rsidR="00950798" w:rsidTr="0052785F">
        <w:tc>
          <w:tcPr>
            <w:tcW w:w="3888" w:type="dxa"/>
            <w:tcBorders>
              <w:bottom w:val="single" w:sz="4" w:space="0" w:color="auto"/>
            </w:tcBorders>
          </w:tcPr>
          <w:p w:rsidR="00950798" w:rsidRDefault="00950798" w:rsidP="00950798">
            <w:pPr>
              <w:tabs>
                <w:tab w:val="left" w:pos="450"/>
              </w:tabs>
              <w:spacing w:before="0" w:after="0"/>
            </w:pPr>
          </w:p>
        </w:tc>
        <w:tc>
          <w:tcPr>
            <w:tcW w:w="5670" w:type="dxa"/>
            <w:tcBorders>
              <w:bottom w:val="single" w:sz="4" w:space="0" w:color="auto"/>
            </w:tcBorders>
          </w:tcPr>
          <w:p w:rsidR="00950798" w:rsidRPr="000D3558" w:rsidRDefault="00950798" w:rsidP="00950798">
            <w:pPr>
              <w:spacing w:before="0" w:after="0"/>
            </w:pPr>
          </w:p>
        </w:tc>
      </w:tr>
      <w:tr w:rsidR="00950798" w:rsidTr="00950798">
        <w:trPr>
          <w:trHeight w:val="215"/>
        </w:trPr>
        <w:tc>
          <w:tcPr>
            <w:tcW w:w="3888" w:type="dxa"/>
            <w:shd w:val="clear" w:color="auto" w:fill="F3F3F3"/>
          </w:tcPr>
          <w:p w:rsidR="00950798" w:rsidRDefault="00950798" w:rsidP="00950798">
            <w:pPr>
              <w:spacing w:before="0" w:after="0"/>
            </w:pPr>
          </w:p>
        </w:tc>
        <w:tc>
          <w:tcPr>
            <w:tcW w:w="5670" w:type="dxa"/>
            <w:shd w:val="clear" w:color="auto" w:fill="F3F3F3"/>
          </w:tcPr>
          <w:p w:rsidR="00950798" w:rsidRPr="000D3558" w:rsidRDefault="00950798" w:rsidP="0052785F"/>
        </w:tc>
      </w:tr>
      <w:tr w:rsidR="00950798" w:rsidTr="0052785F">
        <w:tc>
          <w:tcPr>
            <w:tcW w:w="3888" w:type="dxa"/>
            <w:tcBorders>
              <w:bottom w:val="single" w:sz="4" w:space="0" w:color="auto"/>
            </w:tcBorders>
          </w:tcPr>
          <w:p w:rsidR="00950798" w:rsidRDefault="00950798" w:rsidP="00950798">
            <w:pPr>
              <w:tabs>
                <w:tab w:val="left" w:pos="450"/>
              </w:tabs>
              <w:spacing w:before="0" w:after="0"/>
            </w:pPr>
          </w:p>
        </w:tc>
        <w:tc>
          <w:tcPr>
            <w:tcW w:w="5670" w:type="dxa"/>
            <w:tcBorders>
              <w:bottom w:val="single" w:sz="4" w:space="0" w:color="auto"/>
            </w:tcBorders>
          </w:tcPr>
          <w:p w:rsidR="00950798" w:rsidRPr="000D3558" w:rsidRDefault="00950798" w:rsidP="00950798">
            <w:pPr>
              <w:spacing w:before="0" w:after="0"/>
            </w:pPr>
          </w:p>
        </w:tc>
      </w:tr>
      <w:tr w:rsidR="00950798" w:rsidTr="0052785F">
        <w:tc>
          <w:tcPr>
            <w:tcW w:w="3888" w:type="dxa"/>
            <w:tcBorders>
              <w:bottom w:val="single" w:sz="4" w:space="0" w:color="auto"/>
            </w:tcBorders>
          </w:tcPr>
          <w:p w:rsidR="00950798" w:rsidRDefault="00950798" w:rsidP="00950798">
            <w:pPr>
              <w:tabs>
                <w:tab w:val="left" w:pos="450"/>
              </w:tabs>
              <w:spacing w:before="0" w:after="0"/>
            </w:pPr>
          </w:p>
        </w:tc>
        <w:tc>
          <w:tcPr>
            <w:tcW w:w="5670" w:type="dxa"/>
            <w:tcBorders>
              <w:bottom w:val="single" w:sz="4" w:space="0" w:color="auto"/>
            </w:tcBorders>
          </w:tcPr>
          <w:p w:rsidR="00950798" w:rsidRPr="000D3558" w:rsidRDefault="00950798" w:rsidP="00950798">
            <w:pPr>
              <w:spacing w:before="0" w:after="0"/>
            </w:pPr>
          </w:p>
        </w:tc>
      </w:tr>
      <w:tr w:rsidR="00950798" w:rsidTr="0052785F">
        <w:tc>
          <w:tcPr>
            <w:tcW w:w="3888" w:type="dxa"/>
            <w:tcBorders>
              <w:top w:val="single" w:sz="4" w:space="0" w:color="auto"/>
              <w:left w:val="single" w:sz="4" w:space="0" w:color="auto"/>
              <w:bottom w:val="single" w:sz="4" w:space="0" w:color="auto"/>
              <w:right w:val="single" w:sz="4" w:space="0" w:color="auto"/>
            </w:tcBorders>
            <w:shd w:val="clear" w:color="auto" w:fill="F3F3F3"/>
          </w:tcPr>
          <w:p w:rsidR="00950798" w:rsidRDefault="00950798" w:rsidP="00950798">
            <w:pPr>
              <w:spacing w:before="0" w:after="0"/>
            </w:pPr>
          </w:p>
        </w:tc>
        <w:tc>
          <w:tcPr>
            <w:tcW w:w="5670" w:type="dxa"/>
            <w:tcBorders>
              <w:top w:val="single" w:sz="4" w:space="0" w:color="auto"/>
              <w:left w:val="single" w:sz="4" w:space="0" w:color="auto"/>
              <w:bottom w:val="single" w:sz="4" w:space="0" w:color="auto"/>
              <w:right w:val="single" w:sz="4" w:space="0" w:color="auto"/>
            </w:tcBorders>
            <w:shd w:val="clear" w:color="auto" w:fill="F3F3F3"/>
          </w:tcPr>
          <w:p w:rsidR="00950798" w:rsidRPr="000D3558" w:rsidRDefault="00950798" w:rsidP="00950798">
            <w:pPr>
              <w:tabs>
                <w:tab w:val="num" w:pos="720"/>
              </w:tabs>
              <w:spacing w:before="0" w:after="0"/>
            </w:pPr>
          </w:p>
        </w:tc>
      </w:tr>
      <w:tr w:rsidR="00950798" w:rsidTr="0052785F">
        <w:tc>
          <w:tcPr>
            <w:tcW w:w="3888" w:type="dxa"/>
            <w:tcBorders>
              <w:top w:val="single" w:sz="4" w:space="0" w:color="auto"/>
              <w:left w:val="single" w:sz="4" w:space="0" w:color="auto"/>
              <w:bottom w:val="single" w:sz="4" w:space="0" w:color="auto"/>
              <w:right w:val="single" w:sz="4" w:space="0" w:color="auto"/>
            </w:tcBorders>
          </w:tcPr>
          <w:p w:rsidR="00950798" w:rsidRDefault="00950798" w:rsidP="00950798">
            <w:pPr>
              <w:tabs>
                <w:tab w:val="left" w:pos="390"/>
                <w:tab w:val="left" w:pos="540"/>
              </w:tabs>
              <w:spacing w:before="0" w:after="0"/>
            </w:pPr>
          </w:p>
        </w:tc>
        <w:tc>
          <w:tcPr>
            <w:tcW w:w="5670" w:type="dxa"/>
            <w:tcBorders>
              <w:top w:val="single" w:sz="4" w:space="0" w:color="auto"/>
              <w:left w:val="single" w:sz="4" w:space="0" w:color="auto"/>
              <w:bottom w:val="single" w:sz="4" w:space="0" w:color="auto"/>
              <w:right w:val="single" w:sz="4" w:space="0" w:color="auto"/>
            </w:tcBorders>
          </w:tcPr>
          <w:p w:rsidR="00950798" w:rsidRPr="000D3558" w:rsidRDefault="00950798" w:rsidP="00950798">
            <w:pPr>
              <w:spacing w:before="0" w:after="0"/>
            </w:pPr>
          </w:p>
        </w:tc>
      </w:tr>
    </w:tbl>
    <w:p w:rsidR="00950798" w:rsidRPr="00013BED" w:rsidRDefault="00950798" w:rsidP="00950798"/>
    <w:p w:rsidR="001B1AAF" w:rsidRDefault="005B55AD" w:rsidP="005B55AD">
      <w:pPr>
        <w:pStyle w:val="Heading1"/>
      </w:pPr>
      <w:r>
        <w:t>Appendix 3 – Feedback</w:t>
      </w:r>
    </w:p>
    <w:p w:rsidR="005B55AD" w:rsidRDefault="005B55AD" w:rsidP="005B55AD">
      <w:pPr>
        <w:pStyle w:val="Heading2"/>
      </w:pPr>
      <w:r>
        <w:t>VWA 4 Feedback from MGM, North Memorial</w:t>
      </w:r>
    </w:p>
    <w:p w:rsidR="005B55AD" w:rsidRDefault="005B55AD" w:rsidP="005B55AD">
      <w:pPr>
        <w:rPr>
          <w:color w:val="1F497D"/>
        </w:rPr>
      </w:pPr>
      <w:r>
        <w:rPr>
          <w:color w:val="1F497D"/>
        </w:rPr>
        <w:t>(From Andrew, 9/26/08):</w:t>
      </w:r>
    </w:p>
    <w:p w:rsidR="005B55AD" w:rsidRDefault="005B55AD" w:rsidP="005B55AD">
      <w:pPr>
        <w:rPr>
          <w:color w:val="1F497D"/>
        </w:rPr>
      </w:pPr>
      <w:r>
        <w:rPr>
          <w:color w:val="1F497D"/>
        </w:rPr>
        <w:t>I rediscovered this and thought, with all your UI work on VWA4.net you might find value in reading it again….</w:t>
      </w:r>
    </w:p>
    <w:p w:rsidR="005B55AD" w:rsidRDefault="005B55AD" w:rsidP="005B55AD">
      <w:pPr>
        <w:rPr>
          <w:color w:val="1F497D"/>
        </w:rPr>
      </w:pPr>
    </w:p>
    <w:p w:rsidR="005B55AD" w:rsidRDefault="005B55AD" w:rsidP="005B55AD">
      <w:pPr>
        <w:rPr>
          <w:rFonts w:ascii="Tahoma" w:hAnsi="Tahoma" w:cs="Tahoma"/>
          <w:sz w:val="20"/>
        </w:rPr>
      </w:pPr>
      <w:r>
        <w:rPr>
          <w:rFonts w:ascii="Tahoma" w:hAnsi="Tahoma" w:cs="Tahoma"/>
          <w:b/>
          <w:bCs/>
          <w:sz w:val="20"/>
        </w:rPr>
        <w:t>From:</w:t>
      </w:r>
      <w:r>
        <w:rPr>
          <w:rFonts w:ascii="Tahoma" w:hAnsi="Tahoma" w:cs="Tahoma"/>
          <w:sz w:val="20"/>
        </w:rPr>
        <w:t xml:space="preserve"> </w:t>
      </w:r>
      <w:smartTag w:uri="urn:schemas-microsoft-com:office:smarttags" w:element="PersonName">
        <w:r>
          <w:rPr>
            <w:rFonts w:ascii="Tahoma" w:hAnsi="Tahoma" w:cs="Tahoma"/>
            <w:sz w:val="20"/>
          </w:rPr>
          <w:t>Dave Britton</w:t>
        </w:r>
      </w:smartTag>
      <w:r>
        <w:rPr>
          <w:rFonts w:ascii="Tahoma" w:hAnsi="Tahoma" w:cs="Tahoma"/>
          <w:sz w:val="20"/>
        </w:rPr>
        <w:t xml:space="preserve"> </w:t>
      </w:r>
      <w:r>
        <w:rPr>
          <w:rFonts w:ascii="Tahoma" w:hAnsi="Tahoma" w:cs="Tahoma"/>
          <w:sz w:val="20"/>
        </w:rPr>
        <w:br/>
      </w:r>
      <w:r>
        <w:rPr>
          <w:rFonts w:ascii="Tahoma" w:hAnsi="Tahoma" w:cs="Tahoma"/>
          <w:b/>
          <w:bCs/>
          <w:sz w:val="20"/>
        </w:rPr>
        <w:t>Sent:</w:t>
      </w:r>
      <w:r>
        <w:rPr>
          <w:rFonts w:ascii="Tahoma" w:hAnsi="Tahoma" w:cs="Tahoma"/>
          <w:sz w:val="20"/>
        </w:rPr>
        <w:t xml:space="preserve"> 02/01/2008 3:22 PM</w:t>
      </w:r>
      <w:r>
        <w:rPr>
          <w:rFonts w:ascii="Tahoma" w:hAnsi="Tahoma" w:cs="Tahoma"/>
          <w:sz w:val="20"/>
        </w:rPr>
        <w:br/>
      </w:r>
      <w:r>
        <w:rPr>
          <w:rFonts w:ascii="Tahoma" w:hAnsi="Tahoma" w:cs="Tahoma"/>
          <w:b/>
          <w:bCs/>
          <w:sz w:val="20"/>
        </w:rPr>
        <w:t>To:</w:t>
      </w:r>
      <w:r>
        <w:rPr>
          <w:rFonts w:ascii="Tahoma" w:hAnsi="Tahoma" w:cs="Tahoma"/>
          <w:sz w:val="20"/>
        </w:rPr>
        <w:t xml:space="preserve"> </w:t>
      </w:r>
      <w:smartTag w:uri="urn:schemas-microsoft-com:office:smarttags" w:element="PersonName">
        <w:r>
          <w:rPr>
            <w:rFonts w:ascii="Tahoma" w:hAnsi="Tahoma" w:cs="Tahoma"/>
            <w:sz w:val="20"/>
          </w:rPr>
          <w:t>Andrew Shakman</w:t>
        </w:r>
      </w:smartTag>
      <w:r>
        <w:rPr>
          <w:rFonts w:ascii="Tahoma" w:hAnsi="Tahoma" w:cs="Tahoma"/>
          <w:sz w:val="20"/>
        </w:rPr>
        <w:t>; Stephen Rogers</w:t>
      </w:r>
      <w:r>
        <w:rPr>
          <w:rFonts w:ascii="Tahoma" w:hAnsi="Tahoma" w:cs="Tahoma"/>
          <w:sz w:val="20"/>
        </w:rPr>
        <w:br/>
      </w:r>
      <w:r>
        <w:rPr>
          <w:rFonts w:ascii="Tahoma" w:hAnsi="Tahoma" w:cs="Tahoma"/>
          <w:b/>
          <w:bCs/>
          <w:sz w:val="20"/>
        </w:rPr>
        <w:t>Subject:</w:t>
      </w:r>
      <w:r>
        <w:rPr>
          <w:rFonts w:ascii="Tahoma" w:hAnsi="Tahoma" w:cs="Tahoma"/>
          <w:sz w:val="20"/>
        </w:rPr>
        <w:t xml:space="preserve"> RE: Adv 4.0 Feedback</w:t>
      </w:r>
    </w:p>
    <w:p w:rsidR="005B55AD" w:rsidRDefault="005B55AD" w:rsidP="005B55AD">
      <w:pPr>
        <w:rPr>
          <w:rFonts w:ascii="Calibri" w:hAnsi="Calibri"/>
          <w:szCs w:val="22"/>
        </w:rPr>
      </w:pPr>
    </w:p>
    <w:p w:rsidR="005B55AD" w:rsidRDefault="005B55AD" w:rsidP="005B55AD">
      <w:pPr>
        <w:rPr>
          <w:color w:val="1F497D"/>
        </w:rPr>
      </w:pPr>
      <w:r>
        <w:rPr>
          <w:color w:val="1F497D"/>
        </w:rPr>
        <w:t>North Memorial Feedback</w:t>
      </w:r>
    </w:p>
    <w:p w:rsidR="005B55AD" w:rsidRDefault="005B55AD" w:rsidP="005B55AD">
      <w:pPr>
        <w:rPr>
          <w:color w:val="1F497D"/>
        </w:rPr>
      </w:pPr>
    </w:p>
    <w:p w:rsidR="005B55AD" w:rsidRDefault="005B55AD" w:rsidP="005B55AD">
      <w:pPr>
        <w:rPr>
          <w:color w:val="1F497D"/>
          <w:u w:val="single"/>
        </w:rPr>
      </w:pPr>
      <w:r>
        <w:rPr>
          <w:color w:val="1F497D"/>
          <w:u w:val="single"/>
        </w:rPr>
        <w:t>Overall/Interface</w:t>
      </w:r>
    </w:p>
    <w:p w:rsidR="005B55AD" w:rsidRDefault="005B55AD" w:rsidP="005B55AD">
      <w:pPr>
        <w:pStyle w:val="msolistparagraph0"/>
        <w:numPr>
          <w:ilvl w:val="0"/>
          <w:numId w:val="101"/>
        </w:numPr>
        <w:spacing w:before="0" w:after="0"/>
        <w:rPr>
          <w:color w:val="1F497D"/>
        </w:rPr>
      </w:pPr>
      <w:r>
        <w:rPr>
          <w:color w:val="1F497D"/>
        </w:rPr>
        <w:t>They like the layout</w:t>
      </w:r>
    </w:p>
    <w:p w:rsidR="005B55AD" w:rsidRDefault="005B55AD" w:rsidP="005B55AD">
      <w:pPr>
        <w:pStyle w:val="msolistparagraph0"/>
        <w:numPr>
          <w:ilvl w:val="1"/>
          <w:numId w:val="101"/>
        </w:numPr>
        <w:spacing w:before="0" w:after="0"/>
        <w:rPr>
          <w:color w:val="1F497D"/>
        </w:rPr>
      </w:pPr>
      <w:smartTag w:uri="urn:schemas-microsoft-com:office:smarttags" w:element="place">
        <w:smartTag w:uri="urn:schemas-microsoft-com:office:smarttags" w:element="City">
          <w:r>
            <w:rPr>
              <w:color w:val="1F497D"/>
            </w:rPr>
            <w:t>Nancy</w:t>
          </w:r>
        </w:smartTag>
      </w:smartTag>
      <w:r>
        <w:rPr>
          <w:color w:val="1F497D"/>
        </w:rPr>
        <w:t>—The more you layout the to-do’s the better</w:t>
      </w:r>
    </w:p>
    <w:p w:rsidR="005B55AD" w:rsidRDefault="005B55AD" w:rsidP="005B55AD">
      <w:pPr>
        <w:pStyle w:val="msolistparagraph0"/>
        <w:numPr>
          <w:ilvl w:val="1"/>
          <w:numId w:val="101"/>
        </w:numPr>
        <w:spacing w:before="0" w:after="0"/>
        <w:rPr>
          <w:color w:val="1F497D"/>
        </w:rPr>
      </w:pPr>
      <w:r>
        <w:rPr>
          <w:color w:val="1F497D"/>
        </w:rPr>
        <w:lastRenderedPageBreak/>
        <w:t>Genny—Likes the broken down layout, concerned that the “Day of the Week” for each task is customizable</w:t>
      </w:r>
    </w:p>
    <w:p w:rsidR="005B55AD" w:rsidRDefault="005B55AD" w:rsidP="005B55AD">
      <w:pPr>
        <w:pStyle w:val="msolistparagraph0"/>
        <w:numPr>
          <w:ilvl w:val="1"/>
          <w:numId w:val="101"/>
        </w:numPr>
        <w:spacing w:before="0" w:after="0"/>
        <w:rPr>
          <w:color w:val="1F497D"/>
        </w:rPr>
      </w:pPr>
      <w:r>
        <w:rPr>
          <w:color w:val="1F497D"/>
        </w:rPr>
        <w:t>Genny—The more “one step” tasks can become the better</w:t>
      </w:r>
    </w:p>
    <w:p w:rsidR="005B55AD" w:rsidRDefault="005B55AD" w:rsidP="005B55AD">
      <w:pPr>
        <w:pStyle w:val="msolistparagraph0"/>
        <w:numPr>
          <w:ilvl w:val="0"/>
          <w:numId w:val="101"/>
        </w:numPr>
        <w:spacing w:before="0" w:after="0"/>
        <w:rPr>
          <w:color w:val="1F497D"/>
        </w:rPr>
      </w:pPr>
      <w:r>
        <w:rPr>
          <w:color w:val="1F497D"/>
        </w:rPr>
        <w:t>Confusion on where do you check to actually complete the task</w:t>
      </w:r>
    </w:p>
    <w:p w:rsidR="005B55AD" w:rsidRDefault="005B55AD" w:rsidP="005B55AD">
      <w:pPr>
        <w:pStyle w:val="msolistparagraph0"/>
        <w:numPr>
          <w:ilvl w:val="1"/>
          <w:numId w:val="101"/>
        </w:numPr>
        <w:spacing w:before="0" w:after="0"/>
        <w:rPr>
          <w:color w:val="1F497D"/>
        </w:rPr>
      </w:pPr>
      <w:r>
        <w:rPr>
          <w:color w:val="1F497D"/>
        </w:rPr>
        <w:t>The check-box?</w:t>
      </w:r>
    </w:p>
    <w:p w:rsidR="005B55AD" w:rsidRDefault="005B55AD" w:rsidP="005B55AD">
      <w:pPr>
        <w:pStyle w:val="msolistparagraph0"/>
        <w:numPr>
          <w:ilvl w:val="1"/>
          <w:numId w:val="101"/>
        </w:numPr>
        <w:spacing w:before="0" w:after="0"/>
        <w:rPr>
          <w:color w:val="1F497D"/>
        </w:rPr>
      </w:pPr>
      <w:r>
        <w:rPr>
          <w:color w:val="1F497D"/>
        </w:rPr>
        <w:t>The blue-button?</w:t>
      </w:r>
    </w:p>
    <w:p w:rsidR="005B55AD" w:rsidRDefault="005B55AD" w:rsidP="005B55AD">
      <w:pPr>
        <w:pStyle w:val="msolistparagraph0"/>
        <w:numPr>
          <w:ilvl w:val="1"/>
          <w:numId w:val="101"/>
        </w:numPr>
        <w:spacing w:before="0" w:after="0"/>
        <w:rPr>
          <w:color w:val="1F497D"/>
        </w:rPr>
      </w:pPr>
      <w:r>
        <w:rPr>
          <w:color w:val="1F497D"/>
        </w:rPr>
        <w:t>Check-boxes to them are enabled/not enabled</w:t>
      </w:r>
    </w:p>
    <w:p w:rsidR="005B55AD" w:rsidRDefault="005B55AD" w:rsidP="005B55AD">
      <w:pPr>
        <w:pStyle w:val="msolistparagraph0"/>
        <w:numPr>
          <w:ilvl w:val="0"/>
          <w:numId w:val="101"/>
        </w:numPr>
        <w:spacing w:before="0" w:after="0"/>
        <w:rPr>
          <w:color w:val="1F497D"/>
        </w:rPr>
      </w:pPr>
      <w:r>
        <w:rPr>
          <w:color w:val="1F497D"/>
        </w:rPr>
        <w:t xml:space="preserve">Did not notice the date function               </w:t>
      </w:r>
    </w:p>
    <w:p w:rsidR="005B55AD" w:rsidRDefault="005B55AD" w:rsidP="005B55AD">
      <w:pPr>
        <w:pStyle w:val="msolistparagraph0"/>
        <w:numPr>
          <w:ilvl w:val="1"/>
          <w:numId w:val="101"/>
        </w:numPr>
        <w:spacing w:before="0" w:after="0"/>
        <w:rPr>
          <w:color w:val="1F497D"/>
        </w:rPr>
      </w:pPr>
      <w:smartTag w:uri="urn:schemas-microsoft-com:office:smarttags" w:element="place">
        <w:smartTag w:uri="urn:schemas-microsoft-com:office:smarttags" w:element="City">
          <w:r>
            <w:rPr>
              <w:color w:val="1F497D"/>
            </w:rPr>
            <w:t>Nancy</w:t>
          </w:r>
        </w:smartTag>
      </w:smartTag>
      <w:r>
        <w:rPr>
          <w:color w:val="1F497D"/>
        </w:rPr>
        <w:t>—Liked it as a follow-up tool</w:t>
      </w:r>
    </w:p>
    <w:p w:rsidR="005B55AD" w:rsidRDefault="005B55AD" w:rsidP="005B55AD">
      <w:pPr>
        <w:rPr>
          <w:color w:val="1F497D"/>
        </w:rPr>
      </w:pPr>
    </w:p>
    <w:p w:rsidR="005B55AD" w:rsidRDefault="005B55AD" w:rsidP="005B55AD">
      <w:pPr>
        <w:rPr>
          <w:color w:val="1F497D"/>
          <w:u w:val="single"/>
        </w:rPr>
      </w:pPr>
      <w:r>
        <w:rPr>
          <w:color w:val="1F497D"/>
          <w:u w:val="single"/>
        </w:rPr>
        <w:t>Manual Data Entry</w:t>
      </w:r>
    </w:p>
    <w:p w:rsidR="005B55AD" w:rsidRDefault="005B55AD" w:rsidP="005B55AD">
      <w:pPr>
        <w:pStyle w:val="msolistparagraph0"/>
        <w:numPr>
          <w:ilvl w:val="0"/>
          <w:numId w:val="102"/>
        </w:numPr>
        <w:spacing w:before="0" w:after="0"/>
        <w:rPr>
          <w:color w:val="1F497D"/>
        </w:rPr>
      </w:pPr>
      <w:r>
        <w:rPr>
          <w:color w:val="1F497D"/>
        </w:rPr>
        <w:t>Explained it will be on the Tracker, not this screen</w:t>
      </w:r>
    </w:p>
    <w:p w:rsidR="005B55AD" w:rsidRDefault="005B55AD" w:rsidP="005B55AD">
      <w:pPr>
        <w:pStyle w:val="msolistparagraph0"/>
        <w:numPr>
          <w:ilvl w:val="1"/>
          <w:numId w:val="102"/>
        </w:numPr>
        <w:spacing w:before="0" w:after="0"/>
        <w:rPr>
          <w:color w:val="1F497D"/>
        </w:rPr>
      </w:pPr>
      <w:r>
        <w:rPr>
          <w:color w:val="1F497D"/>
        </w:rPr>
        <w:t>Genny—Loves the idea</w:t>
      </w:r>
    </w:p>
    <w:p w:rsidR="005B55AD" w:rsidRDefault="005B55AD" w:rsidP="005B55AD">
      <w:pPr>
        <w:pStyle w:val="msolistparagraph0"/>
        <w:numPr>
          <w:ilvl w:val="1"/>
          <w:numId w:val="102"/>
        </w:numPr>
        <w:spacing w:before="0" w:after="0"/>
        <w:rPr>
          <w:color w:val="1F497D"/>
        </w:rPr>
      </w:pPr>
      <w:smartTag w:uri="urn:schemas-microsoft-com:office:smarttags" w:element="place">
        <w:smartTag w:uri="urn:schemas-microsoft-com:office:smarttags" w:element="City">
          <w:r>
            <w:rPr>
              <w:color w:val="1F497D"/>
            </w:rPr>
            <w:t>Nancy</w:t>
          </w:r>
        </w:smartTag>
      </w:smartTag>
      <w:r>
        <w:rPr>
          <w:color w:val="1F497D"/>
        </w:rPr>
        <w:t>—Likes the Tracker vs. Adv. Allows Genny to delegate tasks.</w:t>
      </w:r>
    </w:p>
    <w:p w:rsidR="005B55AD" w:rsidRDefault="005B55AD" w:rsidP="005B55AD">
      <w:pPr>
        <w:pStyle w:val="msolistparagraph0"/>
        <w:numPr>
          <w:ilvl w:val="1"/>
          <w:numId w:val="102"/>
        </w:numPr>
        <w:spacing w:before="0" w:after="0"/>
        <w:rPr>
          <w:color w:val="1F497D"/>
        </w:rPr>
      </w:pPr>
      <w:r>
        <w:rPr>
          <w:color w:val="1F497D"/>
        </w:rPr>
        <w:t>Genny—Questions about trays and coffee for the Tracking.</w:t>
      </w:r>
    </w:p>
    <w:p w:rsidR="005B55AD" w:rsidRDefault="005B55AD" w:rsidP="005B55AD">
      <w:pPr>
        <w:pStyle w:val="msolistparagraph0"/>
        <w:numPr>
          <w:ilvl w:val="2"/>
          <w:numId w:val="102"/>
        </w:numPr>
        <w:spacing w:before="0" w:after="0"/>
        <w:rPr>
          <w:color w:val="1F497D"/>
        </w:rPr>
      </w:pPr>
      <w:r>
        <w:rPr>
          <w:color w:val="1F497D"/>
        </w:rPr>
        <w:t>Right now it’s a bag of rice and 2-loafs of bread for a lunch Tray, etc.</w:t>
      </w:r>
    </w:p>
    <w:p w:rsidR="005B55AD" w:rsidRDefault="005B55AD" w:rsidP="005B55AD">
      <w:pPr>
        <w:pStyle w:val="msolistparagraph0"/>
        <w:numPr>
          <w:ilvl w:val="2"/>
          <w:numId w:val="102"/>
        </w:numPr>
        <w:spacing w:before="0" w:after="0"/>
        <w:rPr>
          <w:color w:val="1F497D"/>
        </w:rPr>
      </w:pPr>
      <w:r>
        <w:rPr>
          <w:color w:val="1F497D"/>
        </w:rPr>
        <w:t>She was excited that Coffee and Trays will be able to be input this way.</w:t>
      </w:r>
    </w:p>
    <w:p w:rsidR="005B55AD" w:rsidRDefault="005B55AD" w:rsidP="005B55AD">
      <w:pPr>
        <w:rPr>
          <w:color w:val="1F497D"/>
          <w:u w:val="single"/>
        </w:rPr>
      </w:pPr>
      <w:r>
        <w:rPr>
          <w:color w:val="1F497D"/>
          <w:u w:val="single"/>
        </w:rPr>
        <w:t>Analyze</w:t>
      </w:r>
    </w:p>
    <w:p w:rsidR="005B55AD" w:rsidRDefault="005B55AD" w:rsidP="005B55AD">
      <w:pPr>
        <w:pStyle w:val="msolistparagraph0"/>
        <w:numPr>
          <w:ilvl w:val="0"/>
          <w:numId w:val="102"/>
        </w:numPr>
        <w:spacing w:before="0" w:after="0"/>
        <w:rPr>
          <w:color w:val="1F497D"/>
          <w:u w:val="single"/>
        </w:rPr>
      </w:pPr>
      <w:r>
        <w:rPr>
          <w:color w:val="1F497D"/>
        </w:rPr>
        <w:t>Genny</w:t>
      </w:r>
    </w:p>
    <w:p w:rsidR="005B55AD" w:rsidRDefault="005B55AD" w:rsidP="005B55AD">
      <w:pPr>
        <w:pStyle w:val="msolistparagraph0"/>
        <w:numPr>
          <w:ilvl w:val="1"/>
          <w:numId w:val="102"/>
        </w:numPr>
        <w:spacing w:before="0" w:after="0"/>
        <w:rPr>
          <w:color w:val="1F497D"/>
          <w:u w:val="single"/>
        </w:rPr>
      </w:pPr>
      <w:r>
        <w:rPr>
          <w:color w:val="1F497D"/>
        </w:rPr>
        <w:t>Said this sounded neat, seemed a bit apprehensive about extra time to complete additional tasks.</w:t>
      </w:r>
    </w:p>
    <w:p w:rsidR="005B55AD" w:rsidRDefault="005B55AD" w:rsidP="005B55AD">
      <w:pPr>
        <w:pStyle w:val="msolistparagraph0"/>
        <w:numPr>
          <w:ilvl w:val="2"/>
          <w:numId w:val="102"/>
        </w:numPr>
        <w:spacing w:before="0" w:after="0"/>
        <w:rPr>
          <w:color w:val="1F497D"/>
          <w:u w:val="single"/>
        </w:rPr>
      </w:pPr>
      <w:r>
        <w:rPr>
          <w:color w:val="1F497D"/>
        </w:rPr>
        <w:t>I equated this step to her spending time with the charts prior to her weekly SWAT, just that “Review Reports” could be customized to let her see quickly the data she needs for the SWAT meeting.</w:t>
      </w:r>
    </w:p>
    <w:p w:rsidR="005B55AD" w:rsidRDefault="005B55AD" w:rsidP="005B55AD">
      <w:pPr>
        <w:pStyle w:val="msolistparagraph0"/>
        <w:numPr>
          <w:ilvl w:val="2"/>
          <w:numId w:val="102"/>
        </w:numPr>
        <w:spacing w:before="0" w:after="0"/>
        <w:rPr>
          <w:color w:val="1F497D"/>
          <w:u w:val="single"/>
        </w:rPr>
      </w:pPr>
      <w:r>
        <w:rPr>
          <w:color w:val="1F497D"/>
        </w:rPr>
        <w:t>She seemed more receptive after that explanation.</w:t>
      </w:r>
    </w:p>
    <w:p w:rsidR="005B55AD" w:rsidRDefault="005B55AD" w:rsidP="005B55AD">
      <w:pPr>
        <w:pStyle w:val="msolistparagraph0"/>
        <w:numPr>
          <w:ilvl w:val="1"/>
          <w:numId w:val="102"/>
        </w:numPr>
        <w:spacing w:before="0" w:after="0"/>
        <w:rPr>
          <w:color w:val="1F497D"/>
          <w:u w:val="single"/>
        </w:rPr>
      </w:pPr>
      <w:r>
        <w:rPr>
          <w:color w:val="1F497D"/>
        </w:rPr>
        <w:t>She thought View Waste Data was the Employee Recognition Reports and wanted that up in Print Weekly.</w:t>
      </w:r>
    </w:p>
    <w:p w:rsidR="005B55AD" w:rsidRDefault="005B55AD" w:rsidP="005B55AD">
      <w:pPr>
        <w:pStyle w:val="msolistparagraph0"/>
        <w:numPr>
          <w:ilvl w:val="2"/>
          <w:numId w:val="102"/>
        </w:numPr>
        <w:spacing w:before="0" w:after="0"/>
        <w:rPr>
          <w:color w:val="1F497D"/>
          <w:u w:val="single"/>
        </w:rPr>
      </w:pPr>
      <w:r>
        <w:rPr>
          <w:color w:val="1F497D"/>
        </w:rPr>
        <w:t>DB—Should “View Waste Data” be a separate check-point or can we move it up into “Review Reports”?</w:t>
      </w:r>
    </w:p>
    <w:p w:rsidR="005B55AD" w:rsidRDefault="005B55AD" w:rsidP="005B55AD">
      <w:pPr>
        <w:rPr>
          <w:color w:val="1F497D"/>
        </w:rPr>
      </w:pPr>
    </w:p>
    <w:p w:rsidR="005B55AD" w:rsidRDefault="005B55AD" w:rsidP="005B55AD">
      <w:pPr>
        <w:rPr>
          <w:color w:val="1F497D"/>
          <w:u w:val="single"/>
        </w:rPr>
      </w:pPr>
      <w:r>
        <w:rPr>
          <w:color w:val="1F497D"/>
          <w:u w:val="single"/>
        </w:rPr>
        <w:t>Discuss/Communicate</w:t>
      </w:r>
    </w:p>
    <w:p w:rsidR="005B55AD" w:rsidRDefault="005B55AD" w:rsidP="005B55AD">
      <w:pPr>
        <w:pStyle w:val="msolistparagraph0"/>
        <w:numPr>
          <w:ilvl w:val="0"/>
          <w:numId w:val="102"/>
        </w:numPr>
        <w:spacing w:before="0" w:after="0"/>
        <w:rPr>
          <w:color w:val="1F497D"/>
        </w:rPr>
      </w:pPr>
      <w:r>
        <w:rPr>
          <w:color w:val="1F497D"/>
        </w:rPr>
        <w:t>SWAT</w:t>
      </w:r>
    </w:p>
    <w:p w:rsidR="005B55AD" w:rsidRDefault="005B55AD" w:rsidP="005B55AD">
      <w:pPr>
        <w:pStyle w:val="msolistparagraph0"/>
        <w:numPr>
          <w:ilvl w:val="1"/>
          <w:numId w:val="102"/>
        </w:numPr>
        <w:spacing w:before="0" w:after="0"/>
        <w:rPr>
          <w:color w:val="1F497D"/>
        </w:rPr>
      </w:pPr>
      <w:r>
        <w:rPr>
          <w:color w:val="1F497D"/>
        </w:rPr>
        <w:t>Genny—Liked idea of Printable SWAT Team Form</w:t>
      </w:r>
    </w:p>
    <w:p w:rsidR="005B55AD" w:rsidRDefault="005B55AD" w:rsidP="005B55AD">
      <w:pPr>
        <w:pStyle w:val="msolistparagraph0"/>
        <w:numPr>
          <w:ilvl w:val="2"/>
          <w:numId w:val="102"/>
        </w:numPr>
        <w:spacing w:before="0" w:after="0"/>
        <w:rPr>
          <w:color w:val="1F497D"/>
        </w:rPr>
      </w:pPr>
      <w:r>
        <w:rPr>
          <w:color w:val="1F497D"/>
        </w:rPr>
        <w:t>Especially pre-filled with data points</w:t>
      </w:r>
    </w:p>
    <w:p w:rsidR="005B55AD" w:rsidRDefault="005B55AD" w:rsidP="005B55AD">
      <w:pPr>
        <w:pStyle w:val="msolistparagraph0"/>
        <w:numPr>
          <w:ilvl w:val="2"/>
          <w:numId w:val="102"/>
        </w:numPr>
        <w:spacing w:before="0" w:after="0"/>
        <w:rPr>
          <w:color w:val="1F497D"/>
        </w:rPr>
      </w:pPr>
      <w:r>
        <w:rPr>
          <w:color w:val="1F497D"/>
        </w:rPr>
        <w:t>Entry into db was OK, keeps all the reports in one place</w:t>
      </w:r>
    </w:p>
    <w:p w:rsidR="005B55AD" w:rsidRDefault="005B55AD" w:rsidP="005B55AD">
      <w:pPr>
        <w:pStyle w:val="msolistparagraph0"/>
        <w:numPr>
          <w:ilvl w:val="2"/>
          <w:numId w:val="102"/>
        </w:numPr>
        <w:spacing w:before="0" w:after="0"/>
        <w:rPr>
          <w:color w:val="1F497D"/>
        </w:rPr>
      </w:pPr>
      <w:r>
        <w:rPr>
          <w:color w:val="1F497D"/>
        </w:rPr>
        <w:t>Goals: Will the goals be stored?  So they can re-called and re-visited? (??)</w:t>
      </w:r>
    </w:p>
    <w:p w:rsidR="005B55AD" w:rsidRDefault="005B55AD" w:rsidP="005B55AD">
      <w:pPr>
        <w:pStyle w:val="msolistparagraph0"/>
        <w:numPr>
          <w:ilvl w:val="0"/>
          <w:numId w:val="102"/>
        </w:numPr>
        <w:spacing w:before="0" w:after="0"/>
        <w:rPr>
          <w:color w:val="1F497D"/>
        </w:rPr>
      </w:pPr>
      <w:r>
        <w:rPr>
          <w:color w:val="1F497D"/>
        </w:rPr>
        <w:t>Employee Recognition:  Good to have it all in one place</w:t>
      </w:r>
    </w:p>
    <w:p w:rsidR="005B55AD" w:rsidRDefault="005B55AD" w:rsidP="005B55AD">
      <w:pPr>
        <w:pStyle w:val="msolistparagraph0"/>
        <w:numPr>
          <w:ilvl w:val="1"/>
          <w:numId w:val="102"/>
        </w:numPr>
        <w:spacing w:before="0" w:after="0"/>
        <w:rPr>
          <w:color w:val="1F497D"/>
        </w:rPr>
      </w:pPr>
      <w:r>
        <w:rPr>
          <w:color w:val="1F497D"/>
        </w:rPr>
        <w:t>Genny-Liked the one place for all data again.</w:t>
      </w:r>
    </w:p>
    <w:p w:rsidR="005B55AD" w:rsidRDefault="005B55AD" w:rsidP="005B55AD">
      <w:pPr>
        <w:pStyle w:val="msolistparagraph0"/>
        <w:numPr>
          <w:ilvl w:val="2"/>
          <w:numId w:val="102"/>
        </w:numPr>
        <w:spacing w:before="0" w:after="0"/>
        <w:rPr>
          <w:color w:val="1F497D"/>
        </w:rPr>
      </w:pPr>
      <w:r>
        <w:rPr>
          <w:color w:val="1F497D"/>
        </w:rPr>
        <w:t xml:space="preserve">How customizable is the form? </w:t>
      </w:r>
    </w:p>
    <w:p w:rsidR="005B55AD" w:rsidRDefault="005B55AD" w:rsidP="005B55AD">
      <w:pPr>
        <w:pStyle w:val="msolistparagraph0"/>
        <w:numPr>
          <w:ilvl w:val="2"/>
          <w:numId w:val="102"/>
        </w:numPr>
        <w:spacing w:before="0" w:after="0"/>
        <w:rPr>
          <w:color w:val="1F497D"/>
          <w:u w:val="single"/>
        </w:rPr>
      </w:pPr>
      <w:r>
        <w:rPr>
          <w:color w:val="1F497D"/>
        </w:rPr>
        <w:t>Will “who” be selectable and the rest What, When, Why, Misc. all be type able?</w:t>
      </w:r>
    </w:p>
    <w:p w:rsidR="005B55AD" w:rsidRDefault="005B55AD" w:rsidP="005B55AD">
      <w:pPr>
        <w:pStyle w:val="msolistparagraph0"/>
        <w:numPr>
          <w:ilvl w:val="2"/>
          <w:numId w:val="102"/>
        </w:numPr>
        <w:spacing w:before="0" w:after="0"/>
        <w:rPr>
          <w:color w:val="1F497D"/>
          <w:u w:val="single"/>
        </w:rPr>
      </w:pPr>
      <w:r>
        <w:rPr>
          <w:color w:val="1F497D"/>
        </w:rPr>
        <w:t>Where can she input other items such as ValuWaste Days, Parties, Contests so she can keep track of these in the db?</w:t>
      </w:r>
    </w:p>
    <w:p w:rsidR="005B55AD" w:rsidRDefault="005B55AD" w:rsidP="005B55AD">
      <w:pPr>
        <w:pStyle w:val="msolistparagraph0"/>
        <w:numPr>
          <w:ilvl w:val="0"/>
          <w:numId w:val="102"/>
        </w:numPr>
        <w:spacing w:before="0" w:after="0"/>
        <w:rPr>
          <w:color w:val="1F497D"/>
          <w:u w:val="single"/>
        </w:rPr>
      </w:pPr>
      <w:r>
        <w:rPr>
          <w:color w:val="1F497D"/>
        </w:rPr>
        <w:t>Scripts</w:t>
      </w:r>
    </w:p>
    <w:p w:rsidR="005B55AD" w:rsidRDefault="005B55AD" w:rsidP="005B55AD">
      <w:pPr>
        <w:pStyle w:val="msolistparagraph0"/>
        <w:numPr>
          <w:ilvl w:val="1"/>
          <w:numId w:val="102"/>
        </w:numPr>
        <w:spacing w:before="0" w:after="0"/>
        <w:rPr>
          <w:color w:val="1F497D"/>
          <w:u w:val="single"/>
        </w:rPr>
      </w:pPr>
      <w:r>
        <w:rPr>
          <w:color w:val="1F497D"/>
        </w:rPr>
        <w:t>Discussed, no specific feedback</w:t>
      </w:r>
    </w:p>
    <w:p w:rsidR="005B55AD" w:rsidRDefault="005B55AD" w:rsidP="005B55AD">
      <w:pPr>
        <w:rPr>
          <w:color w:val="1F497D"/>
          <w:u w:val="single"/>
        </w:rPr>
      </w:pPr>
    </w:p>
    <w:p w:rsidR="005B55AD" w:rsidRDefault="005B55AD" w:rsidP="005B55AD">
      <w:pPr>
        <w:rPr>
          <w:color w:val="1F497D"/>
          <w:u w:val="single"/>
        </w:rPr>
      </w:pPr>
      <w:r>
        <w:rPr>
          <w:color w:val="1F497D"/>
          <w:u w:val="single"/>
        </w:rPr>
        <w:t>Dashboard/Reports</w:t>
      </w:r>
    </w:p>
    <w:p w:rsidR="005B55AD" w:rsidRDefault="005B55AD" w:rsidP="005B55AD">
      <w:pPr>
        <w:pStyle w:val="msolistparagraph0"/>
        <w:numPr>
          <w:ilvl w:val="0"/>
          <w:numId w:val="103"/>
        </w:numPr>
        <w:spacing w:before="0" w:after="0"/>
        <w:rPr>
          <w:color w:val="1F497D"/>
          <w:u w:val="single"/>
        </w:rPr>
      </w:pPr>
      <w:r>
        <w:rPr>
          <w:color w:val="1F497D"/>
        </w:rPr>
        <w:t>Genny</w:t>
      </w:r>
    </w:p>
    <w:p w:rsidR="005B55AD" w:rsidRDefault="005B55AD" w:rsidP="005B55AD">
      <w:pPr>
        <w:pStyle w:val="msolistparagraph0"/>
        <w:numPr>
          <w:ilvl w:val="1"/>
          <w:numId w:val="103"/>
        </w:numPr>
        <w:spacing w:before="0" w:after="0"/>
        <w:rPr>
          <w:color w:val="1F497D"/>
        </w:rPr>
      </w:pPr>
      <w:r>
        <w:rPr>
          <w:color w:val="1F497D"/>
        </w:rPr>
        <w:lastRenderedPageBreak/>
        <w:t>Dashboard</w:t>
      </w:r>
    </w:p>
    <w:p w:rsidR="005B55AD" w:rsidRDefault="005B55AD" w:rsidP="005B55AD">
      <w:pPr>
        <w:pStyle w:val="msolistparagraph0"/>
        <w:numPr>
          <w:ilvl w:val="2"/>
          <w:numId w:val="103"/>
        </w:numPr>
        <w:spacing w:before="0" w:after="0"/>
        <w:rPr>
          <w:color w:val="1F497D"/>
          <w:u w:val="single"/>
        </w:rPr>
      </w:pPr>
      <w:r>
        <w:rPr>
          <w:color w:val="1F497D"/>
        </w:rPr>
        <w:t>Puts it all into one form like she does now with Excel (She’s e-mailing me this again so we can compare it to the current Dashboard)</w:t>
      </w:r>
    </w:p>
    <w:p w:rsidR="005B55AD" w:rsidRDefault="005B55AD" w:rsidP="005B55AD">
      <w:pPr>
        <w:pStyle w:val="msolistparagraph0"/>
        <w:numPr>
          <w:ilvl w:val="2"/>
          <w:numId w:val="103"/>
        </w:numPr>
        <w:spacing w:before="0" w:after="0"/>
        <w:rPr>
          <w:color w:val="1F497D"/>
          <w:u w:val="single"/>
        </w:rPr>
      </w:pPr>
      <w:r>
        <w:rPr>
          <w:color w:val="1F497D"/>
        </w:rPr>
        <w:t>She struggles with all the printouts, nice to be able to customize print weekly and featured reports to get just what she needs.</w:t>
      </w:r>
    </w:p>
    <w:p w:rsidR="005B55AD" w:rsidRDefault="005B55AD" w:rsidP="005B55AD">
      <w:pPr>
        <w:pStyle w:val="msolistparagraph0"/>
        <w:numPr>
          <w:ilvl w:val="2"/>
          <w:numId w:val="103"/>
        </w:numPr>
        <w:spacing w:before="0" w:after="0"/>
        <w:rPr>
          <w:color w:val="1F497D"/>
          <w:u w:val="single"/>
        </w:rPr>
      </w:pPr>
      <w:r>
        <w:rPr>
          <w:color w:val="1F497D"/>
        </w:rPr>
        <w:t>DB—Dashboard will be printable correct?</w:t>
      </w:r>
    </w:p>
    <w:p w:rsidR="005B55AD" w:rsidRDefault="005B55AD" w:rsidP="005B55AD">
      <w:pPr>
        <w:pStyle w:val="msolistparagraph0"/>
        <w:numPr>
          <w:ilvl w:val="1"/>
          <w:numId w:val="103"/>
        </w:numPr>
        <w:spacing w:before="0" w:after="0"/>
        <w:rPr>
          <w:color w:val="1F497D"/>
        </w:rPr>
      </w:pPr>
      <w:r>
        <w:rPr>
          <w:color w:val="1F497D"/>
        </w:rPr>
        <w:t>Reports</w:t>
      </w:r>
    </w:p>
    <w:p w:rsidR="005B55AD" w:rsidRDefault="005B55AD" w:rsidP="005B55AD">
      <w:pPr>
        <w:pStyle w:val="msolistparagraph0"/>
        <w:numPr>
          <w:ilvl w:val="2"/>
          <w:numId w:val="103"/>
        </w:numPr>
        <w:spacing w:before="0" w:after="0"/>
        <w:rPr>
          <w:color w:val="1F497D"/>
        </w:rPr>
      </w:pPr>
      <w:r>
        <w:rPr>
          <w:color w:val="1F497D"/>
        </w:rPr>
        <w:t>Liked the idea of building reports and scripts, one click, type of transactions.</w:t>
      </w:r>
    </w:p>
    <w:p w:rsidR="005B55AD" w:rsidRDefault="005B55AD" w:rsidP="005B55AD">
      <w:pPr>
        <w:pStyle w:val="msolistparagraph0"/>
        <w:numPr>
          <w:ilvl w:val="2"/>
          <w:numId w:val="103"/>
        </w:numPr>
        <w:spacing w:before="0" w:after="0"/>
        <w:rPr>
          <w:color w:val="1F497D"/>
        </w:rPr>
      </w:pPr>
      <w:r>
        <w:rPr>
          <w:color w:val="1F497D"/>
        </w:rPr>
        <w:t>Now she knows where to get the reports, just doesn’t have the time to dig in and find the specific reports, this “Featured Reports” could make it much easier.</w:t>
      </w:r>
    </w:p>
    <w:p w:rsidR="005B55AD" w:rsidRDefault="005B55AD" w:rsidP="005B55AD">
      <w:pPr>
        <w:rPr>
          <w:color w:val="1F497D"/>
        </w:rPr>
      </w:pPr>
    </w:p>
    <w:p w:rsidR="005B55AD" w:rsidRDefault="005B55AD" w:rsidP="005B55AD">
      <w:pPr>
        <w:rPr>
          <w:color w:val="1F497D"/>
          <w:u w:val="single"/>
        </w:rPr>
      </w:pPr>
      <w:r>
        <w:rPr>
          <w:color w:val="1F497D"/>
          <w:u w:val="single"/>
        </w:rPr>
        <w:t>Settings/Short Cuts</w:t>
      </w:r>
    </w:p>
    <w:p w:rsidR="005B55AD" w:rsidRDefault="005B55AD" w:rsidP="005B55AD">
      <w:pPr>
        <w:pStyle w:val="msolistparagraph0"/>
        <w:numPr>
          <w:ilvl w:val="0"/>
          <w:numId w:val="103"/>
        </w:numPr>
        <w:spacing w:before="0" w:after="0"/>
        <w:rPr>
          <w:color w:val="1F497D"/>
        </w:rPr>
      </w:pPr>
      <w:r>
        <w:rPr>
          <w:color w:val="1F497D"/>
        </w:rPr>
        <w:t>Genny</w:t>
      </w:r>
    </w:p>
    <w:p w:rsidR="005B55AD" w:rsidRDefault="005B55AD" w:rsidP="005B55AD">
      <w:pPr>
        <w:pStyle w:val="msolistparagraph0"/>
        <w:numPr>
          <w:ilvl w:val="1"/>
          <w:numId w:val="103"/>
        </w:numPr>
        <w:spacing w:before="0" w:after="0"/>
        <w:rPr>
          <w:color w:val="1F497D"/>
        </w:rPr>
      </w:pPr>
      <w:r>
        <w:rPr>
          <w:color w:val="1F497D"/>
        </w:rPr>
        <w:t>Hooray, if the “Adding/Deleting” can be sped up.  Right now 10 steps is too cumbersome to add a name.</w:t>
      </w:r>
    </w:p>
    <w:p w:rsidR="005B55AD" w:rsidRDefault="005B55AD" w:rsidP="005B55AD">
      <w:pPr>
        <w:pStyle w:val="msolistparagraph0"/>
        <w:numPr>
          <w:ilvl w:val="1"/>
          <w:numId w:val="103"/>
        </w:numPr>
        <w:spacing w:before="0" w:after="0"/>
        <w:rPr>
          <w:color w:val="1F497D"/>
        </w:rPr>
      </w:pPr>
      <w:r>
        <w:rPr>
          <w:color w:val="1F497D"/>
        </w:rPr>
        <w:t>DB—Would “Add User” take it all the way to the profile stage?</w:t>
      </w:r>
    </w:p>
    <w:p w:rsidR="005B55AD" w:rsidRDefault="005B55AD" w:rsidP="005B55AD">
      <w:pPr>
        <w:pStyle w:val="msolistparagraph0"/>
        <w:numPr>
          <w:ilvl w:val="2"/>
          <w:numId w:val="103"/>
        </w:numPr>
        <w:spacing w:before="0" w:after="0"/>
        <w:rPr>
          <w:color w:val="1F497D"/>
        </w:rPr>
      </w:pPr>
      <w:r>
        <w:rPr>
          <w:color w:val="1F497D"/>
        </w:rPr>
        <w:t xml:space="preserve">Would the steps be: Add User, Click OK, Click Transfer to </w:t>
      </w:r>
      <w:smartTag w:uri="urn:schemas-microsoft-com:office:smarttags" w:element="Street">
        <w:smartTag w:uri="urn:schemas-microsoft-com:office:smarttags" w:element="address">
          <w:r>
            <w:rPr>
              <w:color w:val="1F497D"/>
            </w:rPr>
            <w:t>Flash Drive</w:t>
          </w:r>
        </w:smartTag>
      </w:smartTag>
      <w:r>
        <w:rPr>
          <w:color w:val="1F497D"/>
        </w:rPr>
        <w:t xml:space="preserve">, Done? </w:t>
      </w:r>
    </w:p>
    <w:p w:rsidR="005B55AD" w:rsidRDefault="005B55AD" w:rsidP="005B55AD">
      <w:pPr>
        <w:rPr>
          <w:color w:val="1F497D"/>
        </w:rPr>
      </w:pPr>
    </w:p>
    <w:p w:rsidR="005B55AD" w:rsidRDefault="005B55AD" w:rsidP="005B55AD">
      <w:pPr>
        <w:rPr>
          <w:color w:val="1F497D"/>
        </w:rPr>
      </w:pPr>
      <w:r>
        <w:rPr>
          <w:color w:val="1F497D"/>
        </w:rPr>
        <w:t>That’s about it for them.</w:t>
      </w:r>
    </w:p>
    <w:p w:rsidR="005B55AD" w:rsidRDefault="005B55AD" w:rsidP="005B55AD">
      <w:pPr>
        <w:rPr>
          <w:color w:val="1F497D"/>
        </w:rPr>
      </w:pPr>
    </w:p>
    <w:p w:rsidR="005B55AD" w:rsidRDefault="005B55AD" w:rsidP="005B55AD">
      <w:pPr>
        <w:rPr>
          <w:color w:val="1F497D"/>
        </w:rPr>
      </w:pPr>
      <w:r>
        <w:rPr>
          <w:color w:val="1F497D"/>
        </w:rPr>
        <w:t>Unable to connect with Lankenau, he called while I was on with N. Memorial and on his way out the door.  Connecting with him Monday.   Have not heard back from BUMC other than an e-mail saying “Looks good, need bigger font”, I’ll connect live with them as well.</w:t>
      </w:r>
    </w:p>
    <w:p w:rsidR="005B55AD" w:rsidRDefault="005B55AD" w:rsidP="005B55AD">
      <w:pPr>
        <w:rPr>
          <w:color w:val="1F497D"/>
        </w:rPr>
      </w:pPr>
    </w:p>
    <w:p w:rsidR="005B55AD" w:rsidRDefault="005B55AD" w:rsidP="005B55AD">
      <w:pPr>
        <w:rPr>
          <w:color w:val="1F497D"/>
        </w:rPr>
      </w:pPr>
      <w:r>
        <w:rPr>
          <w:color w:val="1F497D"/>
        </w:rPr>
        <w:t>Thanks</w:t>
      </w:r>
    </w:p>
    <w:p w:rsidR="005B55AD" w:rsidRDefault="005B55AD" w:rsidP="005B55AD">
      <w:pPr>
        <w:pStyle w:val="msolistparagraph0"/>
        <w:ind w:left="1440"/>
        <w:rPr>
          <w:color w:val="1F497D"/>
          <w:u w:val="single"/>
        </w:rPr>
      </w:pPr>
    </w:p>
    <w:p w:rsidR="005B55AD" w:rsidRDefault="005B55AD" w:rsidP="005B55AD">
      <w:pPr>
        <w:rPr>
          <w:color w:val="1F497D"/>
        </w:rPr>
      </w:pPr>
    </w:p>
    <w:p w:rsidR="005B55AD" w:rsidRDefault="005B55AD" w:rsidP="005B55AD">
      <w:pPr>
        <w:rPr>
          <w:rFonts w:ascii="Tahoma" w:hAnsi="Tahoma" w:cs="Tahoma"/>
          <w:sz w:val="20"/>
        </w:rPr>
      </w:pPr>
      <w:r>
        <w:rPr>
          <w:rFonts w:ascii="Tahoma" w:hAnsi="Tahoma" w:cs="Tahoma"/>
          <w:b/>
          <w:bCs/>
          <w:sz w:val="20"/>
        </w:rPr>
        <w:t>From:</w:t>
      </w:r>
      <w:r>
        <w:rPr>
          <w:rFonts w:ascii="Tahoma" w:hAnsi="Tahoma" w:cs="Tahoma"/>
          <w:sz w:val="20"/>
        </w:rPr>
        <w:t xml:space="preserve"> </w:t>
      </w:r>
      <w:smartTag w:uri="urn:schemas-microsoft-com:office:smarttags" w:element="PersonName">
        <w:r>
          <w:rPr>
            <w:rFonts w:ascii="Tahoma" w:hAnsi="Tahoma" w:cs="Tahoma"/>
            <w:sz w:val="20"/>
          </w:rPr>
          <w:t>Andrew Shakman</w:t>
        </w:r>
      </w:smartTag>
      <w:r>
        <w:rPr>
          <w:rFonts w:ascii="Tahoma" w:hAnsi="Tahoma" w:cs="Tahoma"/>
          <w:sz w:val="20"/>
        </w:rPr>
        <w:t xml:space="preserve"> </w:t>
      </w:r>
      <w:r>
        <w:rPr>
          <w:rFonts w:ascii="Tahoma" w:hAnsi="Tahoma" w:cs="Tahoma"/>
          <w:sz w:val="20"/>
        </w:rPr>
        <w:br/>
      </w:r>
      <w:r>
        <w:rPr>
          <w:rFonts w:ascii="Tahoma" w:hAnsi="Tahoma" w:cs="Tahoma"/>
          <w:b/>
          <w:bCs/>
          <w:sz w:val="20"/>
        </w:rPr>
        <w:t>Sent:</w:t>
      </w:r>
      <w:r>
        <w:rPr>
          <w:rFonts w:ascii="Tahoma" w:hAnsi="Tahoma" w:cs="Tahoma"/>
          <w:sz w:val="20"/>
        </w:rPr>
        <w:t xml:space="preserve"> Thursday, January 31, 2008 11:09 PM</w:t>
      </w:r>
      <w:r>
        <w:rPr>
          <w:rFonts w:ascii="Tahoma" w:hAnsi="Tahoma" w:cs="Tahoma"/>
          <w:sz w:val="20"/>
        </w:rPr>
        <w:br/>
      </w:r>
      <w:r>
        <w:rPr>
          <w:rFonts w:ascii="Tahoma" w:hAnsi="Tahoma" w:cs="Tahoma"/>
          <w:b/>
          <w:bCs/>
          <w:sz w:val="20"/>
        </w:rPr>
        <w:t>To:</w:t>
      </w:r>
      <w:r>
        <w:rPr>
          <w:rFonts w:ascii="Tahoma" w:hAnsi="Tahoma" w:cs="Tahoma"/>
          <w:sz w:val="20"/>
        </w:rPr>
        <w:t xml:space="preserve"> Stephen Rogers</w:t>
      </w:r>
      <w:r>
        <w:rPr>
          <w:rFonts w:ascii="Tahoma" w:hAnsi="Tahoma" w:cs="Tahoma"/>
          <w:sz w:val="20"/>
        </w:rPr>
        <w:br/>
      </w:r>
      <w:r>
        <w:rPr>
          <w:rFonts w:ascii="Tahoma" w:hAnsi="Tahoma" w:cs="Tahoma"/>
          <w:b/>
          <w:bCs/>
          <w:sz w:val="20"/>
        </w:rPr>
        <w:t>Cc:</w:t>
      </w:r>
      <w:r>
        <w:rPr>
          <w:rFonts w:ascii="Tahoma" w:hAnsi="Tahoma" w:cs="Tahoma"/>
          <w:sz w:val="20"/>
        </w:rPr>
        <w:t xml:space="preserve"> </w:t>
      </w:r>
      <w:smartTag w:uri="urn:schemas-microsoft-com:office:smarttags" w:element="PersonName">
        <w:r>
          <w:rPr>
            <w:rFonts w:ascii="Tahoma" w:hAnsi="Tahoma" w:cs="Tahoma"/>
            <w:sz w:val="20"/>
          </w:rPr>
          <w:t>Dave Britton</w:t>
        </w:r>
      </w:smartTag>
      <w:r>
        <w:rPr>
          <w:rFonts w:ascii="Tahoma" w:hAnsi="Tahoma" w:cs="Tahoma"/>
          <w:sz w:val="20"/>
        </w:rPr>
        <w:br/>
      </w:r>
      <w:r>
        <w:rPr>
          <w:rFonts w:ascii="Tahoma" w:hAnsi="Tahoma" w:cs="Tahoma"/>
          <w:b/>
          <w:bCs/>
          <w:sz w:val="20"/>
        </w:rPr>
        <w:t>Subject:</w:t>
      </w:r>
      <w:r>
        <w:rPr>
          <w:rFonts w:ascii="Tahoma" w:hAnsi="Tahoma" w:cs="Tahoma"/>
          <w:sz w:val="20"/>
        </w:rPr>
        <w:t xml:space="preserve"> RE: Feedback from Olga</w:t>
      </w:r>
    </w:p>
    <w:p w:rsidR="005B55AD" w:rsidRDefault="005B55AD" w:rsidP="005B55AD">
      <w:pPr>
        <w:rPr>
          <w:rFonts w:ascii="Calibri" w:hAnsi="Calibri"/>
          <w:szCs w:val="22"/>
        </w:rPr>
      </w:pPr>
    </w:p>
    <w:p w:rsidR="005B55AD" w:rsidRDefault="005B55AD" w:rsidP="005B55AD">
      <w:pPr>
        <w:rPr>
          <w:color w:val="1F497D"/>
        </w:rPr>
      </w:pPr>
      <w:r>
        <w:rPr>
          <w:color w:val="1F497D"/>
        </w:rPr>
        <w:t>That’s true, but I think her feedback will be distinct because she is the only hotel client.  I expect some different hot buttons for the foodservice folks.</w:t>
      </w:r>
    </w:p>
    <w:p w:rsidR="005B55AD" w:rsidRDefault="005B55AD" w:rsidP="005B55AD">
      <w:pPr>
        <w:rPr>
          <w:color w:val="1F497D"/>
        </w:rPr>
      </w:pPr>
    </w:p>
    <w:p w:rsidR="005B55AD" w:rsidRDefault="005B55AD" w:rsidP="005B55AD">
      <w:pPr>
        <w:rPr>
          <w:color w:val="1F497D"/>
        </w:rPr>
      </w:pPr>
      <w:r>
        <w:rPr>
          <w:color w:val="1F497D"/>
        </w:rPr>
        <w:t>I think we should raise the data metaphor issue with Brad and start planning the Manual Data Entry with a security layer on top of it.  Do you agree?</w:t>
      </w:r>
    </w:p>
    <w:p w:rsidR="005B55AD" w:rsidRDefault="005B55AD" w:rsidP="005B55AD">
      <w:pPr>
        <w:rPr>
          <w:color w:val="1F497D"/>
        </w:rPr>
      </w:pPr>
    </w:p>
    <w:p w:rsidR="005B55AD" w:rsidRDefault="005B55AD" w:rsidP="005B55AD">
      <w:pPr>
        <w:rPr>
          <w:color w:val="1F497D"/>
        </w:rPr>
      </w:pPr>
      <w:r>
        <w:rPr>
          <w:color w:val="1F497D"/>
        </w:rPr>
        <w:t>Can you take a pass through this and consider what spec updates if any are warranted?</w:t>
      </w:r>
    </w:p>
    <w:p w:rsidR="005B55AD" w:rsidRDefault="005B55AD" w:rsidP="005B55AD">
      <w:pPr>
        <w:rPr>
          <w:color w:val="1F497D"/>
        </w:rPr>
      </w:pPr>
    </w:p>
    <w:p w:rsidR="005B55AD" w:rsidRDefault="005B55AD" w:rsidP="005B55AD">
      <w:pPr>
        <w:rPr>
          <w:rFonts w:ascii="Tahoma" w:hAnsi="Tahoma" w:cs="Tahoma"/>
          <w:sz w:val="20"/>
        </w:rPr>
      </w:pPr>
      <w:r>
        <w:rPr>
          <w:rFonts w:ascii="Tahoma" w:hAnsi="Tahoma" w:cs="Tahoma"/>
          <w:b/>
          <w:bCs/>
          <w:sz w:val="20"/>
        </w:rPr>
        <w:lastRenderedPageBreak/>
        <w:t>From:</w:t>
      </w:r>
      <w:r>
        <w:rPr>
          <w:rFonts w:ascii="Tahoma" w:hAnsi="Tahoma" w:cs="Tahoma"/>
          <w:sz w:val="20"/>
        </w:rPr>
        <w:t xml:space="preserve"> Stephen Rogers </w:t>
      </w:r>
      <w:r>
        <w:rPr>
          <w:rFonts w:ascii="Tahoma" w:hAnsi="Tahoma" w:cs="Tahoma"/>
          <w:sz w:val="20"/>
        </w:rPr>
        <w:br/>
      </w:r>
      <w:r>
        <w:rPr>
          <w:rFonts w:ascii="Tahoma" w:hAnsi="Tahoma" w:cs="Tahoma"/>
          <w:b/>
          <w:bCs/>
          <w:sz w:val="20"/>
        </w:rPr>
        <w:t>Sent:</w:t>
      </w:r>
      <w:r>
        <w:rPr>
          <w:rFonts w:ascii="Tahoma" w:hAnsi="Tahoma" w:cs="Tahoma"/>
          <w:sz w:val="20"/>
        </w:rPr>
        <w:t xml:space="preserve"> 01/31/2008 11:09 AM</w:t>
      </w:r>
      <w:r>
        <w:rPr>
          <w:rFonts w:ascii="Tahoma" w:hAnsi="Tahoma" w:cs="Tahoma"/>
          <w:sz w:val="20"/>
        </w:rPr>
        <w:br/>
      </w:r>
      <w:r>
        <w:rPr>
          <w:rFonts w:ascii="Tahoma" w:hAnsi="Tahoma" w:cs="Tahoma"/>
          <w:b/>
          <w:bCs/>
          <w:sz w:val="20"/>
        </w:rPr>
        <w:t>To:</w:t>
      </w:r>
      <w:r>
        <w:rPr>
          <w:rFonts w:ascii="Tahoma" w:hAnsi="Tahoma" w:cs="Tahoma"/>
          <w:sz w:val="20"/>
        </w:rPr>
        <w:t xml:space="preserve"> </w:t>
      </w:r>
      <w:smartTag w:uri="urn:schemas-microsoft-com:office:smarttags" w:element="PersonName">
        <w:r>
          <w:rPr>
            <w:rFonts w:ascii="Tahoma" w:hAnsi="Tahoma" w:cs="Tahoma"/>
            <w:sz w:val="20"/>
          </w:rPr>
          <w:t>Andrew Shakman</w:t>
        </w:r>
      </w:smartTag>
      <w:r>
        <w:rPr>
          <w:rFonts w:ascii="Tahoma" w:hAnsi="Tahoma" w:cs="Tahoma"/>
          <w:sz w:val="20"/>
        </w:rPr>
        <w:t xml:space="preserve">; </w:t>
      </w:r>
      <w:smartTag w:uri="urn:schemas-microsoft-com:office:smarttags" w:element="PersonName">
        <w:r>
          <w:rPr>
            <w:rFonts w:ascii="Tahoma" w:hAnsi="Tahoma" w:cs="Tahoma"/>
            <w:sz w:val="20"/>
          </w:rPr>
          <w:t>Dave Britton</w:t>
        </w:r>
      </w:smartTag>
      <w:r>
        <w:rPr>
          <w:rFonts w:ascii="Tahoma" w:hAnsi="Tahoma" w:cs="Tahoma"/>
          <w:sz w:val="20"/>
        </w:rPr>
        <w:br/>
      </w:r>
      <w:r>
        <w:rPr>
          <w:rFonts w:ascii="Tahoma" w:hAnsi="Tahoma" w:cs="Tahoma"/>
          <w:b/>
          <w:bCs/>
          <w:sz w:val="20"/>
        </w:rPr>
        <w:t>Subject:</w:t>
      </w:r>
      <w:r>
        <w:rPr>
          <w:rFonts w:ascii="Tahoma" w:hAnsi="Tahoma" w:cs="Tahoma"/>
          <w:sz w:val="20"/>
        </w:rPr>
        <w:t xml:space="preserve"> RE: Feedback from Olga</w:t>
      </w:r>
    </w:p>
    <w:p w:rsidR="005B55AD" w:rsidRDefault="005B55AD" w:rsidP="005B55AD">
      <w:pPr>
        <w:rPr>
          <w:rFonts w:ascii="Calibri" w:hAnsi="Calibri"/>
          <w:szCs w:val="22"/>
        </w:rPr>
      </w:pPr>
    </w:p>
    <w:p w:rsidR="005B55AD" w:rsidRDefault="005B55AD" w:rsidP="005B55AD">
      <w:pPr>
        <w:rPr>
          <w:rFonts w:ascii="Arial" w:hAnsi="Arial" w:cs="Arial"/>
          <w:color w:val="000080"/>
          <w:sz w:val="20"/>
        </w:rPr>
      </w:pPr>
      <w:r>
        <w:rPr>
          <w:rFonts w:ascii="Arial" w:hAnsi="Arial" w:cs="Arial"/>
          <w:color w:val="000080"/>
          <w:sz w:val="20"/>
        </w:rPr>
        <w:t>Good feedback.  It will be interesting to collate with other feedback.</w:t>
      </w:r>
    </w:p>
    <w:p w:rsidR="005B55AD" w:rsidRDefault="005B55AD" w:rsidP="005B55AD">
      <w:pPr>
        <w:rPr>
          <w:rFonts w:ascii="Arial" w:hAnsi="Arial" w:cs="Arial"/>
          <w:color w:val="000080"/>
          <w:sz w:val="20"/>
        </w:rPr>
      </w:pPr>
    </w:p>
    <w:p w:rsidR="005B55AD" w:rsidRDefault="005B55AD" w:rsidP="005B55AD">
      <w:pPr>
        <w:jc w:val="center"/>
        <w:rPr>
          <w:sz w:val="24"/>
          <w:szCs w:val="24"/>
        </w:rPr>
      </w:pPr>
      <w:r>
        <w:rPr>
          <w:sz w:val="24"/>
          <w:szCs w:val="24"/>
        </w:rPr>
        <w:pict>
          <v:rect id="_x0000_i1025" style="width:468pt;height:1.5pt" o:hralign="center" o:hrstd="t" o:hr="t" fillcolor="#aca899" stroked="f"/>
        </w:pict>
      </w:r>
    </w:p>
    <w:p w:rsidR="005B55AD" w:rsidRDefault="005B55AD" w:rsidP="005B55AD">
      <w:pPr>
        <w:rPr>
          <w:sz w:val="24"/>
          <w:szCs w:val="24"/>
        </w:rPr>
      </w:pPr>
      <w:r>
        <w:rPr>
          <w:rFonts w:ascii="Tahoma" w:hAnsi="Tahoma" w:cs="Tahoma"/>
          <w:b/>
          <w:bCs/>
          <w:sz w:val="20"/>
        </w:rPr>
        <w:t>From:</w:t>
      </w:r>
      <w:r>
        <w:rPr>
          <w:rFonts w:ascii="Tahoma" w:hAnsi="Tahoma" w:cs="Tahoma"/>
          <w:sz w:val="20"/>
        </w:rPr>
        <w:t xml:space="preserve"> </w:t>
      </w:r>
      <w:smartTag w:uri="urn:schemas-microsoft-com:office:smarttags" w:element="PersonName">
        <w:r>
          <w:rPr>
            <w:rFonts w:ascii="Tahoma" w:hAnsi="Tahoma" w:cs="Tahoma"/>
            <w:sz w:val="20"/>
          </w:rPr>
          <w:t>Andrew Shakman</w:t>
        </w:r>
      </w:smartTag>
      <w:r>
        <w:rPr>
          <w:rFonts w:ascii="Tahoma" w:hAnsi="Tahoma" w:cs="Tahoma"/>
          <w:sz w:val="20"/>
        </w:rPr>
        <w:t xml:space="preserve"> </w:t>
      </w:r>
      <w:r>
        <w:rPr>
          <w:rFonts w:ascii="Tahoma" w:hAnsi="Tahoma" w:cs="Tahoma"/>
          <w:sz w:val="20"/>
        </w:rPr>
        <w:br/>
      </w:r>
      <w:r>
        <w:rPr>
          <w:rFonts w:ascii="Tahoma" w:hAnsi="Tahoma" w:cs="Tahoma"/>
          <w:b/>
          <w:bCs/>
          <w:sz w:val="20"/>
        </w:rPr>
        <w:t>Sent:</w:t>
      </w:r>
      <w:r>
        <w:rPr>
          <w:rFonts w:ascii="Tahoma" w:hAnsi="Tahoma" w:cs="Tahoma"/>
          <w:sz w:val="20"/>
        </w:rPr>
        <w:t xml:space="preserve"> Thursday, January 31, 2008 10:54 AM</w:t>
      </w:r>
      <w:r>
        <w:rPr>
          <w:rFonts w:ascii="Tahoma" w:hAnsi="Tahoma" w:cs="Tahoma"/>
          <w:sz w:val="20"/>
        </w:rPr>
        <w:br/>
      </w:r>
      <w:r>
        <w:rPr>
          <w:rFonts w:ascii="Tahoma" w:hAnsi="Tahoma" w:cs="Tahoma"/>
          <w:b/>
          <w:bCs/>
          <w:sz w:val="20"/>
        </w:rPr>
        <w:t>To:</w:t>
      </w:r>
      <w:r>
        <w:rPr>
          <w:rFonts w:ascii="Tahoma" w:hAnsi="Tahoma" w:cs="Tahoma"/>
          <w:sz w:val="20"/>
        </w:rPr>
        <w:t xml:space="preserve"> Stephen Rogers; </w:t>
      </w:r>
      <w:smartTag w:uri="urn:schemas-microsoft-com:office:smarttags" w:element="PersonName">
        <w:r>
          <w:rPr>
            <w:rFonts w:ascii="Tahoma" w:hAnsi="Tahoma" w:cs="Tahoma"/>
            <w:sz w:val="20"/>
          </w:rPr>
          <w:t>Dave Britton</w:t>
        </w:r>
      </w:smartTag>
      <w:r>
        <w:rPr>
          <w:rFonts w:ascii="Tahoma" w:hAnsi="Tahoma" w:cs="Tahoma"/>
          <w:sz w:val="20"/>
        </w:rPr>
        <w:br/>
      </w:r>
      <w:r>
        <w:rPr>
          <w:rFonts w:ascii="Tahoma" w:hAnsi="Tahoma" w:cs="Tahoma"/>
          <w:b/>
          <w:bCs/>
          <w:sz w:val="20"/>
        </w:rPr>
        <w:t>Subject:</w:t>
      </w:r>
      <w:r>
        <w:rPr>
          <w:rFonts w:ascii="Tahoma" w:hAnsi="Tahoma" w:cs="Tahoma"/>
          <w:sz w:val="20"/>
        </w:rPr>
        <w:t xml:space="preserve"> Feedback from Olga</w:t>
      </w:r>
    </w:p>
    <w:p w:rsidR="005B55AD" w:rsidRDefault="005B55AD" w:rsidP="005B55AD">
      <w:pPr>
        <w:rPr>
          <w:rFonts w:ascii="Calibri" w:hAnsi="Calibri"/>
          <w:szCs w:val="22"/>
        </w:rPr>
      </w:pPr>
    </w:p>
    <w:p w:rsidR="005B55AD" w:rsidRDefault="005B55AD" w:rsidP="005B55AD">
      <w:pPr>
        <w:rPr>
          <w:rFonts w:ascii="Arial" w:hAnsi="Arial" w:cs="Arial"/>
        </w:rPr>
      </w:pPr>
      <w:r>
        <w:rPr>
          <w:rFonts w:ascii="Arial" w:hAnsi="Arial" w:cs="Arial"/>
        </w:rPr>
        <w:t>Olga was very engaged and had some very useful perspective:</w:t>
      </w:r>
    </w:p>
    <w:p w:rsidR="005B55AD" w:rsidRDefault="005B55AD" w:rsidP="005B55AD">
      <w:pPr>
        <w:rPr>
          <w:rFonts w:ascii="Arial" w:hAnsi="Arial" w:cs="Arial"/>
        </w:rPr>
      </w:pPr>
    </w:p>
    <w:p w:rsidR="005B55AD" w:rsidRDefault="005B55AD" w:rsidP="005B55AD">
      <w:pPr>
        <w:rPr>
          <w:rFonts w:ascii="Arial" w:hAnsi="Arial" w:cs="Arial"/>
        </w:rPr>
      </w:pPr>
      <w:r>
        <w:rPr>
          <w:rFonts w:ascii="Arial" w:hAnsi="Arial" w:cs="Arial"/>
        </w:rPr>
        <w:t>Overall</w:t>
      </w:r>
    </w:p>
    <w:p w:rsidR="005B55AD" w:rsidRDefault="005B55AD" w:rsidP="005B55AD">
      <w:pPr>
        <w:pStyle w:val="msolistparagraph0"/>
        <w:numPr>
          <w:ilvl w:val="0"/>
          <w:numId w:val="104"/>
        </w:numPr>
        <w:spacing w:before="0" w:after="0"/>
        <w:rPr>
          <w:rFonts w:ascii="Arial" w:hAnsi="Arial" w:cs="Arial"/>
        </w:rPr>
      </w:pPr>
      <w:r>
        <w:rPr>
          <w:rFonts w:ascii="Arial" w:hAnsi="Arial" w:cs="Arial"/>
        </w:rPr>
        <w:t xml:space="preserve">She was excited by the progress and felt like it a “kid in a candy store” when I told her about the BEO functionality.  </w:t>
      </w:r>
    </w:p>
    <w:p w:rsidR="005B55AD" w:rsidRDefault="005B55AD" w:rsidP="005B55AD">
      <w:pPr>
        <w:pStyle w:val="msolistparagraph0"/>
        <w:numPr>
          <w:ilvl w:val="0"/>
          <w:numId w:val="104"/>
        </w:numPr>
        <w:spacing w:before="0" w:after="0"/>
        <w:rPr>
          <w:rFonts w:ascii="Arial" w:hAnsi="Arial" w:cs="Arial"/>
        </w:rPr>
      </w:pPr>
      <w:r>
        <w:rPr>
          <w:rFonts w:ascii="Arial" w:hAnsi="Arial" w:cs="Arial"/>
        </w:rPr>
        <w:t>Feels like it is going in a good direction.</w:t>
      </w:r>
    </w:p>
    <w:p w:rsidR="005B55AD" w:rsidRDefault="005B55AD" w:rsidP="005B55AD">
      <w:pPr>
        <w:rPr>
          <w:rFonts w:ascii="Arial" w:hAnsi="Arial" w:cs="Arial"/>
        </w:rPr>
      </w:pPr>
    </w:p>
    <w:p w:rsidR="005B55AD" w:rsidRDefault="005B55AD" w:rsidP="005B55AD">
      <w:pPr>
        <w:rPr>
          <w:rFonts w:ascii="Arial" w:hAnsi="Arial" w:cs="Arial"/>
        </w:rPr>
      </w:pPr>
      <w:r>
        <w:rPr>
          <w:rFonts w:ascii="Arial" w:hAnsi="Arial" w:cs="Arial"/>
        </w:rPr>
        <w:t>Interface</w:t>
      </w:r>
    </w:p>
    <w:p w:rsidR="005B55AD" w:rsidRDefault="005B55AD" w:rsidP="005B55AD">
      <w:pPr>
        <w:pStyle w:val="msolistparagraph0"/>
        <w:numPr>
          <w:ilvl w:val="0"/>
          <w:numId w:val="104"/>
        </w:numPr>
        <w:spacing w:before="0" w:after="0"/>
        <w:rPr>
          <w:rFonts w:ascii="Arial" w:hAnsi="Arial" w:cs="Arial"/>
        </w:rPr>
      </w:pPr>
      <w:r>
        <w:rPr>
          <w:rFonts w:ascii="Arial" w:hAnsi="Arial" w:cs="Arial"/>
        </w:rPr>
        <w:t>First instinct was to review the feature list to find what new features and functionality were in it</w:t>
      </w:r>
    </w:p>
    <w:p w:rsidR="005B55AD" w:rsidRDefault="005B55AD" w:rsidP="005B55AD">
      <w:pPr>
        <w:pStyle w:val="msolistparagraph0"/>
        <w:numPr>
          <w:ilvl w:val="0"/>
          <w:numId w:val="104"/>
        </w:numPr>
        <w:spacing w:before="0" w:after="0"/>
        <w:rPr>
          <w:rFonts w:ascii="Arial" w:hAnsi="Arial" w:cs="Arial"/>
        </w:rPr>
      </w:pPr>
      <w:r>
        <w:rPr>
          <w:rFonts w:ascii="Arial" w:hAnsi="Arial" w:cs="Arial"/>
        </w:rPr>
        <w:t>Her first impression was that there was  a lot of new stuff and then she started finding the old things and discovering there were plenty of familiar items (not sure if this was a disappointment or not)</w:t>
      </w:r>
    </w:p>
    <w:p w:rsidR="005B55AD" w:rsidRDefault="005B55AD" w:rsidP="005B55AD">
      <w:pPr>
        <w:pStyle w:val="msolistparagraph0"/>
        <w:numPr>
          <w:ilvl w:val="0"/>
          <w:numId w:val="104"/>
        </w:numPr>
        <w:spacing w:before="0" w:after="0"/>
        <w:rPr>
          <w:rFonts w:ascii="Arial" w:hAnsi="Arial" w:cs="Arial"/>
        </w:rPr>
      </w:pPr>
      <w:r>
        <w:rPr>
          <w:rFonts w:ascii="Arial" w:hAnsi="Arial" w:cs="Arial"/>
        </w:rPr>
        <w:t>The task list check boxes confused her – she thought they were security features (i.e. if the box was checked, the feature was enabled).  This might be a function of the red/green color choices.   Something to discuss with Brad</w:t>
      </w:r>
    </w:p>
    <w:p w:rsidR="005B55AD" w:rsidRDefault="005B55AD" w:rsidP="005B55AD">
      <w:pPr>
        <w:pStyle w:val="msolistparagraph0"/>
        <w:numPr>
          <w:ilvl w:val="0"/>
          <w:numId w:val="104"/>
        </w:numPr>
        <w:spacing w:before="0" w:after="0"/>
        <w:rPr>
          <w:rFonts w:ascii="Arial" w:hAnsi="Arial" w:cs="Arial"/>
        </w:rPr>
      </w:pPr>
      <w:r>
        <w:rPr>
          <w:rFonts w:ascii="Arial" w:hAnsi="Arial" w:cs="Arial"/>
        </w:rPr>
        <w:t xml:space="preserve">The date function did not draw her attention.  I had to point it out to her.  I think there may be some benefit in making it bigger.  We asked Brad and Eli in our last phone call to play with the arrows to make them prominent and “sell” the horizontal metaphor.   Olga’s interaction with them suggest that they are not sufficiently prominent. </w:t>
      </w:r>
    </w:p>
    <w:p w:rsidR="005B55AD" w:rsidRDefault="005B55AD" w:rsidP="005B55AD">
      <w:pPr>
        <w:rPr>
          <w:rFonts w:ascii="Arial" w:hAnsi="Arial" w:cs="Arial"/>
        </w:rPr>
      </w:pPr>
    </w:p>
    <w:p w:rsidR="005B55AD" w:rsidRDefault="005B55AD" w:rsidP="005B55AD">
      <w:pPr>
        <w:pStyle w:val="PlainText"/>
        <w:rPr>
          <w:rFonts w:ascii="Arial" w:hAnsi="Arial" w:cs="Arial"/>
          <w:sz w:val="22"/>
          <w:szCs w:val="22"/>
        </w:rPr>
      </w:pPr>
      <w:r>
        <w:rPr>
          <w:rFonts w:ascii="Arial" w:hAnsi="Arial" w:cs="Arial"/>
          <w:sz w:val="22"/>
          <w:szCs w:val="22"/>
        </w:rPr>
        <w:t>Manual Data</w:t>
      </w:r>
    </w:p>
    <w:p w:rsidR="005B55AD" w:rsidRDefault="005B55AD" w:rsidP="005B55AD">
      <w:pPr>
        <w:pStyle w:val="PlainText"/>
        <w:numPr>
          <w:ilvl w:val="0"/>
          <w:numId w:val="105"/>
        </w:numPr>
        <w:overflowPunct/>
        <w:autoSpaceDE/>
        <w:autoSpaceDN/>
        <w:adjustRightInd/>
        <w:textAlignment w:val="auto"/>
        <w:rPr>
          <w:rFonts w:ascii="Arial" w:hAnsi="Arial" w:cs="Arial"/>
          <w:sz w:val="22"/>
          <w:szCs w:val="22"/>
        </w:rPr>
      </w:pPr>
      <w:r>
        <w:rPr>
          <w:rFonts w:ascii="Arial" w:hAnsi="Arial" w:cs="Arial"/>
          <w:sz w:val="22"/>
          <w:szCs w:val="22"/>
        </w:rPr>
        <w:t>We had a robust discussion about manual data entry.  Her first response was very negative.  She has really bought into the ideas we’ve sold that chef’s always underestimate the weight and value of what they are throwing away.  She is very concerned that people will get lazy and default to using manual data entry on the Tracker when they should be putting the actual pans on the scale.  This might imply some requirements around PIN access to manual data entry or might suggest that putting it on the Tracker invites shortcuts and poor behavior.  It might also imply a report that shows % of data entered by user that is manual versus automatic to assess whether some people are getting lazy</w:t>
      </w:r>
    </w:p>
    <w:p w:rsidR="005B55AD" w:rsidRDefault="005B55AD" w:rsidP="005B55AD">
      <w:pPr>
        <w:pStyle w:val="PlainText"/>
        <w:numPr>
          <w:ilvl w:val="0"/>
          <w:numId w:val="105"/>
        </w:numPr>
        <w:overflowPunct/>
        <w:autoSpaceDE/>
        <w:autoSpaceDN/>
        <w:adjustRightInd/>
        <w:textAlignment w:val="auto"/>
        <w:rPr>
          <w:rFonts w:ascii="Arial" w:hAnsi="Arial" w:cs="Arial"/>
          <w:sz w:val="22"/>
          <w:szCs w:val="22"/>
        </w:rPr>
      </w:pPr>
      <w:r>
        <w:rPr>
          <w:rFonts w:ascii="Arial" w:hAnsi="Arial" w:cs="Arial"/>
          <w:sz w:val="22"/>
          <w:szCs w:val="22"/>
        </w:rPr>
        <w:t>I think this deserves a live discussion because she made some good points.</w:t>
      </w:r>
    </w:p>
    <w:p w:rsidR="005B55AD" w:rsidRDefault="005B55AD" w:rsidP="005B55AD">
      <w:pPr>
        <w:pStyle w:val="PlainText"/>
        <w:numPr>
          <w:ilvl w:val="0"/>
          <w:numId w:val="105"/>
        </w:numPr>
        <w:overflowPunct/>
        <w:autoSpaceDE/>
        <w:autoSpaceDN/>
        <w:adjustRightInd/>
        <w:textAlignment w:val="auto"/>
        <w:rPr>
          <w:rFonts w:ascii="Arial" w:hAnsi="Arial" w:cs="Arial"/>
          <w:sz w:val="22"/>
          <w:szCs w:val="22"/>
        </w:rPr>
      </w:pPr>
      <w:r>
        <w:rPr>
          <w:rFonts w:ascii="Arial" w:hAnsi="Arial" w:cs="Arial"/>
          <w:sz w:val="22"/>
          <w:szCs w:val="22"/>
        </w:rPr>
        <w:lastRenderedPageBreak/>
        <w:t>Olga also liked the idea of using PDA’s rather than paper to collect the manual data at off site locations.  She can imagine a hand-held PDA included with the mise-en-place for every event set-up.  This doesn’t get around the shortcut issue, but implies a different requirement:  paper and data entry is less attractive in a high volume operation like MGM than some sort of handheld data acquisition device.  A future product extension might exist here with the implication that Advantage could ultimately sync with handhelds.</w:t>
      </w:r>
    </w:p>
    <w:p w:rsidR="005B55AD" w:rsidRDefault="005B55AD" w:rsidP="005B55AD">
      <w:pPr>
        <w:pStyle w:val="PlainText"/>
        <w:ind w:left="720"/>
        <w:rPr>
          <w:rFonts w:ascii="Arial" w:hAnsi="Arial" w:cs="Arial"/>
          <w:sz w:val="22"/>
          <w:szCs w:val="22"/>
        </w:rPr>
      </w:pPr>
    </w:p>
    <w:p w:rsidR="005B55AD" w:rsidRDefault="005B55AD" w:rsidP="005B55AD">
      <w:pPr>
        <w:pStyle w:val="PlainText"/>
        <w:rPr>
          <w:rFonts w:ascii="Arial" w:hAnsi="Arial" w:cs="Arial"/>
          <w:sz w:val="22"/>
          <w:szCs w:val="22"/>
        </w:rPr>
      </w:pPr>
      <w:r>
        <w:rPr>
          <w:rFonts w:ascii="Arial" w:hAnsi="Arial" w:cs="Arial"/>
          <w:sz w:val="22"/>
          <w:szCs w:val="22"/>
        </w:rPr>
        <w:t>Event Orders</w:t>
      </w:r>
    </w:p>
    <w:p w:rsidR="005B55AD" w:rsidRDefault="005B55AD" w:rsidP="005B55AD">
      <w:pPr>
        <w:pStyle w:val="PlainText"/>
        <w:numPr>
          <w:ilvl w:val="0"/>
          <w:numId w:val="106"/>
        </w:numPr>
        <w:overflowPunct/>
        <w:autoSpaceDE/>
        <w:autoSpaceDN/>
        <w:adjustRightInd/>
        <w:textAlignment w:val="auto"/>
        <w:rPr>
          <w:rFonts w:ascii="Arial" w:hAnsi="Arial" w:cs="Arial"/>
          <w:sz w:val="22"/>
          <w:szCs w:val="22"/>
        </w:rPr>
      </w:pPr>
      <w:r>
        <w:rPr>
          <w:rFonts w:ascii="Arial" w:hAnsi="Arial" w:cs="Arial"/>
          <w:sz w:val="22"/>
          <w:szCs w:val="22"/>
        </w:rPr>
        <w:t>We need to make sure that the database for events includes number of events, location name, and type of event (banquet, etc.).  Olga’s first instinct was to want to look at waste for parties of 100 people and use that to scale production for other parties of 100 people.  From there they could get more granular by looking at the waste attributes of a specific customer/party/event.</w:t>
      </w:r>
    </w:p>
    <w:p w:rsidR="005B55AD" w:rsidRDefault="005B55AD" w:rsidP="005B55AD">
      <w:pPr>
        <w:pStyle w:val="PlainText"/>
        <w:rPr>
          <w:rFonts w:ascii="Arial" w:hAnsi="Arial" w:cs="Arial"/>
          <w:sz w:val="22"/>
          <w:szCs w:val="22"/>
        </w:rPr>
      </w:pPr>
    </w:p>
    <w:p w:rsidR="005B55AD" w:rsidRDefault="005B55AD" w:rsidP="005B55AD">
      <w:pPr>
        <w:pStyle w:val="PlainText"/>
        <w:rPr>
          <w:rFonts w:ascii="Arial" w:hAnsi="Arial" w:cs="Arial"/>
          <w:sz w:val="22"/>
          <w:szCs w:val="22"/>
        </w:rPr>
      </w:pPr>
      <w:r>
        <w:rPr>
          <w:rFonts w:ascii="Arial" w:hAnsi="Arial" w:cs="Arial"/>
          <w:sz w:val="22"/>
          <w:szCs w:val="22"/>
        </w:rPr>
        <w:t>Financial Reports</w:t>
      </w:r>
    </w:p>
    <w:p w:rsidR="005B55AD" w:rsidRDefault="005B55AD" w:rsidP="005B55AD">
      <w:pPr>
        <w:pStyle w:val="PlainText"/>
        <w:numPr>
          <w:ilvl w:val="0"/>
          <w:numId w:val="106"/>
        </w:numPr>
        <w:overflowPunct/>
        <w:autoSpaceDE/>
        <w:autoSpaceDN/>
        <w:adjustRightInd/>
        <w:textAlignment w:val="auto"/>
        <w:rPr>
          <w:rFonts w:ascii="Arial" w:hAnsi="Arial" w:cs="Arial"/>
          <w:sz w:val="22"/>
          <w:szCs w:val="22"/>
        </w:rPr>
      </w:pPr>
      <w:r>
        <w:rPr>
          <w:rFonts w:ascii="Arial" w:hAnsi="Arial" w:cs="Arial"/>
          <w:sz w:val="22"/>
          <w:szCs w:val="22"/>
        </w:rPr>
        <w:t>They operate monthly rather than weekly.  We may not want to hardwire the “weekly” part of this</w:t>
      </w:r>
    </w:p>
    <w:p w:rsidR="005B55AD" w:rsidRDefault="005B55AD" w:rsidP="005B55AD">
      <w:pPr>
        <w:pStyle w:val="PlainText"/>
        <w:numPr>
          <w:ilvl w:val="0"/>
          <w:numId w:val="106"/>
        </w:numPr>
        <w:overflowPunct/>
        <w:autoSpaceDE/>
        <w:autoSpaceDN/>
        <w:adjustRightInd/>
        <w:textAlignment w:val="auto"/>
        <w:rPr>
          <w:rFonts w:ascii="Arial" w:hAnsi="Arial" w:cs="Arial"/>
          <w:sz w:val="22"/>
          <w:szCs w:val="22"/>
        </w:rPr>
      </w:pPr>
      <w:r>
        <w:rPr>
          <w:rFonts w:ascii="Arial" w:hAnsi="Arial" w:cs="Arial"/>
          <w:sz w:val="22"/>
          <w:szCs w:val="22"/>
        </w:rPr>
        <w:t>She’s like to be able to enter budgeted numbers and run a report showing actual to budget.  We already have this report in Excel and she thinks it works great.  If Advantage could crank out that report automatically, it would be great.  However, I can tell you this is a lower priority because it works well right now in Excel and it would be a tough report to build in Advantage.  Perhaps for a round 2 release.  However, what we need to consider now is making sure the financial database includes all the necessary fields.  This has not been designed yet.</w:t>
      </w:r>
    </w:p>
    <w:p w:rsidR="005B55AD" w:rsidRDefault="005B55AD" w:rsidP="005B55AD">
      <w:pPr>
        <w:pStyle w:val="PlainText"/>
        <w:rPr>
          <w:rFonts w:ascii="Arial" w:hAnsi="Arial" w:cs="Arial"/>
          <w:sz w:val="22"/>
          <w:szCs w:val="22"/>
        </w:rPr>
      </w:pPr>
    </w:p>
    <w:p w:rsidR="005B55AD" w:rsidRDefault="005B55AD" w:rsidP="005B55AD">
      <w:pPr>
        <w:pStyle w:val="PlainText"/>
        <w:rPr>
          <w:rFonts w:ascii="Arial" w:hAnsi="Arial" w:cs="Arial"/>
          <w:sz w:val="22"/>
          <w:szCs w:val="22"/>
        </w:rPr>
      </w:pPr>
      <w:r>
        <w:rPr>
          <w:rFonts w:ascii="Arial" w:hAnsi="Arial" w:cs="Arial"/>
          <w:sz w:val="22"/>
          <w:szCs w:val="22"/>
        </w:rPr>
        <w:t>Goals</w:t>
      </w:r>
    </w:p>
    <w:p w:rsidR="005B55AD" w:rsidRDefault="005B55AD" w:rsidP="005B55AD">
      <w:pPr>
        <w:pStyle w:val="PlainText"/>
        <w:numPr>
          <w:ilvl w:val="0"/>
          <w:numId w:val="107"/>
        </w:numPr>
        <w:overflowPunct/>
        <w:autoSpaceDE/>
        <w:autoSpaceDN/>
        <w:adjustRightInd/>
        <w:textAlignment w:val="auto"/>
        <w:rPr>
          <w:rFonts w:ascii="Arial" w:hAnsi="Arial" w:cs="Arial"/>
          <w:sz w:val="22"/>
          <w:szCs w:val="22"/>
        </w:rPr>
      </w:pPr>
      <w:r>
        <w:rPr>
          <w:rFonts w:ascii="Arial" w:hAnsi="Arial" w:cs="Arial"/>
          <w:sz w:val="22"/>
          <w:szCs w:val="22"/>
        </w:rPr>
        <w:t>Up until now I’ve been thinking of goals as solely linked to types.  However, in speaking with her, she was immediately interested in goals tied to financial performance.  This makes sense since we ask accounts to set overall waste reduction and cost per meal goals.</w:t>
      </w:r>
    </w:p>
    <w:p w:rsidR="005B55AD" w:rsidRDefault="005B55AD" w:rsidP="005B55AD">
      <w:pPr>
        <w:pStyle w:val="PlainText"/>
        <w:numPr>
          <w:ilvl w:val="0"/>
          <w:numId w:val="107"/>
        </w:numPr>
        <w:overflowPunct/>
        <w:autoSpaceDE/>
        <w:autoSpaceDN/>
        <w:adjustRightInd/>
        <w:textAlignment w:val="auto"/>
        <w:rPr>
          <w:rFonts w:ascii="Arial" w:hAnsi="Arial" w:cs="Arial"/>
          <w:sz w:val="22"/>
          <w:szCs w:val="22"/>
        </w:rPr>
      </w:pPr>
      <w:r>
        <w:rPr>
          <w:rFonts w:ascii="Arial" w:hAnsi="Arial" w:cs="Arial"/>
          <w:sz w:val="22"/>
          <w:szCs w:val="22"/>
        </w:rPr>
        <w:t>The implication is that there are probably additional goal classes to be designed in addition to the one class already sketched out (for combo goals tied to multiple food/loss/station/daypart/etc. types.  One of these would be an overall waste reduction goal and the other would be to set financial goals v. budget or a target.</w:t>
      </w:r>
    </w:p>
    <w:p w:rsidR="005B55AD" w:rsidRDefault="005B55AD" w:rsidP="005B55AD">
      <w:pPr>
        <w:rPr>
          <w:rFonts w:ascii="Arial" w:hAnsi="Arial" w:cs="Arial"/>
          <w:szCs w:val="22"/>
        </w:rPr>
      </w:pPr>
    </w:p>
    <w:p w:rsidR="005B55AD" w:rsidRDefault="005B55AD" w:rsidP="005B55AD">
      <w:pPr>
        <w:rPr>
          <w:rFonts w:ascii="Arial" w:hAnsi="Arial" w:cs="Arial"/>
        </w:rPr>
      </w:pPr>
      <w:r>
        <w:rPr>
          <w:rFonts w:ascii="Arial" w:hAnsi="Arial" w:cs="Arial"/>
        </w:rPr>
        <w:t>We ran out of time and plan to talk again next week.  She will give is plenty of time and attention on this if we want it.</w:t>
      </w:r>
    </w:p>
    <w:p w:rsidR="005B55AD" w:rsidRDefault="005B55AD" w:rsidP="005B55AD">
      <w:pPr>
        <w:rPr>
          <w:rFonts w:ascii="Arial" w:hAnsi="Arial" w:cs="Arial"/>
        </w:rPr>
      </w:pPr>
    </w:p>
    <w:p w:rsidR="005B55AD" w:rsidRDefault="005B55AD" w:rsidP="005B55AD">
      <w:pPr>
        <w:rPr>
          <w:rFonts w:ascii="Arial" w:hAnsi="Arial" w:cs="Arial"/>
          <w:b/>
          <w:bCs/>
          <w:color w:val="000000"/>
        </w:rPr>
      </w:pPr>
      <w:smartTag w:uri="urn:schemas-microsoft-com:office:smarttags" w:element="PersonName">
        <w:r>
          <w:rPr>
            <w:rFonts w:ascii="Arial" w:hAnsi="Arial" w:cs="Arial"/>
            <w:b/>
            <w:bCs/>
            <w:color w:val="000000"/>
          </w:rPr>
          <w:t>Andrew Shakman</w:t>
        </w:r>
      </w:smartTag>
    </w:p>
    <w:p w:rsidR="005B55AD" w:rsidRDefault="005B55AD" w:rsidP="005B55AD">
      <w:pPr>
        <w:rPr>
          <w:rFonts w:ascii="Arial" w:hAnsi="Arial" w:cs="Arial"/>
          <w:color w:val="000000"/>
        </w:rPr>
      </w:pPr>
      <w:r>
        <w:rPr>
          <w:rFonts w:ascii="Arial" w:hAnsi="Arial" w:cs="Arial"/>
          <w:color w:val="000000"/>
        </w:rPr>
        <w:t xml:space="preserve">LeanPath, Inc. </w:t>
      </w:r>
    </w:p>
    <w:p w:rsidR="005B55AD" w:rsidRDefault="005B55AD" w:rsidP="005B55AD">
      <w:pPr>
        <w:rPr>
          <w:rFonts w:ascii="Arial" w:hAnsi="Arial" w:cs="Arial"/>
          <w:color w:val="000000"/>
        </w:rPr>
      </w:pPr>
      <w:r>
        <w:rPr>
          <w:rFonts w:ascii="Arial" w:hAnsi="Arial" w:cs="Arial"/>
          <w:color w:val="000000"/>
        </w:rPr>
        <w:t>Direct: (503) 620-6512 x 100 - Cell: (503) 504-5250 - Fax (503) 961-1411</w:t>
      </w:r>
    </w:p>
    <w:p w:rsidR="005B55AD" w:rsidRDefault="005B55AD" w:rsidP="005B55AD">
      <w:pPr>
        <w:rPr>
          <w:rFonts w:ascii="Arial" w:hAnsi="Arial" w:cs="Arial"/>
          <w:color w:val="000000"/>
        </w:rPr>
      </w:pPr>
      <w:smartTag w:uri="urn:schemas-microsoft-com:office:smarttags" w:element="Street">
        <w:smartTag w:uri="urn:schemas-microsoft-com:office:smarttags" w:element="address">
          <w:r>
            <w:rPr>
              <w:rFonts w:ascii="Arial" w:hAnsi="Arial" w:cs="Arial"/>
              <w:color w:val="000000"/>
            </w:rPr>
            <w:t>10180 SW Nimbus Ave, Ste J1</w:t>
          </w:r>
        </w:smartTag>
      </w:smartTag>
    </w:p>
    <w:p w:rsidR="005B55AD" w:rsidRDefault="005B55AD" w:rsidP="005B55AD">
      <w:pPr>
        <w:rPr>
          <w:rFonts w:ascii="Arial" w:hAnsi="Arial" w:cs="Arial"/>
          <w:color w:val="000000"/>
        </w:rPr>
      </w:pPr>
      <w:smartTag w:uri="urn:schemas-microsoft-com:office:smarttags" w:element="place">
        <w:smartTag w:uri="urn:schemas-microsoft-com:office:smarttags" w:element="City">
          <w:r>
            <w:rPr>
              <w:rFonts w:ascii="Arial" w:hAnsi="Arial" w:cs="Arial"/>
              <w:color w:val="000000"/>
            </w:rPr>
            <w:t>Portland</w:t>
          </w:r>
        </w:smartTag>
        <w:r>
          <w:rPr>
            <w:rFonts w:ascii="Arial" w:hAnsi="Arial" w:cs="Arial"/>
            <w:color w:val="000000"/>
          </w:rPr>
          <w:t xml:space="preserve">, </w:t>
        </w:r>
        <w:smartTag w:uri="urn:schemas-microsoft-com:office:smarttags" w:element="State">
          <w:r>
            <w:rPr>
              <w:rFonts w:ascii="Arial" w:hAnsi="Arial" w:cs="Arial"/>
              <w:color w:val="000000"/>
            </w:rPr>
            <w:t>OR</w:t>
          </w:r>
        </w:smartTag>
        <w:r>
          <w:rPr>
            <w:rFonts w:ascii="Arial" w:hAnsi="Arial" w:cs="Arial"/>
            <w:color w:val="000000"/>
          </w:rPr>
          <w:t xml:space="preserve"> </w:t>
        </w:r>
        <w:smartTag w:uri="urn:schemas-microsoft-com:office:smarttags" w:element="PostalCode">
          <w:r>
            <w:rPr>
              <w:rFonts w:ascii="Arial" w:hAnsi="Arial" w:cs="Arial"/>
              <w:color w:val="000000"/>
            </w:rPr>
            <w:t>97223</w:t>
          </w:r>
        </w:smartTag>
      </w:smartTag>
    </w:p>
    <w:p w:rsidR="005B55AD" w:rsidRDefault="005B55AD" w:rsidP="005B55AD">
      <w:pPr>
        <w:spacing w:before="100" w:beforeAutospacing="1" w:after="100" w:afterAutospacing="1"/>
        <w:rPr>
          <w:rFonts w:ascii="Arial" w:hAnsi="Arial" w:cs="Arial"/>
          <w:color w:val="000000"/>
        </w:rPr>
      </w:pPr>
      <w:r>
        <w:rPr>
          <w:rFonts w:ascii="Arial" w:hAnsi="Arial" w:cs="Arial"/>
          <w:color w:val="000000"/>
        </w:rPr>
        <w:t xml:space="preserve">Learn about ValuWaste, an innovative approach to food cost reduction, at </w:t>
      </w:r>
      <w:hyperlink r:id="rId57" w:tooltip="http://www.leanpath.com/" w:history="1">
        <w:r>
          <w:rPr>
            <w:rStyle w:val="Hyperlink"/>
            <w:rFonts w:ascii="Arial" w:hAnsi="Arial" w:cs="Arial"/>
            <w:color w:val="000000"/>
          </w:rPr>
          <w:t>www.leanpath.com</w:t>
        </w:r>
      </w:hyperlink>
    </w:p>
    <w:p w:rsidR="005B55AD" w:rsidRDefault="00C94BF3" w:rsidP="00C94BF3">
      <w:pPr>
        <w:pStyle w:val="Heading1"/>
      </w:pPr>
      <w:r>
        <w:br w:type="page"/>
      </w:r>
      <w:r>
        <w:lastRenderedPageBreak/>
        <w:t>ValuWaste User Manual Notes</w:t>
      </w:r>
    </w:p>
    <w:p w:rsidR="00C94BF3" w:rsidRDefault="00C94BF3" w:rsidP="00C94BF3">
      <w:pPr>
        <w:pStyle w:val="Heading2"/>
      </w:pPr>
      <w:r>
        <w:t>Introduction</w:t>
      </w:r>
    </w:p>
    <w:p w:rsidR="00194C61" w:rsidRDefault="00194C61" w:rsidP="00C94BF3">
      <w:pPr>
        <w:pStyle w:val="Heading2"/>
      </w:pPr>
      <w:r>
        <w:t xml:space="preserve">ValuWaste Tracker </w:t>
      </w:r>
    </w:p>
    <w:p w:rsidR="00194C61" w:rsidRDefault="00194C61" w:rsidP="00194C61">
      <w:pPr>
        <w:pStyle w:val="Heading2"/>
      </w:pPr>
      <w:r>
        <w:t>VWT4 Upgrader</w:t>
      </w:r>
    </w:p>
    <w:p w:rsidR="00194C61" w:rsidRDefault="00194C61" w:rsidP="00194C61">
      <w:pPr>
        <w:pStyle w:val="Heading3"/>
      </w:pPr>
      <w:r>
        <w:t>Upgrade Config</w:t>
      </w:r>
    </w:p>
    <w:p w:rsidR="00194C61" w:rsidRPr="00194C61" w:rsidRDefault="00194C61" w:rsidP="00194C61">
      <w:pPr>
        <w:numPr>
          <w:ilvl w:val="0"/>
          <w:numId w:val="110"/>
        </w:numPr>
      </w:pPr>
      <w:r>
        <w:t>Place a VWT4Config.dat file in the root directory (next to the VWTUpgrade.exe) of the upgrade medium, and it will be copied into place as the new config file.</w:t>
      </w:r>
    </w:p>
    <w:p w:rsidR="00C94BF3" w:rsidRDefault="00C94BF3" w:rsidP="00C94BF3">
      <w:pPr>
        <w:pStyle w:val="Heading2"/>
      </w:pPr>
      <w:r>
        <w:t>ValuWaste Advantage</w:t>
      </w:r>
    </w:p>
    <w:p w:rsidR="00831C4E" w:rsidRDefault="00831C4E" w:rsidP="00C94BF3">
      <w:pPr>
        <w:pStyle w:val="Heading3"/>
      </w:pPr>
      <w:r>
        <w:t>Initialization</w:t>
      </w:r>
    </w:p>
    <w:p w:rsidR="00831C4E" w:rsidRPr="00831C4E" w:rsidRDefault="00831C4E" w:rsidP="00831C4E">
      <w:pPr>
        <w:numPr>
          <w:ilvl w:val="0"/>
          <w:numId w:val="110"/>
        </w:numPr>
      </w:pPr>
    </w:p>
    <w:p w:rsidR="00C94BF3" w:rsidRDefault="00C94BF3" w:rsidP="00C94BF3">
      <w:pPr>
        <w:pStyle w:val="Heading3"/>
      </w:pPr>
      <w:r>
        <w:t>Manage Trackers</w:t>
      </w:r>
    </w:p>
    <w:p w:rsidR="00C94BF3" w:rsidRDefault="00C94BF3" w:rsidP="00C94BF3">
      <w:pPr>
        <w:pStyle w:val="Heading4"/>
      </w:pPr>
      <w:r>
        <w:t>Spanish Language</w:t>
      </w:r>
    </w:p>
    <w:p w:rsidR="00C94BF3" w:rsidRPr="00C94BF3" w:rsidRDefault="00C94BF3" w:rsidP="00C94BF3">
      <w:pPr>
        <w:numPr>
          <w:ilvl w:val="0"/>
          <w:numId w:val="109"/>
        </w:numPr>
      </w:pPr>
      <w:r>
        <w:t xml:space="preserve">If any folders in a button’s hierarchy do not have their Spanish name specified, then all the folders in that part of the tree are changed to English.  </w:t>
      </w:r>
    </w:p>
    <w:p w:rsidR="005B55AD" w:rsidRDefault="005B55AD" w:rsidP="005B55AD"/>
    <w:p w:rsidR="00563A94" w:rsidRDefault="00563A94" w:rsidP="005B55AD"/>
    <w:p w:rsidR="00563A94" w:rsidRDefault="00563A94" w:rsidP="00563A94">
      <w:pPr>
        <w:pStyle w:val="Heading1"/>
      </w:pPr>
      <w:r>
        <w:br w:type="page"/>
      </w:r>
      <w:r>
        <w:lastRenderedPageBreak/>
        <w:t>ActiveSync Transfers</w:t>
      </w:r>
    </w:p>
    <w:p w:rsidR="00563A94" w:rsidRDefault="00563A94" w:rsidP="00563A94">
      <w:r>
        <w:t>This chapter describes the direct-connect technique, using USB and ActiveSync, for transferring waste and configuration files between VWA and the Tracker.  This is a substitute for USB thumb drive transfers that is implemented as an alternative for customers who are not allowed to use USB thumb drives.</w:t>
      </w:r>
    </w:p>
    <w:p w:rsidR="00563A94" w:rsidRDefault="00563A94" w:rsidP="00563A94">
      <w:pPr>
        <w:pStyle w:val="Heading2"/>
      </w:pPr>
      <w:r>
        <w:t>Process Overview</w:t>
      </w:r>
    </w:p>
    <w:p w:rsidR="00563A94" w:rsidRDefault="00563A94" w:rsidP="00563A94">
      <w:pPr>
        <w:pStyle w:val="Heading3"/>
      </w:pPr>
      <w:r>
        <w:t>VWA4</w:t>
      </w:r>
    </w:p>
    <w:p w:rsidR="00563A94" w:rsidRDefault="00563A94" w:rsidP="00952092">
      <w:pPr>
        <w:numPr>
          <w:ilvl w:val="0"/>
          <w:numId w:val="136"/>
        </w:numPr>
      </w:pPr>
      <w:r>
        <w:t>In Manage Preferences, select the option to use ActiveSync transfers.</w:t>
      </w:r>
    </w:p>
    <w:p w:rsidR="00563A94" w:rsidRDefault="00663E31" w:rsidP="00952092">
      <w:pPr>
        <w:numPr>
          <w:ilvl w:val="1"/>
          <w:numId w:val="136"/>
        </w:numPr>
      </w:pPr>
      <w:r>
        <w:t>Radio selection</w:t>
      </w:r>
      <w:r w:rsidR="00563A94">
        <w:t xml:space="preserve"> turns this off/on</w:t>
      </w:r>
    </w:p>
    <w:p w:rsidR="00563A94" w:rsidRDefault="00563A94" w:rsidP="00952092">
      <w:pPr>
        <w:numPr>
          <w:ilvl w:val="1"/>
          <w:numId w:val="136"/>
        </w:numPr>
      </w:pPr>
      <w:r>
        <w:t>Text box contains the path on the Tracker to use for transfers</w:t>
      </w:r>
    </w:p>
    <w:p w:rsidR="00663E31" w:rsidRDefault="00663E31" w:rsidP="00952092">
      <w:pPr>
        <w:numPr>
          <w:ilvl w:val="1"/>
          <w:numId w:val="136"/>
        </w:numPr>
      </w:pPr>
      <w:r>
        <w:t>The above are global preferences, and thus are active for the entire database.</w:t>
      </w:r>
    </w:p>
    <w:p w:rsidR="00663E31" w:rsidRDefault="00663E31" w:rsidP="00952092">
      <w:pPr>
        <w:numPr>
          <w:ilvl w:val="1"/>
          <w:numId w:val="136"/>
        </w:numPr>
      </w:pPr>
      <w:r>
        <w:t>Although global, if there is no Activ</w:t>
      </w:r>
      <w:r w:rsidR="009407B4">
        <w:t>eSync Tracker present, then transfers will be attempted via USB thumb drive with VALUWASTE volume label.</w:t>
      </w:r>
    </w:p>
    <w:p w:rsidR="009407B4" w:rsidRPr="00563A94" w:rsidRDefault="009407B4" w:rsidP="00952092">
      <w:pPr>
        <w:numPr>
          <w:ilvl w:val="1"/>
          <w:numId w:val="136"/>
        </w:numPr>
      </w:pPr>
    </w:p>
    <w:p w:rsidR="00563A94" w:rsidRDefault="00563A94" w:rsidP="00563A94"/>
    <w:p w:rsidR="00D777D7" w:rsidRDefault="00D777D7" w:rsidP="00D777D7">
      <w:pPr>
        <w:pStyle w:val="Heading1"/>
      </w:pPr>
      <w:r>
        <w:br w:type="page"/>
      </w:r>
      <w:r>
        <w:lastRenderedPageBreak/>
        <w:t>BitsyXb/WinCE5 Integration</w:t>
      </w:r>
    </w:p>
    <w:p w:rsidR="00D777D7" w:rsidRDefault="00D777D7" w:rsidP="00D777D7">
      <w:pPr>
        <w:pStyle w:val="Heading2"/>
      </w:pPr>
      <w:r>
        <w:t>Eurotech Docs</w:t>
      </w:r>
    </w:p>
    <w:p w:rsidR="00D777D7" w:rsidRDefault="00D777D7" w:rsidP="00952092">
      <w:pPr>
        <w:pStyle w:val="ListParagraph"/>
        <w:numPr>
          <w:ilvl w:val="0"/>
          <w:numId w:val="137"/>
        </w:numPr>
        <w:spacing w:after="0" w:line="240" w:lineRule="auto"/>
        <w:contextualSpacing w:val="0"/>
        <w:rPr>
          <w:color w:val="1F497D"/>
        </w:rPr>
      </w:pPr>
      <w:r>
        <w:rPr>
          <w:color w:val="1F497D"/>
        </w:rPr>
        <w:t>Developer’s Getting Started Guide         (</w:t>
      </w:r>
      <w:hyperlink r:id="rId58" w:history="1">
        <w:r>
          <w:rPr>
            <w:rStyle w:val="Hyperlink"/>
          </w:rPr>
          <w:t>Eurotech Forum Topic 609</w:t>
        </w:r>
      </w:hyperlink>
      <w:r>
        <w:rPr>
          <w:color w:val="1F497D"/>
        </w:rPr>
        <w:t>)</w:t>
      </w:r>
    </w:p>
    <w:p w:rsidR="00D777D7" w:rsidRDefault="00D777D7" w:rsidP="00952092">
      <w:pPr>
        <w:pStyle w:val="ListParagraph"/>
        <w:numPr>
          <w:ilvl w:val="0"/>
          <w:numId w:val="137"/>
        </w:numPr>
        <w:spacing w:after="0" w:line="240" w:lineRule="auto"/>
        <w:contextualSpacing w:val="0"/>
        <w:rPr>
          <w:color w:val="1F497D"/>
        </w:rPr>
      </w:pPr>
      <w:r>
        <w:rPr>
          <w:color w:val="1F497D"/>
        </w:rPr>
        <w:t>ADS Windows CE Developer’s Guide      (</w:t>
      </w:r>
      <w:hyperlink r:id="rId59" w:history="1">
        <w:r>
          <w:rPr>
            <w:rStyle w:val="Hyperlink"/>
          </w:rPr>
          <w:t>Eurotech Forum Topic 298</w:t>
        </w:r>
      </w:hyperlink>
      <w:r>
        <w:rPr>
          <w:color w:val="1F497D"/>
        </w:rPr>
        <w:t>)</w:t>
      </w:r>
    </w:p>
    <w:p w:rsidR="00D777D7" w:rsidRDefault="00D777D7" w:rsidP="00952092">
      <w:pPr>
        <w:pStyle w:val="ListParagraph"/>
        <w:numPr>
          <w:ilvl w:val="0"/>
          <w:numId w:val="137"/>
        </w:numPr>
        <w:spacing w:after="0" w:line="240" w:lineRule="auto"/>
        <w:contextualSpacing w:val="0"/>
        <w:rPr>
          <w:color w:val="1F497D"/>
        </w:rPr>
      </w:pPr>
      <w:r>
        <w:rPr>
          <w:color w:val="1F497D"/>
        </w:rPr>
        <w:t>CE Developer’s Guide, C# Edition             (</w:t>
      </w:r>
      <w:hyperlink r:id="rId60" w:history="1">
        <w:r>
          <w:rPr>
            <w:rStyle w:val="Hyperlink"/>
          </w:rPr>
          <w:t>Eurotech Forum Topic 298</w:t>
        </w:r>
      </w:hyperlink>
      <w:r>
        <w:rPr>
          <w:color w:val="1F497D"/>
        </w:rPr>
        <w:t>)</w:t>
      </w:r>
    </w:p>
    <w:p w:rsidR="00D95E46" w:rsidRDefault="00D95E46" w:rsidP="00D95E46">
      <w:pPr>
        <w:pStyle w:val="ListParagraph"/>
        <w:spacing w:after="0" w:line="240" w:lineRule="auto"/>
        <w:contextualSpacing w:val="0"/>
        <w:rPr>
          <w:color w:val="1F497D"/>
        </w:rPr>
      </w:pPr>
    </w:p>
    <w:p w:rsidR="00D95E46" w:rsidRDefault="00D95E46" w:rsidP="00D95E46">
      <w:pPr>
        <w:pStyle w:val="ListParagraph"/>
        <w:spacing w:after="0" w:line="240" w:lineRule="auto"/>
        <w:contextualSpacing w:val="0"/>
        <w:rPr>
          <w:color w:val="1F497D"/>
        </w:rPr>
      </w:pPr>
      <w:r>
        <w:rPr>
          <w:color w:val="1F497D"/>
        </w:rPr>
        <w:t xml:space="preserve">Eurotech support portal: </w:t>
      </w:r>
      <w:hyperlink r:id="rId61" w:history="1">
        <w:r w:rsidRPr="0036077C">
          <w:rPr>
            <w:rStyle w:val="Hyperlink"/>
          </w:rPr>
          <w:t>http://support.eurotech-inc.com/support/</w:t>
        </w:r>
      </w:hyperlink>
      <w:r>
        <w:rPr>
          <w:color w:val="1F497D"/>
        </w:rPr>
        <w:t xml:space="preserve"> </w:t>
      </w:r>
    </w:p>
    <w:p w:rsidR="00682B7E" w:rsidRDefault="00682B7E" w:rsidP="00D95E46">
      <w:pPr>
        <w:pStyle w:val="ListParagraph"/>
        <w:spacing w:after="0" w:line="240" w:lineRule="auto"/>
        <w:contextualSpacing w:val="0"/>
        <w:rPr>
          <w:color w:val="1F497D"/>
        </w:rPr>
      </w:pPr>
    </w:p>
    <w:p w:rsidR="00682B7E" w:rsidRDefault="00682B7E" w:rsidP="00682B7E">
      <w:pPr>
        <w:pStyle w:val="Heading2"/>
      </w:pPr>
      <w:r>
        <w:t>Installation Process</w:t>
      </w:r>
    </w:p>
    <w:p w:rsidR="00682B7E" w:rsidRDefault="00991093" w:rsidP="00952092">
      <w:pPr>
        <w:numPr>
          <w:ilvl w:val="0"/>
          <w:numId w:val="138"/>
        </w:numPr>
      </w:pPr>
      <w:r>
        <w:t>Install ActiveSync 4.5</w:t>
      </w:r>
    </w:p>
    <w:p w:rsidR="00991093" w:rsidRDefault="004326AF" w:rsidP="00952092">
      <w:pPr>
        <w:numPr>
          <w:ilvl w:val="0"/>
          <w:numId w:val="138"/>
        </w:numPr>
      </w:pPr>
      <w:r>
        <w:t xml:space="preserve">Install BitsyXb USB driver:  </w:t>
      </w:r>
      <w:hyperlink r:id="rId62" w:history="1">
        <w:r w:rsidRPr="0036077C">
          <w:rPr>
            <w:rStyle w:val="Hyperlink"/>
          </w:rPr>
          <w:t>http://support.eurotech-inc.com/forums/topic.asp?topic_id=772</w:t>
        </w:r>
      </w:hyperlink>
      <w:r>
        <w:t xml:space="preserve"> </w:t>
      </w:r>
    </w:p>
    <w:p w:rsidR="004326AF" w:rsidRDefault="004326AF" w:rsidP="00952092">
      <w:pPr>
        <w:numPr>
          <w:ilvl w:val="1"/>
          <w:numId w:val="138"/>
        </w:numPr>
      </w:pPr>
      <w:r>
        <w:t>This is done by saving the files locally and then connecting the device, following the USB plug and play dialogs, during which you must point the system to the right location (or install from CD-ROM).</w:t>
      </w:r>
    </w:p>
    <w:p w:rsidR="004326AF" w:rsidRDefault="008F1FF2" w:rsidP="008F1FF2">
      <w:r>
        <w:t>At this point, the Tracker filesystem can be explored via ActiveSync remotely.</w:t>
      </w:r>
    </w:p>
    <w:p w:rsidR="00996DD6" w:rsidRDefault="00996DD6" w:rsidP="00952092">
      <w:pPr>
        <w:numPr>
          <w:ilvl w:val="0"/>
          <w:numId w:val="138"/>
        </w:numPr>
      </w:pPr>
      <w:r>
        <w:t>Install .NET Compact Framework 2.0</w:t>
      </w:r>
      <w:r w:rsidR="00E3552D">
        <w:t xml:space="preserve"> SP2 </w:t>
      </w:r>
      <w:r w:rsidR="00E3552D">
        <w:br/>
      </w:r>
      <w:hyperlink r:id="rId63" w:history="1">
        <w:r w:rsidR="00E3552D" w:rsidRPr="0036077C">
          <w:rPr>
            <w:rStyle w:val="Hyperlink"/>
          </w:rPr>
          <w:t>http://www.microsoft.com/downloads/details.aspx?familyid=AEA55F2F-07B5-4A8C-8A44-B4E1B196D5C0&amp;displaylang=en</w:t>
        </w:r>
      </w:hyperlink>
      <w:r w:rsidR="00E3552D">
        <w:t xml:space="preserve"> </w:t>
      </w:r>
    </w:p>
    <w:p w:rsidR="00996DD6" w:rsidRDefault="00996DD6" w:rsidP="00952092">
      <w:pPr>
        <w:numPr>
          <w:ilvl w:val="1"/>
          <w:numId w:val="138"/>
        </w:numPr>
      </w:pPr>
      <w:r>
        <w:t xml:space="preserve">Platform support table: </w:t>
      </w:r>
      <w:hyperlink r:id="rId64" w:history="1">
        <w:r w:rsidRPr="0036077C">
          <w:rPr>
            <w:rStyle w:val="Hyperlink"/>
          </w:rPr>
          <w:t>http://msdn.microsoft.com/en-us/library/ms172550.aspx</w:t>
        </w:r>
      </w:hyperlink>
      <w:r>
        <w:t xml:space="preserve"> </w:t>
      </w:r>
    </w:p>
    <w:p w:rsidR="00996DD6" w:rsidRDefault="006F2B04" w:rsidP="00952092">
      <w:pPr>
        <w:numPr>
          <w:ilvl w:val="0"/>
          <w:numId w:val="138"/>
        </w:numPr>
      </w:pPr>
      <w:r>
        <w:t xml:space="preserve">Install the Smart Device Framework from OpenNETCF: </w:t>
      </w:r>
      <w:hyperlink r:id="rId65" w:history="1">
        <w:r w:rsidRPr="0036077C">
          <w:rPr>
            <w:rStyle w:val="Hyperlink"/>
          </w:rPr>
          <w:t>http://www.opennetcf.com/Products/SmartDeviceFramework/tabid/65/Default.aspx</w:t>
        </w:r>
      </w:hyperlink>
      <w:r>
        <w:t xml:space="preserve"> </w:t>
      </w:r>
    </w:p>
    <w:p w:rsidR="001E39CE" w:rsidRDefault="001E39CE" w:rsidP="001E39CE">
      <w:pPr>
        <w:pStyle w:val="Heading3"/>
      </w:pPr>
      <w:r>
        <w:t>Misc</w:t>
      </w:r>
    </w:p>
    <w:p w:rsidR="001E39CE" w:rsidRDefault="001E39CE" w:rsidP="00952092">
      <w:pPr>
        <w:numPr>
          <w:ilvl w:val="0"/>
          <w:numId w:val="139"/>
        </w:numPr>
      </w:pPr>
      <w:r>
        <w:t>Install a remote desktop program that works with WinCE5.  The one that worked with WinCE 4 doesn’</w:t>
      </w:r>
      <w:r w:rsidR="00364808">
        <w:t xml:space="preserve">t work properly UNLESS you copy a couple of files to the Windows directory (which has to be done on startup each time) – see this article  </w:t>
      </w:r>
      <w:hyperlink r:id="rId66" w:history="1">
        <w:r w:rsidR="00364808" w:rsidRPr="0036077C">
          <w:rPr>
            <w:rStyle w:val="Hyperlink"/>
          </w:rPr>
          <w:t>http://www.sophos.com/support/knowledgebase/article/107403.html</w:t>
        </w:r>
      </w:hyperlink>
      <w:r w:rsidR="00364808">
        <w:t xml:space="preserve"> </w:t>
      </w:r>
      <w:r w:rsidR="00364808">
        <w:br/>
      </w:r>
      <w:r w:rsidR="00364808">
        <w:br/>
      </w:r>
      <w:r>
        <w:t xml:space="preserve">Also tried </w:t>
      </w:r>
      <w:hyperlink r:id="rId67" w:history="1">
        <w:r w:rsidRPr="0036077C">
          <w:rPr>
            <w:rStyle w:val="Hyperlink"/>
          </w:rPr>
          <w:t>www.mymobiler.com</w:t>
        </w:r>
      </w:hyperlink>
      <w:r>
        <w:t xml:space="preserve"> with no success.</w:t>
      </w:r>
    </w:p>
    <w:p w:rsidR="00A461FC" w:rsidRPr="00A461FC" w:rsidRDefault="00A461FC" w:rsidP="00952092">
      <w:pPr>
        <w:numPr>
          <w:ilvl w:val="0"/>
          <w:numId w:val="139"/>
        </w:numPr>
      </w:pPr>
      <w:r>
        <w:t>Suppress partnership dialog:</w:t>
      </w:r>
    </w:p>
    <w:p w:rsidR="00A461FC" w:rsidRPr="00A461FC" w:rsidRDefault="00A461FC" w:rsidP="00A461FC">
      <w:pPr>
        <w:autoSpaceDE w:val="0"/>
        <w:autoSpaceDN w:val="0"/>
        <w:adjustRightInd w:val="0"/>
        <w:spacing w:before="0" w:after="120"/>
        <w:ind w:left="720"/>
        <w:jc w:val="both"/>
        <w:rPr>
          <w:color w:val="000000"/>
          <w:sz w:val="20"/>
        </w:rPr>
      </w:pPr>
      <w:r w:rsidRPr="00A461FC">
        <w:rPr>
          <w:color w:val="000000"/>
          <w:sz w:val="20"/>
        </w:rPr>
        <w:t xml:space="preserve">You can suppress the partnership dialog, forcing ActiveSync to always connect as Guest by adding the following DWORD registry key to your development PC: </w:t>
      </w:r>
    </w:p>
    <w:p w:rsidR="00A461FC" w:rsidRPr="00A461FC" w:rsidRDefault="00A461FC" w:rsidP="00A461FC">
      <w:pPr>
        <w:autoSpaceDE w:val="0"/>
        <w:autoSpaceDN w:val="0"/>
        <w:adjustRightInd w:val="0"/>
        <w:spacing w:before="120" w:after="120"/>
        <w:ind w:left="720"/>
        <w:jc w:val="both"/>
        <w:rPr>
          <w:rFonts w:ascii="Courier New" w:hAnsi="Courier New" w:cs="Courier New"/>
          <w:color w:val="000000"/>
          <w:sz w:val="16"/>
          <w:szCs w:val="16"/>
        </w:rPr>
      </w:pPr>
      <w:r w:rsidRPr="00A461FC">
        <w:rPr>
          <w:rFonts w:ascii="Courier New" w:hAnsi="Courier New" w:cs="Courier New"/>
          <w:color w:val="000000"/>
          <w:sz w:val="16"/>
          <w:szCs w:val="16"/>
        </w:rPr>
        <w:t xml:space="preserve">HKEY_LOCAL_MACHINE\SOFTWARE\Microsoft\Windows CE Services </w:t>
      </w:r>
    </w:p>
    <w:p w:rsidR="00A461FC" w:rsidRPr="00A461FC" w:rsidRDefault="00A461FC" w:rsidP="00A461FC">
      <w:pPr>
        <w:autoSpaceDE w:val="0"/>
        <w:autoSpaceDN w:val="0"/>
        <w:adjustRightInd w:val="0"/>
        <w:spacing w:before="120" w:after="120"/>
        <w:ind w:left="720"/>
        <w:jc w:val="both"/>
        <w:rPr>
          <w:rFonts w:ascii="Courier New" w:hAnsi="Courier New" w:cs="Courier New"/>
          <w:color w:val="000000"/>
          <w:sz w:val="16"/>
          <w:szCs w:val="16"/>
        </w:rPr>
      </w:pPr>
      <w:r w:rsidRPr="00A461FC">
        <w:rPr>
          <w:rFonts w:ascii="Courier New" w:hAnsi="Courier New" w:cs="Courier New"/>
          <w:color w:val="000000"/>
          <w:sz w:val="16"/>
          <w:szCs w:val="16"/>
        </w:rPr>
        <w:t xml:space="preserve">“GuestOnly”=dword:1 </w:t>
      </w:r>
    </w:p>
    <w:p w:rsidR="00A461FC" w:rsidRPr="00A461FC" w:rsidRDefault="00A461FC" w:rsidP="00A461FC">
      <w:pPr>
        <w:autoSpaceDE w:val="0"/>
        <w:autoSpaceDN w:val="0"/>
        <w:adjustRightInd w:val="0"/>
        <w:spacing w:before="0" w:after="120"/>
        <w:ind w:left="720"/>
        <w:jc w:val="both"/>
        <w:rPr>
          <w:color w:val="000000"/>
          <w:sz w:val="20"/>
        </w:rPr>
      </w:pPr>
      <w:r w:rsidRPr="00A461FC">
        <w:rPr>
          <w:color w:val="000000"/>
          <w:sz w:val="20"/>
        </w:rPr>
        <w:t xml:space="preserve">Set the key’s value to 1 to always connect as Guest. Setting the key’s value to 0 or removing the key will return ActiveSync to the state where it prompts for a partnership upon connection. </w:t>
      </w:r>
    </w:p>
    <w:p w:rsidR="00A461FC" w:rsidRPr="001E39CE" w:rsidRDefault="00A461FC" w:rsidP="00A461FC"/>
    <w:p w:rsidR="00D777D7" w:rsidRDefault="002D62A9" w:rsidP="002D62A9">
      <w:pPr>
        <w:pStyle w:val="Heading2"/>
      </w:pPr>
      <w:r>
        <w:lastRenderedPageBreak/>
        <w:t>Source Porting Notes</w:t>
      </w:r>
    </w:p>
    <w:p w:rsidR="002D62A9" w:rsidRDefault="002D62A9" w:rsidP="002D62A9">
      <w:r>
        <w:t>The basic job of porting the solution was first to open the old solution in VS2008.  The solution was automatically converted from VS2003 format to VS2008 format.</w:t>
      </w:r>
    </w:p>
    <w:p w:rsidR="002D62A9" w:rsidRPr="002D62A9" w:rsidRDefault="002D62A9" w:rsidP="002D62A9">
      <w:r>
        <w:t>Upon trying to build the solution, a number of errors came up, many based on changes that occurred from the OpenNETCF Smart Device Framework (SDF) in its transition from v1.x to v2 (which is necessary to run on WinCE 5)</w:t>
      </w:r>
    </w:p>
    <w:p w:rsidR="002D62A9" w:rsidRDefault="002D62A9" w:rsidP="002D62A9">
      <w:pPr>
        <w:pStyle w:val="Heading3"/>
      </w:pPr>
      <w:r>
        <w:t>ButtonEx -&gt; Button2</w:t>
      </w:r>
    </w:p>
    <w:p w:rsidR="002B0315" w:rsidRDefault="002D62A9" w:rsidP="002D62A9">
      <w:r>
        <w:t xml:space="preserve">Apparently the ButtonEx class was replaced by the Button2 class in v2 SDF.  </w:t>
      </w:r>
    </w:p>
    <w:p w:rsidR="002B0315" w:rsidRDefault="002B0315" w:rsidP="002D62A9">
      <w:hyperlink r:id="rId68" w:history="1">
        <w:r w:rsidRPr="0036077C">
          <w:rPr>
            <w:rStyle w:val="Hyperlink"/>
          </w:rPr>
          <w:t>http://community.opennetcf.com/forums/p/6982/60837.aspx#60837</w:t>
        </w:r>
      </w:hyperlink>
      <w:r>
        <w:t xml:space="preserve"> </w:t>
      </w:r>
    </w:p>
    <w:p w:rsidR="002D62A9" w:rsidRDefault="002D62A9" w:rsidP="002D62A9">
      <w:r>
        <w:t>So I changed all occurrences of OpenNETCF.Windows.Forms.ButtonEx to OpenNETCF.Windows.Forms.Button2.  There were a lot of them.</w:t>
      </w:r>
    </w:p>
    <w:p w:rsidR="002D62A9" w:rsidRDefault="002D62A9" w:rsidP="002D62A9">
      <w:pPr>
        <w:pStyle w:val="Heading3"/>
      </w:pPr>
      <w:r>
        <w:t>Player</w:t>
      </w:r>
    </w:p>
    <w:p w:rsidR="002D62A9" w:rsidRDefault="002D62A9" w:rsidP="002D62A9">
      <w:pPr>
        <w:rPr>
          <w:rFonts w:ascii="Courier New" w:hAnsi="Courier New" w:cs="Courier New"/>
          <w:noProof/>
          <w:sz w:val="20"/>
        </w:rPr>
      </w:pPr>
      <w:r>
        <w:t xml:space="preserve">Player is now in </w:t>
      </w:r>
      <w:r>
        <w:rPr>
          <w:rFonts w:ascii="Courier New" w:hAnsi="Courier New" w:cs="Courier New"/>
          <w:noProof/>
          <w:sz w:val="20"/>
        </w:rPr>
        <w:t>OpenNETCF.Media.WaveAudio</w:t>
      </w:r>
    </w:p>
    <w:p w:rsidR="002D62A9" w:rsidRDefault="002D62A9" w:rsidP="002D62A9">
      <w:pPr>
        <w:pStyle w:val="Heading3"/>
      </w:pPr>
      <w:r>
        <w:t>DateTimePlayer</w:t>
      </w:r>
      <w:r w:rsidR="001F493B">
        <w:t xml:space="preserve"> -&gt; DateTimePlayer2</w:t>
      </w:r>
    </w:p>
    <w:p w:rsidR="002D62A9" w:rsidRDefault="002B0315" w:rsidP="002D62A9">
      <w:r>
        <w:t>OpenNETCF.Windows.Forms.</w:t>
      </w:r>
      <w:r w:rsidR="002D62A9">
        <w:t>DateTimePlayer was renamed to DateTimePlayer2</w:t>
      </w:r>
    </w:p>
    <w:p w:rsidR="002D62A9" w:rsidRDefault="001F493B" w:rsidP="001F493B">
      <w:pPr>
        <w:pStyle w:val="Heading3"/>
      </w:pPr>
      <w:r>
        <w:t>MarshalEx -&gt; Marshal2</w:t>
      </w:r>
    </w:p>
    <w:p w:rsidR="001F493B" w:rsidRDefault="00D964C3" w:rsidP="00D964C3">
      <w:pPr>
        <w:pStyle w:val="Heading3"/>
      </w:pPr>
      <w:r>
        <w:t>SetVolume</w:t>
      </w:r>
    </w:p>
    <w:p w:rsidR="00D964C3" w:rsidRDefault="00D964C3" w:rsidP="00D964C3">
      <w:r>
        <w:t>OpenNETCF.Media.WaveAudio – unclear on how to use the new SetVolume method.  See AVControl.cs, line 125.</w:t>
      </w:r>
    </w:p>
    <w:p w:rsidR="00E47549" w:rsidRDefault="00694E10" w:rsidP="00E47549">
      <w:pPr>
        <w:pStyle w:val="Heading3"/>
      </w:pPr>
      <w:r>
        <w:t>DateTimeEx.SetLocalTime</w:t>
      </w:r>
    </w:p>
    <w:p w:rsidR="00694E10" w:rsidRDefault="00694E10" w:rsidP="00694E10">
      <w:r>
        <w:t>DateTimeEx.SetLocalTime method – don’t understand what it is doing in this format:</w:t>
      </w:r>
    </w:p>
    <w:p w:rsidR="00694E10" w:rsidRDefault="00694E10" w:rsidP="00694E10">
      <w:pPr>
        <w:autoSpaceDE w:val="0"/>
        <w:autoSpaceDN w:val="0"/>
        <w:adjustRightInd w:val="0"/>
        <w:spacing w:before="0" w:after="0"/>
        <w:rPr>
          <w:rFonts w:ascii="Courier New" w:hAnsi="Courier New" w:cs="Courier New"/>
          <w:noProof/>
          <w:sz w:val="20"/>
        </w:rPr>
      </w:pPr>
      <w:r>
        <w:rPr>
          <w:rFonts w:ascii="Courier New" w:hAnsi="Courier New" w:cs="Courier New"/>
          <w:noProof/>
          <w:sz w:val="20"/>
        </w:rPr>
        <w:tab/>
      </w:r>
      <w:r>
        <w:rPr>
          <w:rFonts w:ascii="Courier New" w:hAnsi="Courier New" w:cs="Courier New"/>
          <w:noProof/>
          <w:sz w:val="20"/>
        </w:rPr>
        <w:tab/>
      </w:r>
      <w:r>
        <w:rPr>
          <w:rFonts w:ascii="Courier New" w:hAnsi="Courier New" w:cs="Courier New"/>
          <w:noProof/>
          <w:sz w:val="20"/>
        </w:rPr>
        <w:tab/>
        <w:t>DateTimeEx.SetLocalTime(dt);</w:t>
      </w:r>
    </w:p>
    <w:p w:rsidR="00694E10" w:rsidRDefault="00694E10" w:rsidP="00694E10">
      <w:r>
        <w:t>Line 355 in SetDateTime.cs.</w:t>
      </w:r>
    </w:p>
    <w:p w:rsidR="00694E10" w:rsidRPr="00694E10" w:rsidRDefault="003F2EBE" w:rsidP="00694E10">
      <w:hyperlink r:id="rId69" w:history="1">
        <w:r w:rsidRPr="0036077C">
          <w:rPr>
            <w:rStyle w:val="Hyperlink"/>
          </w:rPr>
          <w:t>http://community.opennetcf.com/forums/p/10566/64787.aspx</w:t>
        </w:r>
      </w:hyperlink>
      <w:r>
        <w:t xml:space="preserve"> </w:t>
      </w:r>
    </w:p>
    <w:p w:rsidR="00D777D7" w:rsidRDefault="00D777D7" w:rsidP="00D777D7"/>
    <w:p w:rsidR="00EF1F54" w:rsidRDefault="00EF1F54" w:rsidP="00EF1F54">
      <w:pPr>
        <w:pStyle w:val="Heading2"/>
      </w:pPr>
      <w:r>
        <w:t>Source Differences – BitsyXb / WinCE 5 vs. BitsyX / WinCE 4.2</w:t>
      </w:r>
    </w:p>
    <w:p w:rsidR="003B036F" w:rsidRPr="003B036F" w:rsidRDefault="003B036F" w:rsidP="003B036F">
      <w:r>
        <w:t>The following table lists permanent differences between the WinCE 5 (BitsyXb) and WinCE 4.2 versions of VWT.  It is possible that most of these differences would be eliminated if/when BitsyX is upgraded to work with WinCE 5.  For now, the difference is between Xb and X.</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178"/>
        <w:gridCol w:w="7380"/>
      </w:tblGrid>
      <w:tr w:rsidR="00EF1F54" w:rsidRPr="00062D9B" w:rsidTr="009235B4">
        <w:tc>
          <w:tcPr>
            <w:tcW w:w="2178" w:type="dxa"/>
            <w:tcBorders>
              <w:bottom w:val="single" w:sz="4" w:space="0" w:color="auto"/>
            </w:tcBorders>
            <w:shd w:val="clear" w:color="auto" w:fill="E0E0E0"/>
          </w:tcPr>
          <w:p w:rsidR="00EF1F54" w:rsidRPr="00062D9B" w:rsidRDefault="00EF1F54" w:rsidP="003B61C3">
            <w:pPr>
              <w:spacing w:before="0" w:after="0"/>
              <w:rPr>
                <w:b/>
                <w:sz w:val="24"/>
              </w:rPr>
            </w:pPr>
            <w:r>
              <w:rPr>
                <w:b/>
                <w:sz w:val="24"/>
              </w:rPr>
              <w:t>Files</w:t>
            </w:r>
          </w:p>
        </w:tc>
        <w:tc>
          <w:tcPr>
            <w:tcW w:w="7380" w:type="dxa"/>
            <w:tcBorders>
              <w:bottom w:val="single" w:sz="4" w:space="0" w:color="auto"/>
            </w:tcBorders>
            <w:shd w:val="clear" w:color="auto" w:fill="E0E0E0"/>
          </w:tcPr>
          <w:p w:rsidR="00EF1F54" w:rsidRPr="00062D9B" w:rsidRDefault="00EF1F54" w:rsidP="003B61C3">
            <w:pPr>
              <w:spacing w:before="0" w:after="0"/>
              <w:rPr>
                <w:b/>
                <w:sz w:val="24"/>
              </w:rPr>
            </w:pPr>
            <w:r>
              <w:rPr>
                <w:b/>
                <w:sz w:val="24"/>
              </w:rPr>
              <w:t>Difference Notes</w:t>
            </w:r>
          </w:p>
        </w:tc>
      </w:tr>
      <w:tr w:rsidR="00D62675" w:rsidTr="009235B4">
        <w:tc>
          <w:tcPr>
            <w:tcW w:w="2178" w:type="dxa"/>
            <w:tcBorders>
              <w:top w:val="single" w:sz="4" w:space="0" w:color="auto"/>
              <w:left w:val="single" w:sz="4" w:space="0" w:color="auto"/>
              <w:bottom w:val="single" w:sz="4" w:space="0" w:color="auto"/>
              <w:right w:val="single" w:sz="4" w:space="0" w:color="auto"/>
            </w:tcBorders>
            <w:shd w:val="clear" w:color="auto" w:fill="FFFFFF"/>
          </w:tcPr>
          <w:p w:rsidR="00D62675" w:rsidRPr="009235B4" w:rsidRDefault="00D62675" w:rsidP="00EF1F54">
            <w:pPr>
              <w:tabs>
                <w:tab w:val="left" w:pos="450"/>
              </w:tabs>
              <w:spacing w:before="0" w:after="0"/>
              <w:ind w:left="72"/>
            </w:pPr>
            <w:r w:rsidRPr="009235B4">
              <w:t>Form1.cs</w:t>
            </w:r>
          </w:p>
        </w:tc>
        <w:tc>
          <w:tcPr>
            <w:tcW w:w="7380" w:type="dxa"/>
            <w:tcBorders>
              <w:top w:val="single" w:sz="4" w:space="0" w:color="auto"/>
              <w:left w:val="single" w:sz="4" w:space="0" w:color="auto"/>
              <w:bottom w:val="single" w:sz="4" w:space="0" w:color="auto"/>
              <w:right w:val="single" w:sz="4" w:space="0" w:color="auto"/>
            </w:tcBorders>
            <w:shd w:val="clear" w:color="auto" w:fill="FFFFFF"/>
          </w:tcPr>
          <w:p w:rsidR="00D62675" w:rsidRPr="009235B4" w:rsidRDefault="00D62675" w:rsidP="00D62675">
            <w:pPr>
              <w:tabs>
                <w:tab w:val="left" w:pos="450"/>
              </w:tabs>
              <w:spacing w:before="0" w:after="0"/>
              <w:ind w:left="72"/>
            </w:pPr>
            <w:r w:rsidRPr="009235B4">
              <w:t>Xb: showHelp() uses System.Diagnostics.Process.Start()</w:t>
            </w:r>
          </w:p>
          <w:p w:rsidR="00D62675" w:rsidRPr="009235B4" w:rsidRDefault="00D62675" w:rsidP="00D62675">
            <w:pPr>
              <w:tabs>
                <w:tab w:val="left" w:pos="450"/>
              </w:tabs>
              <w:spacing w:before="0" w:after="0"/>
              <w:ind w:left="72"/>
            </w:pPr>
          </w:p>
          <w:p w:rsidR="00D62675" w:rsidRPr="009235B4" w:rsidRDefault="00D62675" w:rsidP="00D62675">
            <w:pPr>
              <w:tabs>
                <w:tab w:val="left" w:pos="450"/>
              </w:tabs>
              <w:spacing w:before="0" w:after="0"/>
              <w:ind w:left="72"/>
            </w:pPr>
            <w:r w:rsidRPr="009235B4">
              <w:t>X: showHelp() uses OpenNETCF. Diagnostics.Process.Start()</w:t>
            </w:r>
          </w:p>
          <w:p w:rsidR="00D62675" w:rsidRPr="009235B4" w:rsidRDefault="00D62675" w:rsidP="00D62675">
            <w:pPr>
              <w:tabs>
                <w:tab w:val="left" w:pos="450"/>
              </w:tabs>
              <w:spacing w:before="0" w:after="0"/>
              <w:ind w:left="72"/>
            </w:pPr>
          </w:p>
        </w:tc>
      </w:tr>
      <w:tr w:rsidR="00EF1F54" w:rsidTr="009235B4">
        <w:tc>
          <w:tcPr>
            <w:tcW w:w="2178" w:type="dxa"/>
            <w:tcBorders>
              <w:top w:val="single" w:sz="4" w:space="0" w:color="auto"/>
              <w:left w:val="single" w:sz="4" w:space="0" w:color="auto"/>
              <w:bottom w:val="single" w:sz="4" w:space="0" w:color="auto"/>
              <w:right w:val="single" w:sz="4" w:space="0" w:color="auto"/>
            </w:tcBorders>
            <w:shd w:val="clear" w:color="auto" w:fill="FFFFFF"/>
          </w:tcPr>
          <w:p w:rsidR="00EF1F54" w:rsidRPr="009235B4" w:rsidRDefault="00EF1F54" w:rsidP="00EF1F54">
            <w:pPr>
              <w:tabs>
                <w:tab w:val="left" w:pos="450"/>
              </w:tabs>
              <w:spacing w:before="0" w:after="0"/>
              <w:ind w:left="72"/>
            </w:pPr>
            <w:r w:rsidRPr="009235B4">
              <w:t>PaperUI2.cs</w:t>
            </w:r>
          </w:p>
        </w:tc>
        <w:tc>
          <w:tcPr>
            <w:tcW w:w="7380" w:type="dxa"/>
            <w:tcBorders>
              <w:top w:val="single" w:sz="4" w:space="0" w:color="auto"/>
              <w:left w:val="single" w:sz="4" w:space="0" w:color="auto"/>
              <w:bottom w:val="single" w:sz="4" w:space="0" w:color="auto"/>
              <w:right w:val="single" w:sz="4" w:space="0" w:color="auto"/>
            </w:tcBorders>
            <w:shd w:val="clear" w:color="auto" w:fill="FFFFFF"/>
          </w:tcPr>
          <w:p w:rsidR="00EF1F54" w:rsidRPr="009235B4" w:rsidRDefault="00EF1F54" w:rsidP="00EF1F54">
            <w:pPr>
              <w:tabs>
                <w:tab w:val="left" w:pos="450"/>
              </w:tabs>
              <w:spacing w:before="0" w:after="0"/>
              <w:ind w:left="72"/>
            </w:pPr>
            <w:r w:rsidRPr="009235B4">
              <w:t xml:space="preserve">Xb: </w:t>
            </w:r>
            <w:r w:rsidR="009C0C63">
              <w:t>System</w:t>
            </w:r>
            <w:r w:rsidRPr="009235B4">
              <w:t>.Windows.Forms.DateTimePicker2();</w:t>
            </w:r>
          </w:p>
          <w:p w:rsidR="00EF1F54" w:rsidRPr="009235B4" w:rsidRDefault="00EF1F54" w:rsidP="00952092">
            <w:pPr>
              <w:numPr>
                <w:ilvl w:val="0"/>
                <w:numId w:val="140"/>
              </w:numPr>
              <w:tabs>
                <w:tab w:val="left" w:pos="450"/>
              </w:tabs>
              <w:spacing w:before="0" w:after="0"/>
            </w:pPr>
            <w:r w:rsidRPr="009235B4">
              <w:t>Different properties</w:t>
            </w:r>
            <w:r w:rsidR="009C0C63">
              <w:t xml:space="preserve"> from </w:t>
            </w:r>
            <w:r w:rsidR="009C0C63" w:rsidRPr="009235B4">
              <w:t>OpenNETCF</w:t>
            </w:r>
          </w:p>
          <w:p w:rsidR="00EF1F54" w:rsidRPr="009235B4" w:rsidRDefault="00EF1F54" w:rsidP="00EF1F54">
            <w:pPr>
              <w:tabs>
                <w:tab w:val="left" w:pos="450"/>
              </w:tabs>
              <w:spacing w:before="0" w:after="0"/>
              <w:ind w:left="72"/>
            </w:pPr>
          </w:p>
          <w:p w:rsidR="00EF1F54" w:rsidRPr="009235B4" w:rsidRDefault="00EF1F54" w:rsidP="00EF1F54">
            <w:pPr>
              <w:tabs>
                <w:tab w:val="left" w:pos="450"/>
              </w:tabs>
              <w:spacing w:before="0" w:after="0"/>
              <w:ind w:left="72"/>
            </w:pPr>
            <w:r w:rsidRPr="009235B4">
              <w:t>X: OpenNETCF.Windows.Forms.DateTimePicker();</w:t>
            </w:r>
          </w:p>
          <w:p w:rsidR="00D62675" w:rsidRPr="009235B4" w:rsidRDefault="00D62675" w:rsidP="00EF1F54">
            <w:pPr>
              <w:tabs>
                <w:tab w:val="left" w:pos="450"/>
              </w:tabs>
              <w:spacing w:before="0" w:after="0"/>
              <w:ind w:left="72"/>
            </w:pPr>
          </w:p>
        </w:tc>
      </w:tr>
      <w:tr w:rsidR="00EF1F54" w:rsidTr="009235B4">
        <w:tc>
          <w:tcPr>
            <w:tcW w:w="2178" w:type="dxa"/>
            <w:tcBorders>
              <w:top w:val="single" w:sz="4" w:space="0" w:color="auto"/>
              <w:left w:val="single" w:sz="4" w:space="0" w:color="auto"/>
              <w:bottom w:val="single" w:sz="4" w:space="0" w:color="auto"/>
              <w:right w:val="single" w:sz="4" w:space="0" w:color="auto"/>
            </w:tcBorders>
            <w:shd w:val="clear" w:color="auto" w:fill="FFFFFF"/>
          </w:tcPr>
          <w:p w:rsidR="00EF1F54" w:rsidRPr="009235B4" w:rsidRDefault="009235B4" w:rsidP="00EF1F54">
            <w:pPr>
              <w:tabs>
                <w:tab w:val="left" w:pos="450"/>
              </w:tabs>
              <w:spacing w:before="0" w:after="0"/>
              <w:ind w:left="72"/>
            </w:pPr>
            <w:r>
              <w:lastRenderedPageBreak/>
              <w:t>ScaleDriver1.cs</w:t>
            </w:r>
          </w:p>
        </w:tc>
        <w:tc>
          <w:tcPr>
            <w:tcW w:w="7380" w:type="dxa"/>
            <w:tcBorders>
              <w:top w:val="single" w:sz="4" w:space="0" w:color="auto"/>
              <w:left w:val="single" w:sz="4" w:space="0" w:color="auto"/>
              <w:bottom w:val="single" w:sz="4" w:space="0" w:color="auto"/>
              <w:right w:val="single" w:sz="4" w:space="0" w:color="auto"/>
            </w:tcBorders>
            <w:shd w:val="clear" w:color="auto" w:fill="FFFFFF"/>
          </w:tcPr>
          <w:p w:rsidR="00EF1F54" w:rsidRDefault="009235B4" w:rsidP="00EF1F54">
            <w:pPr>
              <w:tabs>
                <w:tab w:val="left" w:pos="450"/>
              </w:tabs>
              <w:spacing w:before="0" w:after="0"/>
              <w:ind w:left="72"/>
            </w:pPr>
            <w:r>
              <w:t>Xb: Initialization and A/D reading targeted to BitsyXb.</w:t>
            </w:r>
          </w:p>
          <w:p w:rsidR="009235B4" w:rsidRDefault="009235B4" w:rsidP="00EF1F54">
            <w:pPr>
              <w:tabs>
                <w:tab w:val="left" w:pos="450"/>
              </w:tabs>
              <w:spacing w:before="0" w:after="0"/>
              <w:ind w:left="72"/>
            </w:pPr>
          </w:p>
          <w:p w:rsidR="009235B4" w:rsidRDefault="009235B4" w:rsidP="009235B4">
            <w:pPr>
              <w:tabs>
                <w:tab w:val="left" w:pos="450"/>
              </w:tabs>
              <w:spacing w:before="0" w:after="0"/>
              <w:ind w:left="72"/>
            </w:pPr>
            <w:r>
              <w:t>X: Initialization and A/D reading targeted to BitsyX.</w:t>
            </w:r>
          </w:p>
          <w:p w:rsidR="009235B4" w:rsidRPr="009235B4" w:rsidRDefault="009235B4" w:rsidP="00EF1F54">
            <w:pPr>
              <w:tabs>
                <w:tab w:val="left" w:pos="450"/>
              </w:tabs>
              <w:spacing w:before="0" w:after="0"/>
              <w:ind w:left="72"/>
            </w:pPr>
          </w:p>
        </w:tc>
      </w:tr>
      <w:tr w:rsidR="00EF1F54" w:rsidTr="009235B4">
        <w:tc>
          <w:tcPr>
            <w:tcW w:w="2178" w:type="dxa"/>
            <w:tcBorders>
              <w:top w:val="single" w:sz="4" w:space="0" w:color="auto"/>
              <w:left w:val="single" w:sz="4" w:space="0" w:color="auto"/>
              <w:bottom w:val="single" w:sz="4" w:space="0" w:color="auto"/>
              <w:right w:val="single" w:sz="4" w:space="0" w:color="auto"/>
            </w:tcBorders>
            <w:shd w:val="clear" w:color="auto" w:fill="FFFFFF"/>
          </w:tcPr>
          <w:p w:rsidR="00EF1F54" w:rsidRPr="009235B4" w:rsidRDefault="009C0C63" w:rsidP="00EF1F54">
            <w:pPr>
              <w:tabs>
                <w:tab w:val="left" w:pos="450"/>
              </w:tabs>
              <w:spacing w:before="0" w:after="0"/>
              <w:ind w:left="72"/>
            </w:pPr>
            <w:r>
              <w:t>VolumeUI.cs</w:t>
            </w:r>
          </w:p>
        </w:tc>
        <w:tc>
          <w:tcPr>
            <w:tcW w:w="7380" w:type="dxa"/>
            <w:tcBorders>
              <w:top w:val="single" w:sz="4" w:space="0" w:color="auto"/>
              <w:left w:val="single" w:sz="4" w:space="0" w:color="auto"/>
              <w:bottom w:val="single" w:sz="4" w:space="0" w:color="auto"/>
              <w:right w:val="single" w:sz="4" w:space="0" w:color="auto"/>
            </w:tcBorders>
            <w:shd w:val="clear" w:color="auto" w:fill="FFFFFF"/>
          </w:tcPr>
          <w:p w:rsidR="009C0C63" w:rsidRPr="009235B4" w:rsidRDefault="009C0C63" w:rsidP="009C0C63">
            <w:pPr>
              <w:tabs>
                <w:tab w:val="left" w:pos="450"/>
              </w:tabs>
              <w:spacing w:before="0" w:after="0"/>
              <w:ind w:left="72"/>
            </w:pPr>
            <w:r w:rsidRPr="009235B4">
              <w:t xml:space="preserve">Xb: </w:t>
            </w:r>
            <w:r>
              <w:t>System</w:t>
            </w:r>
            <w:r w:rsidRPr="009235B4">
              <w:t>.Windows.Forms.DateTimePicker2();</w:t>
            </w:r>
          </w:p>
          <w:p w:rsidR="009C0C63" w:rsidRPr="009235B4" w:rsidRDefault="009C0C63" w:rsidP="00952092">
            <w:pPr>
              <w:numPr>
                <w:ilvl w:val="0"/>
                <w:numId w:val="140"/>
              </w:numPr>
              <w:tabs>
                <w:tab w:val="left" w:pos="450"/>
              </w:tabs>
              <w:spacing w:before="0" w:after="0"/>
            </w:pPr>
            <w:r w:rsidRPr="009235B4">
              <w:t>Different properties</w:t>
            </w:r>
            <w:r>
              <w:t xml:space="preserve"> from </w:t>
            </w:r>
            <w:r w:rsidRPr="009235B4">
              <w:t>OpenNETCF</w:t>
            </w:r>
          </w:p>
          <w:p w:rsidR="009C0C63" w:rsidRPr="009235B4" w:rsidRDefault="009C0C63" w:rsidP="009C0C63">
            <w:pPr>
              <w:tabs>
                <w:tab w:val="left" w:pos="450"/>
              </w:tabs>
              <w:spacing w:before="0" w:after="0"/>
              <w:ind w:left="72"/>
            </w:pPr>
          </w:p>
          <w:p w:rsidR="009C0C63" w:rsidRPr="009235B4" w:rsidRDefault="009C0C63" w:rsidP="009C0C63">
            <w:pPr>
              <w:tabs>
                <w:tab w:val="left" w:pos="450"/>
              </w:tabs>
              <w:spacing w:before="0" w:after="0"/>
              <w:ind w:left="72"/>
            </w:pPr>
            <w:r w:rsidRPr="009235B4">
              <w:t>X: OpenNETCF.Windows.Forms.DateTimePicker();</w:t>
            </w:r>
          </w:p>
          <w:p w:rsidR="009C0C63" w:rsidRPr="009235B4" w:rsidRDefault="009C0C63" w:rsidP="009C0C63">
            <w:pPr>
              <w:tabs>
                <w:tab w:val="left" w:pos="450"/>
              </w:tabs>
              <w:spacing w:before="0" w:after="0"/>
            </w:pPr>
          </w:p>
        </w:tc>
      </w:tr>
      <w:tr w:rsidR="00EF1F54" w:rsidTr="009235B4">
        <w:tc>
          <w:tcPr>
            <w:tcW w:w="2178" w:type="dxa"/>
            <w:tcBorders>
              <w:top w:val="single" w:sz="4" w:space="0" w:color="auto"/>
              <w:left w:val="single" w:sz="4" w:space="0" w:color="auto"/>
              <w:bottom w:val="single" w:sz="4" w:space="0" w:color="auto"/>
              <w:right w:val="single" w:sz="4" w:space="0" w:color="auto"/>
            </w:tcBorders>
            <w:shd w:val="clear" w:color="auto" w:fill="FFFFFF"/>
          </w:tcPr>
          <w:p w:rsidR="00EF1F54" w:rsidRPr="009235B4" w:rsidRDefault="00D038FD" w:rsidP="00EF1F54">
            <w:pPr>
              <w:tabs>
                <w:tab w:val="left" w:pos="450"/>
              </w:tabs>
              <w:spacing w:before="0" w:after="0"/>
              <w:ind w:left="72"/>
            </w:pPr>
            <w:r>
              <w:t>AutoRecal.cs</w:t>
            </w:r>
          </w:p>
        </w:tc>
        <w:tc>
          <w:tcPr>
            <w:tcW w:w="7380" w:type="dxa"/>
            <w:tcBorders>
              <w:top w:val="single" w:sz="4" w:space="0" w:color="auto"/>
              <w:left w:val="single" w:sz="4" w:space="0" w:color="auto"/>
              <w:bottom w:val="single" w:sz="4" w:space="0" w:color="auto"/>
              <w:right w:val="single" w:sz="4" w:space="0" w:color="auto"/>
            </w:tcBorders>
            <w:shd w:val="clear" w:color="auto" w:fill="FFFFFF"/>
          </w:tcPr>
          <w:p w:rsidR="00EF1F54" w:rsidRDefault="00D038FD" w:rsidP="00EF1F54">
            <w:pPr>
              <w:tabs>
                <w:tab w:val="left" w:pos="450"/>
              </w:tabs>
              <w:spacing w:before="0" w:after="0"/>
              <w:ind w:left="72"/>
            </w:pPr>
            <w:r>
              <w:t xml:space="preserve">Xb:  </w:t>
            </w:r>
            <w:r w:rsidRPr="00D038FD">
              <w:t>OpenNETCF.Windows.Forms.Button2</w:t>
            </w:r>
            <w:r>
              <w:t xml:space="preserve"> used.</w:t>
            </w:r>
          </w:p>
          <w:p w:rsidR="003654C5" w:rsidRPr="009235B4" w:rsidRDefault="003654C5" w:rsidP="00952092">
            <w:pPr>
              <w:numPr>
                <w:ilvl w:val="0"/>
                <w:numId w:val="140"/>
              </w:numPr>
              <w:tabs>
                <w:tab w:val="left" w:pos="450"/>
              </w:tabs>
              <w:spacing w:before="0" w:after="0"/>
            </w:pPr>
            <w:r w:rsidRPr="009235B4">
              <w:t>Different properties</w:t>
            </w:r>
            <w:r>
              <w:t xml:space="preserve"> from </w:t>
            </w:r>
            <w:r w:rsidRPr="009235B4">
              <w:t>OpenNETCF</w:t>
            </w:r>
          </w:p>
          <w:p w:rsidR="003654C5" w:rsidRPr="009235B4" w:rsidRDefault="003654C5" w:rsidP="003654C5">
            <w:pPr>
              <w:tabs>
                <w:tab w:val="left" w:pos="450"/>
              </w:tabs>
              <w:spacing w:before="0" w:after="0"/>
              <w:ind w:left="72"/>
            </w:pPr>
          </w:p>
          <w:p w:rsidR="00D038FD" w:rsidRDefault="00D038FD" w:rsidP="00D038FD">
            <w:pPr>
              <w:tabs>
                <w:tab w:val="left" w:pos="450"/>
              </w:tabs>
              <w:spacing w:before="0" w:after="0"/>
              <w:ind w:left="72"/>
            </w:pPr>
            <w:r>
              <w:t xml:space="preserve">X: </w:t>
            </w:r>
            <w:r w:rsidRPr="00D038FD">
              <w:t>OpenNETCF.Windows.Forms.Button</w:t>
            </w:r>
            <w:r>
              <w:t>Ex used.</w:t>
            </w:r>
          </w:p>
          <w:p w:rsidR="00D038FD" w:rsidRPr="009235B4" w:rsidRDefault="00D038FD" w:rsidP="00EF1F54">
            <w:pPr>
              <w:tabs>
                <w:tab w:val="left" w:pos="450"/>
              </w:tabs>
              <w:spacing w:before="0" w:after="0"/>
              <w:ind w:left="72"/>
            </w:pPr>
          </w:p>
        </w:tc>
      </w:tr>
      <w:tr w:rsidR="0033206D" w:rsidTr="009235B4">
        <w:tc>
          <w:tcPr>
            <w:tcW w:w="2178" w:type="dxa"/>
            <w:tcBorders>
              <w:top w:val="single" w:sz="4" w:space="0" w:color="auto"/>
              <w:left w:val="single" w:sz="4" w:space="0" w:color="auto"/>
              <w:bottom w:val="single" w:sz="4" w:space="0" w:color="auto"/>
              <w:right w:val="single" w:sz="4" w:space="0" w:color="auto"/>
            </w:tcBorders>
            <w:shd w:val="clear" w:color="auto" w:fill="FFFFFF"/>
          </w:tcPr>
          <w:p w:rsidR="0033206D" w:rsidRPr="009235B4" w:rsidRDefault="0033206D" w:rsidP="00EF1F54">
            <w:pPr>
              <w:tabs>
                <w:tab w:val="left" w:pos="450"/>
              </w:tabs>
              <w:spacing w:before="0" w:after="0"/>
              <w:ind w:left="72"/>
            </w:pPr>
            <w:r>
              <w:t>SetDateTime.cs</w:t>
            </w:r>
          </w:p>
        </w:tc>
        <w:tc>
          <w:tcPr>
            <w:tcW w:w="7380" w:type="dxa"/>
            <w:tcBorders>
              <w:top w:val="single" w:sz="4" w:space="0" w:color="auto"/>
              <w:left w:val="single" w:sz="4" w:space="0" w:color="auto"/>
              <w:bottom w:val="single" w:sz="4" w:space="0" w:color="auto"/>
              <w:right w:val="single" w:sz="4" w:space="0" w:color="auto"/>
            </w:tcBorders>
            <w:shd w:val="clear" w:color="auto" w:fill="FFFFFF"/>
          </w:tcPr>
          <w:p w:rsidR="0033206D" w:rsidRPr="009235B4" w:rsidRDefault="0033206D" w:rsidP="003B61C3">
            <w:pPr>
              <w:tabs>
                <w:tab w:val="left" w:pos="450"/>
              </w:tabs>
              <w:spacing w:before="0" w:after="0"/>
              <w:ind w:left="72"/>
            </w:pPr>
            <w:r w:rsidRPr="009235B4">
              <w:t xml:space="preserve">Xb: </w:t>
            </w:r>
            <w:r>
              <w:t>System</w:t>
            </w:r>
            <w:r w:rsidRPr="009235B4">
              <w:t>.Windows.Forms.DateTimePicker2();</w:t>
            </w:r>
          </w:p>
          <w:p w:rsidR="0033206D" w:rsidRPr="009235B4" w:rsidRDefault="0033206D" w:rsidP="00952092">
            <w:pPr>
              <w:numPr>
                <w:ilvl w:val="0"/>
                <w:numId w:val="140"/>
              </w:numPr>
              <w:tabs>
                <w:tab w:val="left" w:pos="450"/>
              </w:tabs>
              <w:spacing w:before="0" w:after="0"/>
            </w:pPr>
            <w:r w:rsidRPr="009235B4">
              <w:t>Different properties</w:t>
            </w:r>
            <w:r>
              <w:t xml:space="preserve"> from </w:t>
            </w:r>
            <w:r w:rsidRPr="009235B4">
              <w:t>OpenNETCF</w:t>
            </w:r>
          </w:p>
          <w:p w:rsidR="0033206D" w:rsidRPr="009235B4" w:rsidRDefault="0033206D" w:rsidP="003B61C3">
            <w:pPr>
              <w:tabs>
                <w:tab w:val="left" w:pos="450"/>
              </w:tabs>
              <w:spacing w:before="0" w:after="0"/>
              <w:ind w:left="72"/>
            </w:pPr>
          </w:p>
          <w:p w:rsidR="0033206D" w:rsidRPr="009235B4" w:rsidRDefault="0033206D" w:rsidP="003B61C3">
            <w:pPr>
              <w:tabs>
                <w:tab w:val="left" w:pos="450"/>
              </w:tabs>
              <w:spacing w:before="0" w:after="0"/>
              <w:ind w:left="72"/>
            </w:pPr>
            <w:r w:rsidRPr="009235B4">
              <w:t>X: OpenNETCF.Windows.Forms.DateTimePicker();</w:t>
            </w:r>
          </w:p>
          <w:p w:rsidR="0033206D" w:rsidRPr="009235B4" w:rsidRDefault="0033206D" w:rsidP="003B61C3">
            <w:pPr>
              <w:tabs>
                <w:tab w:val="left" w:pos="450"/>
              </w:tabs>
              <w:spacing w:before="0" w:after="0"/>
            </w:pPr>
          </w:p>
        </w:tc>
      </w:tr>
      <w:tr w:rsidR="0033206D" w:rsidTr="009235B4">
        <w:tc>
          <w:tcPr>
            <w:tcW w:w="2178" w:type="dxa"/>
            <w:shd w:val="clear" w:color="auto" w:fill="FFFFFF"/>
          </w:tcPr>
          <w:p w:rsidR="0033206D" w:rsidRPr="009235B4" w:rsidRDefault="0033206D" w:rsidP="00EF1F54">
            <w:pPr>
              <w:tabs>
                <w:tab w:val="left" w:pos="450"/>
              </w:tabs>
              <w:spacing w:before="0" w:after="0"/>
              <w:ind w:left="72"/>
            </w:pPr>
            <w:r>
              <w:t>AVControl.cs</w:t>
            </w:r>
          </w:p>
        </w:tc>
        <w:tc>
          <w:tcPr>
            <w:tcW w:w="7380" w:type="dxa"/>
            <w:shd w:val="clear" w:color="auto" w:fill="FFFFFF"/>
          </w:tcPr>
          <w:p w:rsidR="0033206D" w:rsidRDefault="0033206D" w:rsidP="003B61C3">
            <w:pPr>
              <w:tabs>
                <w:tab w:val="left" w:pos="450"/>
              </w:tabs>
              <w:spacing w:before="0" w:after="0"/>
              <w:ind w:left="72"/>
            </w:pPr>
            <w:r>
              <w:t xml:space="preserve">Xb:  </w:t>
            </w:r>
            <w:r w:rsidRPr="00D038FD">
              <w:t>OpenNETCF.Windows.Forms.Button2</w:t>
            </w:r>
            <w:r>
              <w:t xml:space="preserve"> used.</w:t>
            </w:r>
          </w:p>
          <w:p w:rsidR="0033206D" w:rsidRPr="009235B4" w:rsidRDefault="0033206D" w:rsidP="00952092">
            <w:pPr>
              <w:numPr>
                <w:ilvl w:val="0"/>
                <w:numId w:val="140"/>
              </w:numPr>
              <w:tabs>
                <w:tab w:val="left" w:pos="450"/>
              </w:tabs>
              <w:spacing w:before="0" w:after="0"/>
            </w:pPr>
            <w:r w:rsidRPr="009235B4">
              <w:t>Different properties</w:t>
            </w:r>
            <w:r>
              <w:t xml:space="preserve"> from </w:t>
            </w:r>
            <w:r w:rsidRPr="009235B4">
              <w:t>OpenNETCF</w:t>
            </w:r>
          </w:p>
          <w:p w:rsidR="0033206D" w:rsidRDefault="0033206D" w:rsidP="0033206D">
            <w:pPr>
              <w:tabs>
                <w:tab w:val="left" w:pos="450"/>
              </w:tabs>
              <w:spacing w:before="0" w:after="0"/>
              <w:ind w:left="432"/>
            </w:pPr>
            <w:r w:rsidRPr="0033206D">
              <w:t>OpenNETCF.Media.Sys</w:t>
            </w:r>
            <w:r>
              <w:t>temSound.SetVolume((int)Volume) used.</w:t>
            </w:r>
          </w:p>
          <w:p w:rsidR="0033206D" w:rsidRPr="009235B4" w:rsidRDefault="0033206D" w:rsidP="0033206D">
            <w:pPr>
              <w:tabs>
                <w:tab w:val="left" w:pos="450"/>
              </w:tabs>
              <w:spacing w:before="0" w:after="0"/>
              <w:ind w:left="432"/>
            </w:pPr>
          </w:p>
          <w:p w:rsidR="0033206D" w:rsidRDefault="0033206D" w:rsidP="003B61C3">
            <w:pPr>
              <w:tabs>
                <w:tab w:val="left" w:pos="450"/>
              </w:tabs>
              <w:spacing w:before="0" w:after="0"/>
              <w:ind w:left="72"/>
            </w:pPr>
            <w:r>
              <w:t xml:space="preserve">X: </w:t>
            </w:r>
            <w:r w:rsidRPr="00D038FD">
              <w:t>OpenNETCF.Windows.Forms.Button</w:t>
            </w:r>
            <w:r>
              <w:t>Ex used.</w:t>
            </w:r>
          </w:p>
          <w:p w:rsidR="0033206D" w:rsidRDefault="0033206D" w:rsidP="0033206D">
            <w:pPr>
              <w:tabs>
                <w:tab w:val="left" w:pos="450"/>
              </w:tabs>
              <w:spacing w:before="0" w:after="0"/>
              <w:ind w:left="450"/>
            </w:pPr>
            <w:r w:rsidRPr="0033206D">
              <w:t>OpenNETCF.Win32.Core().SetVolume((int)Volume)</w:t>
            </w:r>
            <w:r>
              <w:t xml:space="preserve"> used.</w:t>
            </w:r>
          </w:p>
          <w:p w:rsidR="00FB52EC" w:rsidRPr="009235B4" w:rsidRDefault="00FB52EC" w:rsidP="0033206D">
            <w:pPr>
              <w:tabs>
                <w:tab w:val="left" w:pos="450"/>
              </w:tabs>
              <w:spacing w:before="0" w:after="0"/>
              <w:ind w:left="450"/>
            </w:pPr>
          </w:p>
        </w:tc>
      </w:tr>
      <w:tr w:rsidR="0033206D" w:rsidTr="009235B4">
        <w:tc>
          <w:tcPr>
            <w:tcW w:w="2178" w:type="dxa"/>
            <w:tcBorders>
              <w:bottom w:val="single" w:sz="4" w:space="0" w:color="auto"/>
            </w:tcBorders>
            <w:shd w:val="clear" w:color="auto" w:fill="FFFFFF"/>
          </w:tcPr>
          <w:p w:rsidR="0033206D" w:rsidRPr="009235B4" w:rsidRDefault="00FB52EC" w:rsidP="003B61C3">
            <w:pPr>
              <w:tabs>
                <w:tab w:val="left" w:pos="450"/>
              </w:tabs>
              <w:spacing w:before="0" w:after="0"/>
              <w:ind w:left="72"/>
            </w:pPr>
            <w:r>
              <w:t>SoundPlayer.cs</w:t>
            </w:r>
          </w:p>
        </w:tc>
        <w:tc>
          <w:tcPr>
            <w:tcW w:w="7380" w:type="dxa"/>
            <w:tcBorders>
              <w:bottom w:val="single" w:sz="4" w:space="0" w:color="auto"/>
            </w:tcBorders>
            <w:shd w:val="clear" w:color="auto" w:fill="FFFFFF"/>
          </w:tcPr>
          <w:p w:rsidR="0033206D" w:rsidRDefault="00FB52EC" w:rsidP="00EF1F54">
            <w:pPr>
              <w:tabs>
                <w:tab w:val="left" w:pos="450"/>
              </w:tabs>
              <w:spacing w:before="0" w:after="0"/>
              <w:ind w:left="72"/>
            </w:pPr>
            <w:r>
              <w:t xml:space="preserve">Xb:  </w:t>
            </w:r>
            <w:r w:rsidRPr="00FB52EC">
              <w:t>using OpenNETCF.Media.WaveAudio</w:t>
            </w:r>
          </w:p>
          <w:p w:rsidR="00FB52EC" w:rsidRDefault="00FB52EC" w:rsidP="00EF1F54">
            <w:pPr>
              <w:tabs>
                <w:tab w:val="left" w:pos="450"/>
              </w:tabs>
              <w:spacing w:before="0" w:after="0"/>
              <w:ind w:left="72"/>
            </w:pPr>
          </w:p>
          <w:p w:rsidR="00FB52EC" w:rsidRDefault="00FB52EC" w:rsidP="00EF1F54">
            <w:pPr>
              <w:tabs>
                <w:tab w:val="left" w:pos="450"/>
              </w:tabs>
              <w:spacing w:before="0" w:after="0"/>
              <w:ind w:left="72"/>
            </w:pPr>
            <w:r>
              <w:t xml:space="preserve">X:  </w:t>
            </w:r>
            <w:r w:rsidRPr="00FB52EC">
              <w:t>using OpenNETCF.Multimedia.Audio</w:t>
            </w:r>
          </w:p>
          <w:p w:rsidR="00FB52EC" w:rsidRPr="009235B4" w:rsidRDefault="00FB52EC" w:rsidP="00EF1F54">
            <w:pPr>
              <w:tabs>
                <w:tab w:val="left" w:pos="450"/>
              </w:tabs>
              <w:spacing w:before="0" w:after="0"/>
              <w:ind w:left="72"/>
            </w:pPr>
          </w:p>
        </w:tc>
      </w:tr>
      <w:tr w:rsidR="0033206D" w:rsidTr="009235B4">
        <w:tc>
          <w:tcPr>
            <w:tcW w:w="2178" w:type="dxa"/>
            <w:shd w:val="clear" w:color="auto" w:fill="FFFFFF"/>
          </w:tcPr>
          <w:p w:rsidR="0033206D" w:rsidRPr="009235B4" w:rsidRDefault="0033206D" w:rsidP="00EF1F54">
            <w:pPr>
              <w:tabs>
                <w:tab w:val="left" w:pos="450"/>
              </w:tabs>
              <w:spacing w:before="0" w:after="0"/>
              <w:ind w:left="72"/>
            </w:pPr>
          </w:p>
        </w:tc>
        <w:tc>
          <w:tcPr>
            <w:tcW w:w="7380" w:type="dxa"/>
            <w:shd w:val="clear" w:color="auto" w:fill="FFFFFF"/>
          </w:tcPr>
          <w:p w:rsidR="0033206D" w:rsidRPr="009235B4" w:rsidRDefault="0033206D" w:rsidP="00EF1F54">
            <w:pPr>
              <w:tabs>
                <w:tab w:val="left" w:pos="450"/>
              </w:tabs>
              <w:spacing w:before="0" w:after="0"/>
              <w:ind w:left="72"/>
            </w:pPr>
          </w:p>
        </w:tc>
      </w:tr>
      <w:tr w:rsidR="0033206D" w:rsidTr="009235B4">
        <w:tc>
          <w:tcPr>
            <w:tcW w:w="2178" w:type="dxa"/>
            <w:tcBorders>
              <w:bottom w:val="single" w:sz="4" w:space="0" w:color="auto"/>
            </w:tcBorders>
            <w:shd w:val="clear" w:color="auto" w:fill="FFFFFF"/>
          </w:tcPr>
          <w:p w:rsidR="0033206D" w:rsidRPr="009235B4" w:rsidRDefault="0033206D" w:rsidP="00EF1F54">
            <w:pPr>
              <w:tabs>
                <w:tab w:val="left" w:pos="450"/>
              </w:tabs>
              <w:spacing w:before="0" w:after="0"/>
              <w:ind w:left="72"/>
            </w:pPr>
          </w:p>
        </w:tc>
        <w:tc>
          <w:tcPr>
            <w:tcW w:w="7380" w:type="dxa"/>
            <w:tcBorders>
              <w:bottom w:val="single" w:sz="4" w:space="0" w:color="auto"/>
            </w:tcBorders>
            <w:shd w:val="clear" w:color="auto" w:fill="FFFFFF"/>
          </w:tcPr>
          <w:p w:rsidR="0033206D" w:rsidRPr="009235B4" w:rsidRDefault="0033206D" w:rsidP="00EF1F54">
            <w:pPr>
              <w:tabs>
                <w:tab w:val="left" w:pos="450"/>
              </w:tabs>
              <w:spacing w:before="0" w:after="0"/>
              <w:ind w:left="72"/>
            </w:pPr>
          </w:p>
        </w:tc>
      </w:tr>
      <w:tr w:rsidR="0033206D" w:rsidTr="009235B4">
        <w:tc>
          <w:tcPr>
            <w:tcW w:w="2178" w:type="dxa"/>
            <w:shd w:val="clear" w:color="auto" w:fill="FFFFFF"/>
          </w:tcPr>
          <w:p w:rsidR="0033206D" w:rsidRPr="009235B4" w:rsidRDefault="0033206D" w:rsidP="00EF1F54">
            <w:pPr>
              <w:tabs>
                <w:tab w:val="left" w:pos="450"/>
              </w:tabs>
              <w:spacing w:before="0" w:after="0"/>
              <w:ind w:left="72"/>
            </w:pPr>
          </w:p>
        </w:tc>
        <w:tc>
          <w:tcPr>
            <w:tcW w:w="7380" w:type="dxa"/>
            <w:shd w:val="clear" w:color="auto" w:fill="FFFFFF"/>
          </w:tcPr>
          <w:p w:rsidR="0033206D" w:rsidRPr="009235B4" w:rsidRDefault="0033206D" w:rsidP="00EF1F54">
            <w:pPr>
              <w:tabs>
                <w:tab w:val="left" w:pos="450"/>
              </w:tabs>
              <w:spacing w:before="0" w:after="0"/>
              <w:ind w:left="72"/>
            </w:pPr>
          </w:p>
        </w:tc>
      </w:tr>
      <w:tr w:rsidR="0033206D" w:rsidTr="009235B4">
        <w:tc>
          <w:tcPr>
            <w:tcW w:w="2178" w:type="dxa"/>
            <w:tcBorders>
              <w:bottom w:val="single" w:sz="4" w:space="0" w:color="auto"/>
            </w:tcBorders>
            <w:shd w:val="clear" w:color="auto" w:fill="FFFFFF"/>
          </w:tcPr>
          <w:p w:rsidR="0033206D" w:rsidRPr="009235B4" w:rsidRDefault="0033206D" w:rsidP="00EF1F54">
            <w:pPr>
              <w:tabs>
                <w:tab w:val="left" w:pos="450"/>
              </w:tabs>
              <w:spacing w:before="0" w:after="0"/>
              <w:ind w:left="72"/>
            </w:pPr>
          </w:p>
        </w:tc>
        <w:tc>
          <w:tcPr>
            <w:tcW w:w="7380" w:type="dxa"/>
            <w:tcBorders>
              <w:bottom w:val="single" w:sz="4" w:space="0" w:color="auto"/>
            </w:tcBorders>
            <w:shd w:val="clear" w:color="auto" w:fill="FFFFFF"/>
          </w:tcPr>
          <w:p w:rsidR="0033206D" w:rsidRPr="009235B4" w:rsidRDefault="0033206D" w:rsidP="00EF1F54">
            <w:pPr>
              <w:tabs>
                <w:tab w:val="left" w:pos="450"/>
              </w:tabs>
              <w:spacing w:before="0" w:after="0"/>
              <w:ind w:left="72"/>
            </w:pPr>
          </w:p>
        </w:tc>
      </w:tr>
      <w:tr w:rsidR="0033206D" w:rsidTr="00EF1F54">
        <w:trPr>
          <w:trHeight w:val="215"/>
        </w:trPr>
        <w:tc>
          <w:tcPr>
            <w:tcW w:w="2178" w:type="dxa"/>
            <w:shd w:val="clear" w:color="auto" w:fill="F3F3F3"/>
          </w:tcPr>
          <w:p w:rsidR="0033206D" w:rsidRPr="009235B4" w:rsidRDefault="0033206D" w:rsidP="00EF1F54">
            <w:pPr>
              <w:tabs>
                <w:tab w:val="left" w:pos="450"/>
              </w:tabs>
              <w:spacing w:before="0" w:after="0"/>
              <w:ind w:left="72"/>
            </w:pPr>
          </w:p>
        </w:tc>
        <w:tc>
          <w:tcPr>
            <w:tcW w:w="7380" w:type="dxa"/>
            <w:shd w:val="clear" w:color="auto" w:fill="F3F3F3"/>
          </w:tcPr>
          <w:p w:rsidR="0033206D" w:rsidRPr="009235B4" w:rsidRDefault="0033206D" w:rsidP="00EF1F54">
            <w:pPr>
              <w:tabs>
                <w:tab w:val="left" w:pos="450"/>
              </w:tabs>
              <w:spacing w:before="0" w:after="0"/>
              <w:ind w:left="72"/>
            </w:pPr>
          </w:p>
        </w:tc>
      </w:tr>
      <w:tr w:rsidR="0033206D" w:rsidTr="00EF1F54">
        <w:tc>
          <w:tcPr>
            <w:tcW w:w="2178" w:type="dxa"/>
            <w:tcBorders>
              <w:bottom w:val="single" w:sz="4" w:space="0" w:color="auto"/>
            </w:tcBorders>
          </w:tcPr>
          <w:p w:rsidR="0033206D" w:rsidRDefault="0033206D" w:rsidP="00EF1F54">
            <w:pPr>
              <w:tabs>
                <w:tab w:val="left" w:pos="450"/>
              </w:tabs>
              <w:spacing w:before="0" w:after="0"/>
              <w:ind w:left="72"/>
            </w:pPr>
          </w:p>
        </w:tc>
        <w:tc>
          <w:tcPr>
            <w:tcW w:w="7380" w:type="dxa"/>
            <w:tcBorders>
              <w:bottom w:val="single" w:sz="4" w:space="0" w:color="auto"/>
            </w:tcBorders>
          </w:tcPr>
          <w:p w:rsidR="0033206D" w:rsidRPr="000D3558" w:rsidRDefault="0033206D" w:rsidP="00EF1F54">
            <w:pPr>
              <w:tabs>
                <w:tab w:val="left" w:pos="450"/>
              </w:tabs>
              <w:spacing w:before="0" w:after="0"/>
              <w:ind w:left="72"/>
            </w:pPr>
          </w:p>
        </w:tc>
      </w:tr>
      <w:tr w:rsidR="0033206D" w:rsidTr="00EF1F54">
        <w:tc>
          <w:tcPr>
            <w:tcW w:w="2178" w:type="dxa"/>
            <w:tcBorders>
              <w:bottom w:val="single" w:sz="4" w:space="0" w:color="auto"/>
            </w:tcBorders>
          </w:tcPr>
          <w:p w:rsidR="0033206D" w:rsidRDefault="0033206D" w:rsidP="00EF1F54">
            <w:pPr>
              <w:tabs>
                <w:tab w:val="left" w:pos="450"/>
              </w:tabs>
              <w:spacing w:before="0" w:after="0"/>
              <w:ind w:left="72"/>
            </w:pPr>
          </w:p>
        </w:tc>
        <w:tc>
          <w:tcPr>
            <w:tcW w:w="7380" w:type="dxa"/>
            <w:tcBorders>
              <w:bottom w:val="single" w:sz="4" w:space="0" w:color="auto"/>
            </w:tcBorders>
          </w:tcPr>
          <w:p w:rsidR="0033206D" w:rsidRPr="000D3558" w:rsidRDefault="0033206D" w:rsidP="00EF1F54">
            <w:pPr>
              <w:tabs>
                <w:tab w:val="left" w:pos="450"/>
              </w:tabs>
              <w:spacing w:before="0" w:after="0"/>
              <w:ind w:left="72"/>
            </w:pPr>
          </w:p>
        </w:tc>
      </w:tr>
      <w:tr w:rsidR="0033206D" w:rsidTr="00EF1F54">
        <w:tc>
          <w:tcPr>
            <w:tcW w:w="2178" w:type="dxa"/>
            <w:tcBorders>
              <w:top w:val="single" w:sz="4" w:space="0" w:color="auto"/>
              <w:left w:val="single" w:sz="4" w:space="0" w:color="auto"/>
              <w:bottom w:val="single" w:sz="4" w:space="0" w:color="auto"/>
              <w:right w:val="single" w:sz="4" w:space="0" w:color="auto"/>
            </w:tcBorders>
            <w:shd w:val="clear" w:color="auto" w:fill="F3F3F3"/>
          </w:tcPr>
          <w:p w:rsidR="0033206D" w:rsidRDefault="0033206D" w:rsidP="00EF1F54">
            <w:pPr>
              <w:tabs>
                <w:tab w:val="left" w:pos="450"/>
              </w:tabs>
              <w:spacing w:before="0" w:after="0"/>
              <w:ind w:left="72"/>
            </w:pPr>
          </w:p>
        </w:tc>
        <w:tc>
          <w:tcPr>
            <w:tcW w:w="7380" w:type="dxa"/>
            <w:tcBorders>
              <w:top w:val="single" w:sz="4" w:space="0" w:color="auto"/>
              <w:left w:val="single" w:sz="4" w:space="0" w:color="auto"/>
              <w:bottom w:val="single" w:sz="4" w:space="0" w:color="auto"/>
              <w:right w:val="single" w:sz="4" w:space="0" w:color="auto"/>
            </w:tcBorders>
            <w:shd w:val="clear" w:color="auto" w:fill="F3F3F3"/>
          </w:tcPr>
          <w:p w:rsidR="0033206D" w:rsidRPr="000D3558" w:rsidRDefault="0033206D" w:rsidP="00EF1F54">
            <w:pPr>
              <w:tabs>
                <w:tab w:val="left" w:pos="450"/>
              </w:tabs>
              <w:spacing w:before="0" w:after="0"/>
              <w:ind w:left="72"/>
            </w:pPr>
          </w:p>
        </w:tc>
      </w:tr>
      <w:tr w:rsidR="0033206D" w:rsidTr="00EF1F54">
        <w:tc>
          <w:tcPr>
            <w:tcW w:w="2178" w:type="dxa"/>
            <w:tcBorders>
              <w:top w:val="single" w:sz="4" w:space="0" w:color="auto"/>
              <w:left w:val="single" w:sz="4" w:space="0" w:color="auto"/>
              <w:bottom w:val="single" w:sz="4" w:space="0" w:color="auto"/>
              <w:right w:val="single" w:sz="4" w:space="0" w:color="auto"/>
            </w:tcBorders>
          </w:tcPr>
          <w:p w:rsidR="0033206D" w:rsidRDefault="0033206D" w:rsidP="00EF1F54">
            <w:pPr>
              <w:tabs>
                <w:tab w:val="left" w:pos="450"/>
              </w:tabs>
              <w:spacing w:before="0" w:after="0"/>
              <w:ind w:left="72"/>
            </w:pPr>
          </w:p>
        </w:tc>
        <w:tc>
          <w:tcPr>
            <w:tcW w:w="7380" w:type="dxa"/>
            <w:tcBorders>
              <w:top w:val="single" w:sz="4" w:space="0" w:color="auto"/>
              <w:left w:val="single" w:sz="4" w:space="0" w:color="auto"/>
              <w:bottom w:val="single" w:sz="4" w:space="0" w:color="auto"/>
              <w:right w:val="single" w:sz="4" w:space="0" w:color="auto"/>
            </w:tcBorders>
          </w:tcPr>
          <w:p w:rsidR="0033206D" w:rsidRPr="000D3558" w:rsidRDefault="0033206D" w:rsidP="00EF1F54">
            <w:pPr>
              <w:tabs>
                <w:tab w:val="left" w:pos="450"/>
              </w:tabs>
              <w:spacing w:before="0" w:after="0"/>
              <w:ind w:left="72"/>
            </w:pPr>
          </w:p>
        </w:tc>
      </w:tr>
    </w:tbl>
    <w:p w:rsidR="00EF1F54" w:rsidRPr="00EF1F54" w:rsidRDefault="00EF1F54" w:rsidP="00EF1F54"/>
    <w:p w:rsidR="00D777D7" w:rsidRDefault="00D777D7" w:rsidP="00D777D7"/>
    <w:p w:rsidR="00D777D7" w:rsidRDefault="00DC0438" w:rsidP="00DC0438">
      <w:pPr>
        <w:pStyle w:val="Heading2"/>
      </w:pPr>
      <w:r>
        <w:t>Driver Porting Notes</w:t>
      </w:r>
    </w:p>
    <w:p w:rsidR="00DC0438" w:rsidRDefault="00DC0438" w:rsidP="00DC0438">
      <w:pPr>
        <w:pStyle w:val="Heading3"/>
      </w:pPr>
      <w:r>
        <w:t>P/Invoke With Win32 File Streaming Methods</w:t>
      </w:r>
    </w:p>
    <w:p w:rsidR="004E346E" w:rsidRDefault="004E346E" w:rsidP="00DC0438">
      <w:r>
        <w:t>File Management Functions</w:t>
      </w:r>
    </w:p>
    <w:p w:rsidR="004E346E" w:rsidRDefault="004E346E" w:rsidP="00DC0438">
      <w:hyperlink r:id="rId70" w:history="1">
        <w:r w:rsidRPr="00C771F6">
          <w:rPr>
            <w:rStyle w:val="Hyperlink"/>
          </w:rPr>
          <w:t>http://msdn.microsoft.com/en-us/library/aa364232%28VS.85%29.aspx</w:t>
        </w:r>
      </w:hyperlink>
      <w:r>
        <w:t xml:space="preserve"> </w:t>
      </w:r>
    </w:p>
    <w:p w:rsidR="004E346E" w:rsidRDefault="004E346E" w:rsidP="00DC0438">
      <w:r>
        <w:lastRenderedPageBreak/>
        <w:t>Hex Calculator</w:t>
      </w:r>
    </w:p>
    <w:p w:rsidR="004E346E" w:rsidRDefault="004E346E" w:rsidP="00DC0438">
      <w:hyperlink r:id="rId71" w:history="1">
        <w:r w:rsidRPr="00C771F6">
          <w:rPr>
            <w:rStyle w:val="Hyperlink"/>
          </w:rPr>
          <w:t>http://easycalculation.com/hex-converter.php</w:t>
        </w:r>
      </w:hyperlink>
      <w:r>
        <w:t xml:space="preserve"> </w:t>
      </w:r>
    </w:p>
    <w:p w:rsidR="004E346E" w:rsidRDefault="004E346E" w:rsidP="00DC0438">
      <w:r>
        <w:t>Win32 System Error Codes</w:t>
      </w:r>
    </w:p>
    <w:p w:rsidR="004E346E" w:rsidRDefault="004E346E" w:rsidP="00DC0438">
      <w:hyperlink r:id="rId72" w:history="1">
        <w:r w:rsidRPr="00C771F6">
          <w:rPr>
            <w:rStyle w:val="Hyperlink"/>
          </w:rPr>
          <w:t>http://msdn.microsoft.com/en-us/library/ms681381%28VS.85%29.aspx</w:t>
        </w:r>
      </w:hyperlink>
      <w:r>
        <w:t xml:space="preserve"> </w:t>
      </w:r>
    </w:p>
    <w:p w:rsidR="004E346E" w:rsidRDefault="004E346E" w:rsidP="00DC0438">
      <w:r>
        <w:t>GetLastError Function</w:t>
      </w:r>
    </w:p>
    <w:p w:rsidR="004E346E" w:rsidRDefault="004E346E" w:rsidP="00DC0438">
      <w:hyperlink r:id="rId73" w:history="1">
        <w:r w:rsidRPr="00C771F6">
          <w:rPr>
            <w:rStyle w:val="Hyperlink"/>
          </w:rPr>
          <w:t>http://msdn.microsoft.com/en-us/library/ms679360%28VS.85%29.aspx</w:t>
        </w:r>
      </w:hyperlink>
      <w:r>
        <w:t xml:space="preserve"> </w:t>
      </w:r>
    </w:p>
    <w:p w:rsidR="00DC0438" w:rsidRDefault="00DC0438" w:rsidP="00DC0438">
      <w:r>
        <w:t>Excellent example code:</w:t>
      </w:r>
    </w:p>
    <w:p w:rsidR="00DC0438" w:rsidRPr="00DC0438" w:rsidRDefault="00DC0438" w:rsidP="00DC0438">
      <w:hyperlink r:id="rId74" w:history="1">
        <w:r w:rsidRPr="002055A1">
          <w:rPr>
            <w:rStyle w:val="Hyperlink"/>
          </w:rPr>
          <w:t>http://www.java2s.com/Tutorial/CSharp/0520__Windows/Usenativewindowsfunctiontoreadfile.htm</w:t>
        </w:r>
      </w:hyperlink>
      <w:r>
        <w:t xml:space="preserve"> </w:t>
      </w:r>
    </w:p>
    <w:p w:rsidR="00D777D7" w:rsidRDefault="004E346E" w:rsidP="00D777D7">
      <w:r>
        <w:t>CSharp Fixed Keyword + Unsafe code + Using Pointers in CSharp</w:t>
      </w:r>
    </w:p>
    <w:p w:rsidR="004E346E" w:rsidRDefault="004E346E" w:rsidP="00D777D7">
      <w:hyperlink r:id="rId75" w:history="1">
        <w:r w:rsidRPr="00C771F6">
          <w:rPr>
            <w:rStyle w:val="Hyperlink"/>
          </w:rPr>
          <w:t>http://blog.dmbcllc.com/2009/01/05/csharp-fixed-keyword/</w:t>
        </w:r>
      </w:hyperlink>
      <w:r>
        <w:t xml:space="preserve"> </w:t>
      </w:r>
    </w:p>
    <w:p w:rsidR="004E346E" w:rsidRDefault="004E346E" w:rsidP="00D777D7">
      <w:hyperlink r:id="rId76" w:history="1">
        <w:r w:rsidRPr="00C771F6">
          <w:rPr>
            <w:rStyle w:val="Hyperlink"/>
          </w:rPr>
          <w:t>http://www.csharpfriends.com/Articles/getArticle.aspx?articleID=351</w:t>
        </w:r>
      </w:hyperlink>
      <w:r>
        <w:t xml:space="preserve"> </w:t>
      </w:r>
    </w:p>
    <w:p w:rsidR="00D777D7" w:rsidRDefault="004E346E" w:rsidP="00D777D7">
      <w:r>
        <w:t>P/Invoke Data Types:</w:t>
      </w:r>
    </w:p>
    <w:p w:rsidR="004E346E" w:rsidRDefault="004E346E" w:rsidP="00D777D7">
      <w:hyperlink r:id="rId77" w:history="1">
        <w:r w:rsidRPr="00C771F6">
          <w:rPr>
            <w:rStyle w:val="Hyperlink"/>
          </w:rPr>
          <w:t>http://msdn.microsoft.com/en-us/library/ac7ay120%28VS.80%29.aspx</w:t>
        </w:r>
      </w:hyperlink>
      <w:r>
        <w:t xml:space="preserve"> </w:t>
      </w:r>
    </w:p>
    <w:p w:rsidR="004E346E" w:rsidRDefault="004E346E" w:rsidP="00D777D7">
      <w:r>
        <w:t>P/Invoke, CreateFile, SafeFileHandle</w:t>
      </w:r>
    </w:p>
    <w:p w:rsidR="004E346E" w:rsidRDefault="004E346E" w:rsidP="00D777D7">
      <w:hyperlink r:id="rId78" w:history="1">
        <w:r w:rsidRPr="00C771F6">
          <w:rPr>
            <w:rStyle w:val="Hyperlink"/>
          </w:rPr>
          <w:t>http://bytes.com/topic/c-sharp/answers/572006-p-invoke-createfile-safefilehandle</w:t>
        </w:r>
      </w:hyperlink>
      <w:r>
        <w:t xml:space="preserve"> </w:t>
      </w:r>
    </w:p>
    <w:p w:rsidR="004E346E" w:rsidRDefault="004E346E" w:rsidP="00D777D7">
      <w:hyperlink r:id="rId79" w:history="1">
        <w:r w:rsidRPr="00C771F6">
          <w:rPr>
            <w:rStyle w:val="Hyperlink"/>
          </w:rPr>
          <w:t>http://www.tech-archive.net/Archive/DotNet/microsoft.public.dotnet.languages.csharp/2006-12/msg00785.html</w:t>
        </w:r>
      </w:hyperlink>
      <w:r>
        <w:t xml:space="preserve"> </w:t>
      </w:r>
    </w:p>
    <w:p w:rsidR="004E346E" w:rsidRDefault="004E346E" w:rsidP="00D777D7">
      <w:hyperlink r:id="rId80" w:history="1">
        <w:r w:rsidRPr="00C771F6">
          <w:rPr>
            <w:rStyle w:val="Hyperlink"/>
          </w:rPr>
          <w:t>http://bytes.com/topic/c-sharp/answers/247149-createfile</w:t>
        </w:r>
      </w:hyperlink>
      <w:r>
        <w:t xml:space="preserve"> </w:t>
      </w:r>
    </w:p>
    <w:p w:rsidR="00D777D7" w:rsidRDefault="004E346E" w:rsidP="00D777D7">
      <w:r>
        <w:t>Marshal DWORD in C#</w:t>
      </w:r>
    </w:p>
    <w:p w:rsidR="004E346E" w:rsidRDefault="004E346E" w:rsidP="00D777D7">
      <w:hyperlink r:id="rId81" w:history="1">
        <w:r w:rsidRPr="00C771F6">
          <w:rPr>
            <w:rStyle w:val="Hyperlink"/>
          </w:rPr>
          <w:t>http://www.codeguru.com/forum/showthread.php?t=474375</w:t>
        </w:r>
      </w:hyperlink>
      <w:r>
        <w:t xml:space="preserve"> </w:t>
      </w:r>
    </w:p>
    <w:p w:rsidR="00D777D7" w:rsidRDefault="003F1D68" w:rsidP="003F1D68">
      <w:pPr>
        <w:pStyle w:val="Heading2"/>
      </w:pPr>
      <w:r>
        <w:t>SPI Driver Notes</w:t>
      </w:r>
    </w:p>
    <w:p w:rsidR="003F1D68" w:rsidRDefault="003F1D68" w:rsidP="003F1D68">
      <w:r>
        <w:t>This section outlines the differences between the BitsyXb and BitsyX relative to initializing and reading the SPI port.  Primary references are the Intel PXA27x Processor Family Developer’s Manual and sample code from Eurotech.</w:t>
      </w:r>
    </w:p>
    <w:p w:rsidR="001F3397" w:rsidRDefault="001F3397" w:rsidP="001F3397">
      <w:pPr>
        <w:pStyle w:val="Heading3"/>
      </w:pPr>
      <w:r>
        <w:t>Initialization</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08"/>
        <w:gridCol w:w="4950"/>
      </w:tblGrid>
      <w:tr w:rsidR="003F1D68" w:rsidRPr="00062D9B" w:rsidTr="00456C29">
        <w:tc>
          <w:tcPr>
            <w:tcW w:w="4608" w:type="dxa"/>
            <w:tcBorders>
              <w:bottom w:val="single" w:sz="4" w:space="0" w:color="auto"/>
            </w:tcBorders>
            <w:shd w:val="clear" w:color="auto" w:fill="E0E0E0"/>
          </w:tcPr>
          <w:p w:rsidR="003F1D68" w:rsidRPr="00062D9B" w:rsidRDefault="003F1D68" w:rsidP="00CF1D27">
            <w:pPr>
              <w:spacing w:before="0" w:after="0"/>
              <w:rPr>
                <w:b/>
                <w:sz w:val="24"/>
              </w:rPr>
            </w:pPr>
            <w:r>
              <w:rPr>
                <w:b/>
                <w:sz w:val="24"/>
              </w:rPr>
              <w:t>BitsyX</w:t>
            </w:r>
          </w:p>
        </w:tc>
        <w:tc>
          <w:tcPr>
            <w:tcW w:w="4950" w:type="dxa"/>
            <w:tcBorders>
              <w:bottom w:val="single" w:sz="4" w:space="0" w:color="auto"/>
            </w:tcBorders>
            <w:shd w:val="clear" w:color="auto" w:fill="E0E0E0"/>
          </w:tcPr>
          <w:p w:rsidR="003F1D68" w:rsidRPr="00062D9B" w:rsidRDefault="003F1D68" w:rsidP="00CF1D27">
            <w:pPr>
              <w:spacing w:before="0" w:after="0"/>
              <w:rPr>
                <w:b/>
                <w:sz w:val="24"/>
              </w:rPr>
            </w:pPr>
            <w:r>
              <w:rPr>
                <w:b/>
                <w:sz w:val="24"/>
              </w:rPr>
              <w:t>BitsyXb</w:t>
            </w:r>
          </w:p>
        </w:tc>
      </w:tr>
      <w:tr w:rsidR="003F1D68" w:rsidTr="00456C29">
        <w:tc>
          <w:tcPr>
            <w:tcW w:w="4608" w:type="dxa"/>
            <w:tcBorders>
              <w:top w:val="single" w:sz="4" w:space="0" w:color="auto"/>
              <w:left w:val="single" w:sz="4" w:space="0" w:color="auto"/>
              <w:bottom w:val="single" w:sz="4" w:space="0" w:color="auto"/>
              <w:right w:val="single" w:sz="4" w:space="0" w:color="auto"/>
            </w:tcBorders>
            <w:shd w:val="clear" w:color="auto" w:fill="FFFFFF"/>
          </w:tcPr>
          <w:p w:rsidR="003F1D68" w:rsidRPr="00A51ADB" w:rsidRDefault="003F1D68" w:rsidP="00CF1D27">
            <w:pPr>
              <w:tabs>
                <w:tab w:val="left" w:pos="450"/>
              </w:tabs>
              <w:spacing w:before="0" w:after="0"/>
              <w:ind w:left="72"/>
              <w:rPr>
                <w:u w:val="single"/>
              </w:rPr>
            </w:pPr>
            <w:r w:rsidRPr="00A51ADB">
              <w:rPr>
                <w:u w:val="single"/>
              </w:rPr>
              <w:t>Disable the SSP Clock</w:t>
            </w:r>
          </w:p>
          <w:p w:rsidR="003F1D68" w:rsidRDefault="003F1D68" w:rsidP="00CF1D27">
            <w:pPr>
              <w:tabs>
                <w:tab w:val="left" w:pos="450"/>
              </w:tabs>
              <w:spacing w:before="0" w:after="0"/>
              <w:ind w:left="72"/>
              <w:rPr>
                <w:rFonts w:ascii="Arial" w:hAnsi="Arial" w:cs="Arial"/>
                <w:b/>
                <w:bCs/>
                <w:color w:val="0000FF"/>
                <w:sz w:val="16"/>
                <w:szCs w:val="16"/>
              </w:rPr>
            </w:pPr>
            <w:r>
              <w:t xml:space="preserve">CKEN: </w:t>
            </w:r>
            <w:r>
              <w:rPr>
                <w:rFonts w:ascii="Arial" w:hAnsi="Arial" w:cs="Arial"/>
                <w:b/>
                <w:bCs/>
                <w:color w:val="0000FF"/>
                <w:sz w:val="16"/>
                <w:szCs w:val="16"/>
              </w:rPr>
              <w:t>0x4130_0004</w:t>
            </w:r>
          </w:p>
          <w:p w:rsidR="00E46764" w:rsidRDefault="00E46764" w:rsidP="00CF1D27">
            <w:pPr>
              <w:tabs>
                <w:tab w:val="left" w:pos="450"/>
              </w:tabs>
              <w:spacing w:before="0" w:after="0"/>
              <w:ind w:left="72"/>
            </w:pPr>
            <w:r>
              <w:t>Clear CKEN9</w:t>
            </w:r>
          </w:p>
          <w:p w:rsidR="00E46764" w:rsidRPr="009235B4" w:rsidRDefault="00E46764" w:rsidP="00E46764">
            <w:pPr>
              <w:tabs>
                <w:tab w:val="left" w:pos="450"/>
              </w:tabs>
              <w:spacing w:before="0" w:after="0"/>
            </w:pPr>
          </w:p>
        </w:tc>
        <w:tc>
          <w:tcPr>
            <w:tcW w:w="4950" w:type="dxa"/>
            <w:tcBorders>
              <w:top w:val="single" w:sz="4" w:space="0" w:color="auto"/>
              <w:left w:val="single" w:sz="4" w:space="0" w:color="auto"/>
              <w:bottom w:val="single" w:sz="4" w:space="0" w:color="auto"/>
              <w:right w:val="single" w:sz="4" w:space="0" w:color="auto"/>
            </w:tcBorders>
            <w:shd w:val="clear" w:color="auto" w:fill="FFFFFF"/>
          </w:tcPr>
          <w:p w:rsidR="003F1D68" w:rsidRPr="00A51ADB" w:rsidRDefault="003F1D68" w:rsidP="003F1D68">
            <w:pPr>
              <w:tabs>
                <w:tab w:val="left" w:pos="450"/>
              </w:tabs>
              <w:spacing w:before="0" w:after="0"/>
              <w:ind w:left="72"/>
              <w:rPr>
                <w:u w:val="single"/>
              </w:rPr>
            </w:pPr>
            <w:r w:rsidRPr="00A51ADB">
              <w:rPr>
                <w:u w:val="single"/>
              </w:rPr>
              <w:t>Disable the SSP Clock</w:t>
            </w:r>
          </w:p>
          <w:p w:rsidR="003F1D68" w:rsidRDefault="003F1D68" w:rsidP="003F1D68">
            <w:pPr>
              <w:tabs>
                <w:tab w:val="left" w:pos="450"/>
              </w:tabs>
              <w:spacing w:before="0" w:after="0"/>
              <w:ind w:left="72"/>
            </w:pPr>
            <w:r>
              <w:t xml:space="preserve">CKEN: </w:t>
            </w:r>
            <w:r>
              <w:rPr>
                <w:rFonts w:ascii="Arial,Bold" w:hAnsi="Arial,Bold" w:cs="Arial,Bold"/>
                <w:b/>
                <w:bCs/>
                <w:color w:val="0000FF"/>
                <w:sz w:val="16"/>
                <w:szCs w:val="16"/>
              </w:rPr>
              <w:t>0x4130_0004</w:t>
            </w:r>
          </w:p>
          <w:p w:rsidR="003F1D68" w:rsidRDefault="003F1D68" w:rsidP="00CF1D27">
            <w:pPr>
              <w:tabs>
                <w:tab w:val="left" w:pos="450"/>
              </w:tabs>
              <w:spacing w:before="0" w:after="0"/>
              <w:ind w:left="72"/>
            </w:pPr>
            <w:r>
              <w:t>Clear CKEN4</w:t>
            </w:r>
          </w:p>
          <w:p w:rsidR="00FC0392" w:rsidRPr="009235B4" w:rsidRDefault="00FC0392" w:rsidP="00CF1D27">
            <w:pPr>
              <w:tabs>
                <w:tab w:val="left" w:pos="450"/>
              </w:tabs>
              <w:spacing w:before="0" w:after="0"/>
              <w:ind w:left="72"/>
            </w:pPr>
            <w:r>
              <w:t>p.3-97</w:t>
            </w:r>
          </w:p>
        </w:tc>
      </w:tr>
      <w:tr w:rsidR="00AD1555" w:rsidTr="00456C29">
        <w:tc>
          <w:tcPr>
            <w:tcW w:w="4608" w:type="dxa"/>
            <w:tcBorders>
              <w:top w:val="single" w:sz="4" w:space="0" w:color="auto"/>
              <w:left w:val="single" w:sz="4" w:space="0" w:color="auto"/>
              <w:bottom w:val="single" w:sz="4" w:space="0" w:color="auto"/>
              <w:right w:val="single" w:sz="4" w:space="0" w:color="auto"/>
            </w:tcBorders>
            <w:shd w:val="clear" w:color="auto" w:fill="FFFFFF"/>
          </w:tcPr>
          <w:p w:rsidR="00AD1555" w:rsidRPr="00A51ADB" w:rsidRDefault="00AD1555" w:rsidP="00CF1D27">
            <w:pPr>
              <w:tabs>
                <w:tab w:val="left" w:pos="450"/>
              </w:tabs>
              <w:spacing w:before="0" w:after="0"/>
              <w:ind w:left="72"/>
              <w:rPr>
                <w:u w:val="single"/>
              </w:rPr>
            </w:pPr>
            <w:r w:rsidRPr="00A51ADB">
              <w:rPr>
                <w:u w:val="single"/>
              </w:rPr>
              <w:t>Set pin direction on GPIO 81-84</w:t>
            </w:r>
          </w:p>
          <w:p w:rsidR="00AD1555" w:rsidRDefault="00AD1555" w:rsidP="00CF1D27">
            <w:pPr>
              <w:tabs>
                <w:tab w:val="left" w:pos="450"/>
              </w:tabs>
              <w:spacing w:before="0" w:after="0"/>
              <w:ind w:left="72"/>
            </w:pPr>
            <w:r>
              <w:t xml:space="preserve">GPDR2: </w:t>
            </w:r>
            <w:r>
              <w:rPr>
                <w:rFonts w:ascii="Arial" w:hAnsi="Arial" w:cs="Arial"/>
                <w:b/>
                <w:bCs/>
                <w:color w:val="0000FF"/>
                <w:sz w:val="16"/>
                <w:szCs w:val="16"/>
              </w:rPr>
              <w:t>0x40E0_0014</w:t>
            </w:r>
          </w:p>
          <w:p w:rsidR="00AD1555" w:rsidRDefault="00AD1555" w:rsidP="00CF1D27">
            <w:pPr>
              <w:tabs>
                <w:tab w:val="left" w:pos="450"/>
              </w:tabs>
              <w:spacing w:before="0" w:after="0"/>
              <w:ind w:left="72"/>
            </w:pPr>
            <w:r>
              <w:t>Clear PD84</w:t>
            </w:r>
          </w:p>
          <w:p w:rsidR="00AD1555" w:rsidRDefault="00AD1555" w:rsidP="00CF1D27">
            <w:pPr>
              <w:tabs>
                <w:tab w:val="left" w:pos="450"/>
              </w:tabs>
              <w:spacing w:before="0" w:after="0"/>
              <w:ind w:left="72"/>
            </w:pPr>
            <w:r>
              <w:t>Set PD81-83</w:t>
            </w:r>
          </w:p>
          <w:p w:rsidR="00A51ADB" w:rsidRPr="009235B4" w:rsidRDefault="00A51ADB" w:rsidP="00CF1D27">
            <w:pPr>
              <w:tabs>
                <w:tab w:val="left" w:pos="450"/>
              </w:tabs>
              <w:spacing w:before="0" w:after="0"/>
              <w:ind w:left="72"/>
            </w:pPr>
          </w:p>
        </w:tc>
        <w:tc>
          <w:tcPr>
            <w:tcW w:w="4950" w:type="dxa"/>
            <w:tcBorders>
              <w:top w:val="single" w:sz="4" w:space="0" w:color="auto"/>
              <w:left w:val="single" w:sz="4" w:space="0" w:color="auto"/>
              <w:bottom w:val="single" w:sz="4" w:space="0" w:color="auto"/>
              <w:right w:val="single" w:sz="4" w:space="0" w:color="auto"/>
            </w:tcBorders>
            <w:shd w:val="clear" w:color="auto" w:fill="FFFFFF"/>
          </w:tcPr>
          <w:p w:rsidR="00AD1555" w:rsidRPr="00A51ADB" w:rsidRDefault="00AD1555" w:rsidP="00CF1D27">
            <w:pPr>
              <w:tabs>
                <w:tab w:val="left" w:pos="450"/>
              </w:tabs>
              <w:spacing w:before="0" w:after="0"/>
              <w:ind w:left="72"/>
              <w:rPr>
                <w:u w:val="single"/>
              </w:rPr>
            </w:pPr>
            <w:r w:rsidRPr="00A51ADB">
              <w:rPr>
                <w:u w:val="single"/>
              </w:rPr>
              <w:t>Set pin direction on GPIO 81-84</w:t>
            </w:r>
          </w:p>
          <w:p w:rsidR="00AD1555" w:rsidRDefault="00AD1555" w:rsidP="00CF1D27">
            <w:pPr>
              <w:tabs>
                <w:tab w:val="left" w:pos="450"/>
              </w:tabs>
              <w:spacing w:before="0" w:after="0"/>
              <w:ind w:left="72"/>
            </w:pPr>
            <w:r>
              <w:t xml:space="preserve">GPDR2: </w:t>
            </w:r>
            <w:r>
              <w:rPr>
                <w:rFonts w:ascii="Arial" w:hAnsi="Arial" w:cs="Arial"/>
                <w:b/>
                <w:bCs/>
                <w:color w:val="0000FF"/>
                <w:sz w:val="16"/>
                <w:szCs w:val="16"/>
              </w:rPr>
              <w:t>0x40E0_0014</w:t>
            </w:r>
          </w:p>
          <w:p w:rsidR="00AD1555" w:rsidRDefault="00AD1555" w:rsidP="00CF1D27">
            <w:pPr>
              <w:tabs>
                <w:tab w:val="left" w:pos="450"/>
              </w:tabs>
              <w:spacing w:before="0" w:after="0"/>
              <w:ind w:left="72"/>
            </w:pPr>
            <w:r>
              <w:t>Clear PD82</w:t>
            </w:r>
          </w:p>
          <w:p w:rsidR="00AD1555" w:rsidRDefault="00AD1555" w:rsidP="00AD1555">
            <w:pPr>
              <w:tabs>
                <w:tab w:val="left" w:pos="450"/>
              </w:tabs>
              <w:spacing w:before="0" w:after="0"/>
              <w:ind w:left="72"/>
            </w:pPr>
            <w:r>
              <w:t>Set PD81,83,84</w:t>
            </w:r>
          </w:p>
          <w:p w:rsidR="00F11F7E" w:rsidRPr="009235B4" w:rsidRDefault="00F11F7E" w:rsidP="00AD1555">
            <w:pPr>
              <w:tabs>
                <w:tab w:val="left" w:pos="450"/>
              </w:tabs>
              <w:spacing w:before="0" w:after="0"/>
              <w:ind w:left="72"/>
            </w:pPr>
            <w:r>
              <w:t>p.24-13</w:t>
            </w:r>
          </w:p>
        </w:tc>
      </w:tr>
      <w:tr w:rsidR="00C7113D" w:rsidTr="00456C29">
        <w:tc>
          <w:tcPr>
            <w:tcW w:w="4608" w:type="dxa"/>
            <w:tcBorders>
              <w:top w:val="single" w:sz="4" w:space="0" w:color="auto"/>
              <w:left w:val="single" w:sz="4" w:space="0" w:color="auto"/>
              <w:bottom w:val="single" w:sz="4" w:space="0" w:color="auto"/>
              <w:right w:val="single" w:sz="4" w:space="0" w:color="auto"/>
            </w:tcBorders>
            <w:shd w:val="clear" w:color="auto" w:fill="FFFFFF"/>
          </w:tcPr>
          <w:p w:rsidR="00C7113D" w:rsidRDefault="00C7113D" w:rsidP="00CF1D27">
            <w:pPr>
              <w:tabs>
                <w:tab w:val="left" w:pos="450"/>
              </w:tabs>
              <w:spacing w:before="0" w:after="0"/>
              <w:ind w:left="72"/>
            </w:pPr>
            <w:r>
              <w:rPr>
                <w:u w:val="single"/>
              </w:rPr>
              <w:t>Set the Alternate Function to 1</w:t>
            </w:r>
          </w:p>
          <w:p w:rsidR="00C7113D" w:rsidRDefault="00C7113D" w:rsidP="00CF1D27">
            <w:pPr>
              <w:tabs>
                <w:tab w:val="left" w:pos="450"/>
              </w:tabs>
              <w:spacing w:before="0" w:after="0"/>
              <w:ind w:left="72"/>
            </w:pPr>
            <w:r>
              <w:t xml:space="preserve">GAFR2_U: </w:t>
            </w:r>
            <w:r>
              <w:rPr>
                <w:rFonts w:ascii="Arial" w:hAnsi="Arial" w:cs="Arial"/>
                <w:b/>
                <w:bCs/>
                <w:color w:val="0000FF"/>
                <w:sz w:val="16"/>
                <w:szCs w:val="16"/>
              </w:rPr>
              <w:t>0x40E0_0068</w:t>
            </w:r>
          </w:p>
          <w:p w:rsidR="00C7113D" w:rsidRDefault="00C7113D" w:rsidP="00A51ADB">
            <w:pPr>
              <w:tabs>
                <w:tab w:val="left" w:pos="450"/>
              </w:tabs>
              <w:spacing w:before="0" w:after="0"/>
              <w:ind w:left="72"/>
            </w:pPr>
            <w:r>
              <w:t>GP81,82,83 -&gt; 0x01</w:t>
            </w:r>
          </w:p>
          <w:p w:rsidR="00C7113D" w:rsidRDefault="00C7113D" w:rsidP="00A51ADB">
            <w:pPr>
              <w:tabs>
                <w:tab w:val="left" w:pos="450"/>
              </w:tabs>
              <w:spacing w:before="0" w:after="0"/>
              <w:ind w:left="72"/>
            </w:pPr>
            <w:r>
              <w:t>GP84 -&gt; 0x10</w:t>
            </w:r>
          </w:p>
          <w:p w:rsidR="00C7113D" w:rsidRPr="00A51ADB" w:rsidRDefault="00C7113D" w:rsidP="00A51ADB">
            <w:pPr>
              <w:tabs>
                <w:tab w:val="left" w:pos="450"/>
              </w:tabs>
              <w:spacing w:before="0" w:after="0"/>
              <w:ind w:left="72"/>
            </w:pPr>
            <w:r>
              <w:lastRenderedPageBreak/>
              <w:t xml:space="preserve"> </w:t>
            </w:r>
          </w:p>
        </w:tc>
        <w:tc>
          <w:tcPr>
            <w:tcW w:w="4950" w:type="dxa"/>
            <w:tcBorders>
              <w:top w:val="single" w:sz="4" w:space="0" w:color="auto"/>
              <w:left w:val="single" w:sz="4" w:space="0" w:color="auto"/>
              <w:bottom w:val="single" w:sz="4" w:space="0" w:color="auto"/>
              <w:right w:val="single" w:sz="4" w:space="0" w:color="auto"/>
            </w:tcBorders>
            <w:shd w:val="clear" w:color="auto" w:fill="FFFFFF"/>
          </w:tcPr>
          <w:p w:rsidR="00C7113D" w:rsidRDefault="00C7113D" w:rsidP="00CF1D27">
            <w:pPr>
              <w:tabs>
                <w:tab w:val="left" w:pos="450"/>
              </w:tabs>
              <w:spacing w:before="0" w:after="0"/>
              <w:ind w:left="72"/>
            </w:pPr>
            <w:r>
              <w:rPr>
                <w:u w:val="single"/>
              </w:rPr>
              <w:lastRenderedPageBreak/>
              <w:t xml:space="preserve">Set the </w:t>
            </w:r>
            <w:r w:rsidR="00226B4C">
              <w:rPr>
                <w:u w:val="single"/>
              </w:rPr>
              <w:t xml:space="preserve">GPIO </w:t>
            </w:r>
            <w:r>
              <w:rPr>
                <w:u w:val="single"/>
              </w:rPr>
              <w:t>Alternate Function to 1</w:t>
            </w:r>
          </w:p>
          <w:p w:rsidR="00C7113D" w:rsidRDefault="00C7113D" w:rsidP="00CF1D27">
            <w:pPr>
              <w:tabs>
                <w:tab w:val="left" w:pos="450"/>
              </w:tabs>
              <w:spacing w:before="0" w:after="0"/>
              <w:ind w:left="72"/>
            </w:pPr>
            <w:r>
              <w:t xml:space="preserve">GAFR2_U: </w:t>
            </w:r>
            <w:r>
              <w:rPr>
                <w:rFonts w:ascii="Arial" w:hAnsi="Arial" w:cs="Arial"/>
                <w:b/>
                <w:bCs/>
                <w:color w:val="0000FF"/>
                <w:sz w:val="16"/>
                <w:szCs w:val="16"/>
              </w:rPr>
              <w:t>0x40E0_0068</w:t>
            </w:r>
          </w:p>
          <w:p w:rsidR="00C7113D" w:rsidRDefault="00F11F7E" w:rsidP="00CF1D27">
            <w:pPr>
              <w:tabs>
                <w:tab w:val="left" w:pos="450"/>
              </w:tabs>
              <w:spacing w:before="0" w:after="0"/>
              <w:ind w:left="72"/>
            </w:pPr>
            <w:r>
              <w:t>AF</w:t>
            </w:r>
            <w:r w:rsidR="00C7113D">
              <w:t>81,</w:t>
            </w:r>
            <w:r w:rsidR="003550EF">
              <w:t>82,</w:t>
            </w:r>
            <w:r w:rsidR="00C7113D">
              <w:t>83,84 -&gt; 0x01</w:t>
            </w:r>
          </w:p>
          <w:p w:rsidR="00C7113D" w:rsidRPr="00A51ADB" w:rsidRDefault="00F11F7E" w:rsidP="00CF1D27">
            <w:pPr>
              <w:tabs>
                <w:tab w:val="left" w:pos="450"/>
              </w:tabs>
              <w:spacing w:before="0" w:after="0"/>
              <w:ind w:left="72"/>
            </w:pPr>
            <w:r>
              <w:t>p.</w:t>
            </w:r>
            <w:r w:rsidR="003550EF">
              <w:t xml:space="preserve">24-7, </w:t>
            </w:r>
            <w:r>
              <w:t>24-27</w:t>
            </w:r>
          </w:p>
        </w:tc>
      </w:tr>
      <w:tr w:rsidR="00D54F1E" w:rsidTr="00456C29">
        <w:tc>
          <w:tcPr>
            <w:tcW w:w="4608" w:type="dxa"/>
            <w:tcBorders>
              <w:top w:val="single" w:sz="4" w:space="0" w:color="auto"/>
              <w:left w:val="single" w:sz="4" w:space="0" w:color="auto"/>
              <w:bottom w:val="single" w:sz="4" w:space="0" w:color="auto"/>
              <w:right w:val="single" w:sz="4" w:space="0" w:color="auto"/>
            </w:tcBorders>
            <w:shd w:val="clear" w:color="auto" w:fill="FFFFFF"/>
          </w:tcPr>
          <w:p w:rsidR="00D54F1E" w:rsidRDefault="00D54F1E" w:rsidP="00CF1D27">
            <w:pPr>
              <w:tabs>
                <w:tab w:val="left" w:pos="450"/>
              </w:tabs>
              <w:spacing w:before="0" w:after="0"/>
              <w:ind w:left="72"/>
            </w:pPr>
            <w:r>
              <w:rPr>
                <w:u w:val="single"/>
              </w:rPr>
              <w:lastRenderedPageBreak/>
              <w:t>Set clock active only during transfers</w:t>
            </w:r>
          </w:p>
          <w:p w:rsidR="00D54F1E" w:rsidRDefault="00D54F1E" w:rsidP="00CF1D27">
            <w:pPr>
              <w:tabs>
                <w:tab w:val="left" w:pos="450"/>
              </w:tabs>
              <w:spacing w:before="0" w:after="0"/>
              <w:ind w:left="72"/>
              <w:rPr>
                <w:rFonts w:ascii="Courier New" w:hAnsi="Courier New" w:cs="Courier New"/>
                <w:noProof/>
                <w:sz w:val="20"/>
              </w:rPr>
            </w:pPr>
            <w:r>
              <w:t xml:space="preserve">NSSCR1: </w:t>
            </w:r>
            <w:r w:rsidRPr="00D54F1E">
              <w:rPr>
                <w:rFonts w:ascii="Arial" w:hAnsi="Arial" w:cs="Arial"/>
                <w:b/>
                <w:bCs/>
                <w:color w:val="0000FF"/>
                <w:sz w:val="16"/>
                <w:szCs w:val="16"/>
              </w:rPr>
              <w:t>0x41400004</w:t>
            </w:r>
          </w:p>
          <w:p w:rsidR="00D54F1E" w:rsidRDefault="00D54F1E" w:rsidP="00CF1D27">
            <w:pPr>
              <w:tabs>
                <w:tab w:val="left" w:pos="450"/>
              </w:tabs>
              <w:spacing w:before="0" w:after="0"/>
              <w:ind w:left="72"/>
            </w:pPr>
            <w:r>
              <w:t>Set bit 28</w:t>
            </w:r>
          </w:p>
          <w:p w:rsidR="00D54F1E" w:rsidRDefault="00D54F1E" w:rsidP="00CF1D27">
            <w:pPr>
              <w:tabs>
                <w:tab w:val="left" w:pos="450"/>
              </w:tabs>
              <w:spacing w:before="0" w:after="0"/>
              <w:ind w:left="72"/>
            </w:pPr>
          </w:p>
          <w:p w:rsidR="00A21FA8" w:rsidRPr="00BA7DCC" w:rsidRDefault="00A21FA8" w:rsidP="00CF1D27">
            <w:pPr>
              <w:tabs>
                <w:tab w:val="left" w:pos="450"/>
              </w:tabs>
              <w:spacing w:before="0" w:after="0"/>
              <w:ind w:left="72"/>
            </w:pPr>
            <w:r>
              <w:t>Not documented correctly in PXA255 doc</w:t>
            </w:r>
          </w:p>
        </w:tc>
        <w:tc>
          <w:tcPr>
            <w:tcW w:w="4950" w:type="dxa"/>
            <w:tcBorders>
              <w:top w:val="single" w:sz="4" w:space="0" w:color="auto"/>
              <w:left w:val="single" w:sz="4" w:space="0" w:color="auto"/>
              <w:bottom w:val="single" w:sz="4" w:space="0" w:color="auto"/>
              <w:right w:val="single" w:sz="4" w:space="0" w:color="auto"/>
            </w:tcBorders>
            <w:shd w:val="clear" w:color="auto" w:fill="FFFFFF"/>
          </w:tcPr>
          <w:p w:rsidR="00D54F1E" w:rsidRDefault="00D54F1E" w:rsidP="00CF1D27">
            <w:pPr>
              <w:tabs>
                <w:tab w:val="left" w:pos="450"/>
              </w:tabs>
              <w:spacing w:before="0" w:after="0"/>
              <w:ind w:left="72"/>
            </w:pPr>
            <w:r>
              <w:rPr>
                <w:u w:val="single"/>
              </w:rPr>
              <w:t>Set clock active only during transfers</w:t>
            </w:r>
          </w:p>
          <w:p w:rsidR="00D54F1E" w:rsidRDefault="00D54F1E" w:rsidP="00CF1D27">
            <w:pPr>
              <w:tabs>
                <w:tab w:val="left" w:pos="450"/>
              </w:tabs>
              <w:spacing w:before="0" w:after="0"/>
              <w:ind w:left="72"/>
              <w:rPr>
                <w:rFonts w:ascii="Courier New" w:hAnsi="Courier New" w:cs="Courier New"/>
                <w:noProof/>
                <w:sz w:val="20"/>
              </w:rPr>
            </w:pPr>
            <w:r>
              <w:t>SSCR1</w:t>
            </w:r>
            <w:r w:rsidR="00A21FA8">
              <w:t>_3</w:t>
            </w:r>
            <w:r>
              <w:t xml:space="preserve">: </w:t>
            </w:r>
            <w:r w:rsidRPr="00D54F1E">
              <w:rPr>
                <w:rFonts w:ascii="Arial" w:hAnsi="Arial" w:cs="Arial"/>
                <w:b/>
                <w:bCs/>
                <w:color w:val="0000FF"/>
                <w:sz w:val="16"/>
                <w:szCs w:val="16"/>
              </w:rPr>
              <w:t>0x41</w:t>
            </w:r>
            <w:r w:rsidR="00456C29">
              <w:rPr>
                <w:rFonts w:ascii="Arial" w:hAnsi="Arial" w:cs="Arial"/>
                <w:b/>
                <w:bCs/>
                <w:color w:val="0000FF"/>
                <w:sz w:val="16"/>
                <w:szCs w:val="16"/>
              </w:rPr>
              <w:t>9</w:t>
            </w:r>
            <w:r w:rsidRPr="00D54F1E">
              <w:rPr>
                <w:rFonts w:ascii="Arial" w:hAnsi="Arial" w:cs="Arial"/>
                <w:b/>
                <w:bCs/>
                <w:color w:val="0000FF"/>
                <w:sz w:val="16"/>
                <w:szCs w:val="16"/>
              </w:rPr>
              <w:t>00004</w:t>
            </w:r>
          </w:p>
          <w:p w:rsidR="00D54F1E" w:rsidRDefault="00D54F1E" w:rsidP="00CF1D27">
            <w:pPr>
              <w:tabs>
                <w:tab w:val="left" w:pos="450"/>
              </w:tabs>
              <w:spacing w:before="0" w:after="0"/>
              <w:ind w:left="72"/>
            </w:pPr>
            <w:r>
              <w:t>Set bit 28</w:t>
            </w:r>
          </w:p>
          <w:p w:rsidR="00A21FA8" w:rsidRDefault="00A21FA8" w:rsidP="00CF1D27">
            <w:pPr>
              <w:tabs>
                <w:tab w:val="left" w:pos="450"/>
              </w:tabs>
              <w:spacing w:before="0" w:after="0"/>
              <w:ind w:left="72"/>
            </w:pPr>
            <w:r>
              <w:t>(This is probably ignored because we are in master mode)</w:t>
            </w:r>
          </w:p>
          <w:p w:rsidR="00D54F1E" w:rsidRPr="00BA7DCC" w:rsidRDefault="00A21FA8" w:rsidP="00CF1D27">
            <w:pPr>
              <w:tabs>
                <w:tab w:val="left" w:pos="450"/>
              </w:tabs>
              <w:spacing w:before="0" w:after="0"/>
              <w:ind w:left="72"/>
            </w:pPr>
            <w:r>
              <w:t>p.8-30</w:t>
            </w:r>
          </w:p>
        </w:tc>
      </w:tr>
      <w:tr w:rsidR="00456C29" w:rsidTr="00456C29">
        <w:tc>
          <w:tcPr>
            <w:tcW w:w="4608" w:type="dxa"/>
            <w:tcBorders>
              <w:top w:val="single" w:sz="4" w:space="0" w:color="auto"/>
              <w:left w:val="single" w:sz="4" w:space="0" w:color="auto"/>
              <w:bottom w:val="single" w:sz="4" w:space="0" w:color="auto"/>
              <w:right w:val="single" w:sz="4" w:space="0" w:color="auto"/>
            </w:tcBorders>
            <w:shd w:val="clear" w:color="auto" w:fill="FFFFFF"/>
          </w:tcPr>
          <w:p w:rsidR="00456C29" w:rsidRDefault="00456C29" w:rsidP="00CF1D27">
            <w:pPr>
              <w:tabs>
                <w:tab w:val="left" w:pos="450"/>
              </w:tabs>
              <w:spacing w:before="0" w:after="0"/>
              <w:ind w:left="72"/>
            </w:pPr>
            <w:r>
              <w:rPr>
                <w:u w:val="single"/>
              </w:rPr>
              <w:t>Set for 8-bit data+SPI+Serial Clock Rate+Enable SSP</w:t>
            </w:r>
          </w:p>
          <w:p w:rsidR="00456C29" w:rsidRDefault="00456C29" w:rsidP="00CF1D27">
            <w:pPr>
              <w:tabs>
                <w:tab w:val="left" w:pos="450"/>
              </w:tabs>
              <w:spacing w:before="0" w:after="0"/>
              <w:ind w:left="72"/>
              <w:rPr>
                <w:rFonts w:ascii="Arial" w:hAnsi="Arial" w:cs="Arial"/>
                <w:b/>
                <w:bCs/>
                <w:color w:val="0000FF"/>
                <w:sz w:val="16"/>
                <w:szCs w:val="16"/>
              </w:rPr>
            </w:pPr>
            <w:r>
              <w:t xml:space="preserve">SSCR0: </w:t>
            </w:r>
            <w:r>
              <w:rPr>
                <w:rFonts w:ascii="Arial" w:hAnsi="Arial" w:cs="Arial"/>
                <w:b/>
                <w:bCs/>
                <w:color w:val="0000FF"/>
                <w:sz w:val="16"/>
                <w:szCs w:val="16"/>
              </w:rPr>
              <w:t>0x4100_0000</w:t>
            </w:r>
          </w:p>
          <w:p w:rsidR="00456C29" w:rsidRDefault="00456C29" w:rsidP="00CF1D27">
            <w:pPr>
              <w:tabs>
                <w:tab w:val="left" w:pos="450"/>
              </w:tabs>
              <w:spacing w:before="0" w:after="0"/>
              <w:ind w:left="72"/>
            </w:pPr>
            <w:r>
              <w:t>DSS (bits3:0): 0x0111</w:t>
            </w:r>
          </w:p>
          <w:p w:rsidR="00456C29" w:rsidRDefault="00456C29" w:rsidP="00CF1D27">
            <w:pPr>
              <w:tabs>
                <w:tab w:val="left" w:pos="450"/>
              </w:tabs>
              <w:spacing w:before="0" w:after="0"/>
              <w:ind w:left="72"/>
            </w:pPr>
            <w:r>
              <w:t>FRF (bits5:4): 0x00</w:t>
            </w:r>
          </w:p>
          <w:p w:rsidR="00456C29" w:rsidRDefault="00456C29" w:rsidP="00456C29">
            <w:pPr>
              <w:tabs>
                <w:tab w:val="left" w:pos="450"/>
              </w:tabs>
              <w:spacing w:before="0" w:after="0"/>
              <w:ind w:left="72"/>
            </w:pPr>
            <w:r>
              <w:t>SSE: (bit7): 1</w:t>
            </w:r>
          </w:p>
          <w:p w:rsidR="00456C29" w:rsidRDefault="00456C29" w:rsidP="00CF1D27">
            <w:pPr>
              <w:tabs>
                <w:tab w:val="left" w:pos="450"/>
              </w:tabs>
              <w:spacing w:before="0" w:after="0"/>
              <w:ind w:left="72"/>
            </w:pPr>
            <w:r>
              <w:t xml:space="preserve">SCR (bits15:8): </w:t>
            </w:r>
            <w:r w:rsidRPr="00AC17AC">
              <w:t>0x367</w:t>
            </w:r>
            <w:r>
              <w:t xml:space="preserve"> (10KHz)</w:t>
            </w:r>
          </w:p>
          <w:p w:rsidR="00456C29" w:rsidRDefault="00456C29" w:rsidP="00CF1D27">
            <w:pPr>
              <w:tabs>
                <w:tab w:val="left" w:pos="450"/>
              </w:tabs>
              <w:spacing w:before="0" w:after="0"/>
              <w:ind w:left="72"/>
            </w:pPr>
            <w:r>
              <w:t>EDSS (bit20): 0x1</w:t>
            </w:r>
          </w:p>
          <w:p w:rsidR="00456C29" w:rsidRDefault="00456C29" w:rsidP="00CF1D27">
            <w:pPr>
              <w:tabs>
                <w:tab w:val="left" w:pos="450"/>
              </w:tabs>
              <w:spacing w:before="0" w:after="0"/>
              <w:ind w:left="72"/>
            </w:pPr>
          </w:p>
          <w:p w:rsidR="00456C29" w:rsidRDefault="00456C29" w:rsidP="00CF1D27">
            <w:pPr>
              <w:tabs>
                <w:tab w:val="left" w:pos="450"/>
              </w:tabs>
              <w:spacing w:before="0" w:after="0"/>
              <w:ind w:left="72"/>
            </w:pPr>
            <w:r>
              <w:t>Possible bad documentation – no bit 20 in doc.</w:t>
            </w:r>
          </w:p>
          <w:p w:rsidR="00456C29" w:rsidRPr="00E931BD" w:rsidRDefault="001F3397" w:rsidP="00CF1D27">
            <w:pPr>
              <w:tabs>
                <w:tab w:val="left" w:pos="450"/>
              </w:tabs>
              <w:spacing w:before="0" w:after="0"/>
              <w:ind w:left="72"/>
            </w:pPr>
            <w:r>
              <w:t>p.8-9</w:t>
            </w:r>
          </w:p>
        </w:tc>
        <w:tc>
          <w:tcPr>
            <w:tcW w:w="4950" w:type="dxa"/>
            <w:tcBorders>
              <w:top w:val="single" w:sz="4" w:space="0" w:color="auto"/>
              <w:left w:val="single" w:sz="4" w:space="0" w:color="auto"/>
              <w:bottom w:val="single" w:sz="4" w:space="0" w:color="auto"/>
              <w:right w:val="single" w:sz="4" w:space="0" w:color="auto"/>
            </w:tcBorders>
            <w:shd w:val="clear" w:color="auto" w:fill="FFFFFF"/>
          </w:tcPr>
          <w:p w:rsidR="00456C29" w:rsidRDefault="00456C29" w:rsidP="00CF1D27">
            <w:pPr>
              <w:tabs>
                <w:tab w:val="left" w:pos="450"/>
              </w:tabs>
              <w:spacing w:before="0" w:after="0"/>
              <w:ind w:left="72"/>
            </w:pPr>
            <w:r>
              <w:rPr>
                <w:u w:val="single"/>
              </w:rPr>
              <w:t>Set for 8-bit data+SPI+Serial Clock Rate+Enable SSP</w:t>
            </w:r>
          </w:p>
          <w:p w:rsidR="00456C29" w:rsidRDefault="00456C29" w:rsidP="00CF1D27">
            <w:pPr>
              <w:tabs>
                <w:tab w:val="left" w:pos="450"/>
              </w:tabs>
              <w:spacing w:before="0" w:after="0"/>
              <w:ind w:left="72"/>
              <w:rPr>
                <w:rFonts w:ascii="Arial" w:hAnsi="Arial" w:cs="Arial"/>
                <w:b/>
                <w:bCs/>
                <w:color w:val="0000FF"/>
                <w:sz w:val="16"/>
                <w:szCs w:val="16"/>
              </w:rPr>
            </w:pPr>
            <w:r>
              <w:t xml:space="preserve">SSCR0_3: </w:t>
            </w:r>
            <w:r>
              <w:rPr>
                <w:rFonts w:ascii="Arial" w:hAnsi="Arial" w:cs="Arial"/>
                <w:b/>
                <w:bCs/>
                <w:color w:val="0000FF"/>
                <w:sz w:val="16"/>
                <w:szCs w:val="16"/>
              </w:rPr>
              <w:t>0x4190_0000</w:t>
            </w:r>
          </w:p>
          <w:p w:rsidR="00456C29" w:rsidRDefault="00456C29" w:rsidP="00CF1D27">
            <w:pPr>
              <w:tabs>
                <w:tab w:val="left" w:pos="450"/>
              </w:tabs>
              <w:spacing w:before="0" w:after="0"/>
              <w:ind w:left="72"/>
            </w:pPr>
            <w:r>
              <w:t>DSS (bits3:0): 0x0111</w:t>
            </w:r>
          </w:p>
          <w:p w:rsidR="00456C29" w:rsidRDefault="00456C29" w:rsidP="00CF1D27">
            <w:pPr>
              <w:tabs>
                <w:tab w:val="left" w:pos="450"/>
              </w:tabs>
              <w:spacing w:before="0" w:after="0"/>
              <w:ind w:left="72"/>
            </w:pPr>
            <w:r>
              <w:t>FRF (bits5:4): 0x00</w:t>
            </w:r>
          </w:p>
          <w:p w:rsidR="00456C29" w:rsidRDefault="00456C29" w:rsidP="00456C29">
            <w:pPr>
              <w:tabs>
                <w:tab w:val="left" w:pos="450"/>
              </w:tabs>
              <w:spacing w:before="0" w:after="0"/>
              <w:ind w:left="72"/>
            </w:pPr>
            <w:r>
              <w:t>SSE: (bit7): 1</w:t>
            </w:r>
          </w:p>
          <w:p w:rsidR="00456C29" w:rsidRDefault="00456C29" w:rsidP="00CF1D27">
            <w:pPr>
              <w:tabs>
                <w:tab w:val="left" w:pos="450"/>
              </w:tabs>
              <w:spacing w:before="0" w:after="0"/>
              <w:ind w:left="72"/>
            </w:pPr>
            <w:r>
              <w:t xml:space="preserve">SCR (bits19:8): </w:t>
            </w:r>
            <w:r w:rsidRPr="00AC17AC">
              <w:t>0x367</w:t>
            </w:r>
            <w:r>
              <w:t xml:space="preserve"> (10KHz)</w:t>
            </w:r>
          </w:p>
          <w:p w:rsidR="00456C29" w:rsidRDefault="00456C29" w:rsidP="00CF1D27">
            <w:pPr>
              <w:tabs>
                <w:tab w:val="left" w:pos="450"/>
              </w:tabs>
              <w:spacing w:before="0" w:after="0"/>
              <w:ind w:left="72"/>
            </w:pPr>
            <w:r>
              <w:t>EDSS (bit20): 0x1</w:t>
            </w:r>
          </w:p>
          <w:p w:rsidR="00456C29" w:rsidRDefault="00456C29" w:rsidP="00456C29">
            <w:pPr>
              <w:tabs>
                <w:tab w:val="left" w:pos="450"/>
              </w:tabs>
              <w:spacing w:before="0" w:after="0"/>
              <w:ind w:left="72"/>
            </w:pPr>
          </w:p>
          <w:p w:rsidR="00810B14" w:rsidRPr="00E931BD" w:rsidRDefault="001F3397" w:rsidP="00456C29">
            <w:pPr>
              <w:tabs>
                <w:tab w:val="left" w:pos="450"/>
              </w:tabs>
              <w:spacing w:before="0" w:after="0"/>
              <w:ind w:left="72"/>
            </w:pPr>
            <w:r>
              <w:t>p</w:t>
            </w:r>
            <w:r w:rsidR="00810B14">
              <w:t>p.8-25:28</w:t>
            </w:r>
          </w:p>
        </w:tc>
      </w:tr>
      <w:tr w:rsidR="001F3397" w:rsidTr="00CF1D27">
        <w:tc>
          <w:tcPr>
            <w:tcW w:w="4608" w:type="dxa"/>
            <w:tcBorders>
              <w:top w:val="single" w:sz="4" w:space="0" w:color="auto"/>
              <w:left w:val="single" w:sz="4" w:space="0" w:color="auto"/>
              <w:bottom w:val="single" w:sz="4" w:space="0" w:color="auto"/>
              <w:right w:val="single" w:sz="4" w:space="0" w:color="auto"/>
            </w:tcBorders>
            <w:shd w:val="clear" w:color="auto" w:fill="FFFFFF"/>
          </w:tcPr>
          <w:p w:rsidR="001F3397" w:rsidRPr="00A51ADB" w:rsidRDefault="001F3397" w:rsidP="00CF1D27">
            <w:pPr>
              <w:tabs>
                <w:tab w:val="left" w:pos="450"/>
              </w:tabs>
              <w:spacing w:before="0" w:after="0"/>
              <w:ind w:left="72"/>
              <w:rPr>
                <w:u w:val="single"/>
              </w:rPr>
            </w:pPr>
            <w:r>
              <w:rPr>
                <w:u w:val="single"/>
              </w:rPr>
              <w:t>En</w:t>
            </w:r>
            <w:r w:rsidRPr="00A51ADB">
              <w:rPr>
                <w:u w:val="single"/>
              </w:rPr>
              <w:t>able the SSP Clock</w:t>
            </w:r>
          </w:p>
          <w:p w:rsidR="001F3397" w:rsidRDefault="001F3397" w:rsidP="00CF1D27">
            <w:pPr>
              <w:tabs>
                <w:tab w:val="left" w:pos="450"/>
              </w:tabs>
              <w:spacing w:before="0" w:after="0"/>
              <w:ind w:left="72"/>
              <w:rPr>
                <w:rFonts w:ascii="Arial" w:hAnsi="Arial" w:cs="Arial"/>
                <w:b/>
                <w:bCs/>
                <w:color w:val="0000FF"/>
                <w:sz w:val="16"/>
                <w:szCs w:val="16"/>
              </w:rPr>
            </w:pPr>
            <w:r>
              <w:t xml:space="preserve">CKEN: </w:t>
            </w:r>
            <w:r>
              <w:rPr>
                <w:rFonts w:ascii="Arial" w:hAnsi="Arial" w:cs="Arial"/>
                <w:b/>
                <w:bCs/>
                <w:color w:val="0000FF"/>
                <w:sz w:val="16"/>
                <w:szCs w:val="16"/>
              </w:rPr>
              <w:t>0x4130_0004</w:t>
            </w:r>
          </w:p>
          <w:p w:rsidR="001F3397" w:rsidRDefault="001F3397" w:rsidP="00CF1D27">
            <w:pPr>
              <w:tabs>
                <w:tab w:val="left" w:pos="450"/>
              </w:tabs>
              <w:spacing w:before="0" w:after="0"/>
              <w:ind w:left="72"/>
            </w:pPr>
            <w:r>
              <w:t>Set CKEN9</w:t>
            </w:r>
          </w:p>
          <w:p w:rsidR="001F3397" w:rsidRPr="009235B4" w:rsidRDefault="001F3397" w:rsidP="00CF1D27">
            <w:pPr>
              <w:tabs>
                <w:tab w:val="left" w:pos="450"/>
              </w:tabs>
              <w:spacing w:before="0" w:after="0"/>
            </w:pPr>
          </w:p>
        </w:tc>
        <w:tc>
          <w:tcPr>
            <w:tcW w:w="4950" w:type="dxa"/>
            <w:tcBorders>
              <w:top w:val="single" w:sz="4" w:space="0" w:color="auto"/>
              <w:left w:val="single" w:sz="4" w:space="0" w:color="auto"/>
              <w:bottom w:val="single" w:sz="4" w:space="0" w:color="auto"/>
              <w:right w:val="single" w:sz="4" w:space="0" w:color="auto"/>
            </w:tcBorders>
            <w:shd w:val="clear" w:color="auto" w:fill="FFFFFF"/>
          </w:tcPr>
          <w:p w:rsidR="001F3397" w:rsidRPr="00A51ADB" w:rsidRDefault="001F3397" w:rsidP="00CF1D27">
            <w:pPr>
              <w:tabs>
                <w:tab w:val="left" w:pos="450"/>
              </w:tabs>
              <w:spacing w:before="0" w:after="0"/>
              <w:ind w:left="72"/>
              <w:rPr>
                <w:u w:val="single"/>
              </w:rPr>
            </w:pPr>
            <w:r>
              <w:rPr>
                <w:u w:val="single"/>
              </w:rPr>
              <w:t>En</w:t>
            </w:r>
            <w:r w:rsidRPr="00A51ADB">
              <w:rPr>
                <w:u w:val="single"/>
              </w:rPr>
              <w:t>able the SSP Clock</w:t>
            </w:r>
          </w:p>
          <w:p w:rsidR="001F3397" w:rsidRDefault="001F3397" w:rsidP="00CF1D27">
            <w:pPr>
              <w:tabs>
                <w:tab w:val="left" w:pos="450"/>
              </w:tabs>
              <w:spacing w:before="0" w:after="0"/>
              <w:ind w:left="72"/>
            </w:pPr>
            <w:r>
              <w:t xml:space="preserve">CKEN: </w:t>
            </w:r>
            <w:r>
              <w:rPr>
                <w:rFonts w:ascii="Arial,Bold" w:hAnsi="Arial,Bold" w:cs="Arial,Bold"/>
                <w:b/>
                <w:bCs/>
                <w:color w:val="0000FF"/>
                <w:sz w:val="16"/>
                <w:szCs w:val="16"/>
              </w:rPr>
              <w:t>0x4130_0004</w:t>
            </w:r>
          </w:p>
          <w:p w:rsidR="001F3397" w:rsidRPr="009235B4" w:rsidRDefault="001F3397" w:rsidP="00CF1D27">
            <w:pPr>
              <w:tabs>
                <w:tab w:val="left" w:pos="450"/>
              </w:tabs>
              <w:spacing w:before="0" w:after="0"/>
              <w:ind w:left="72"/>
            </w:pPr>
            <w:r>
              <w:t>Set CKEN4</w:t>
            </w:r>
          </w:p>
        </w:tc>
      </w:tr>
      <w:tr w:rsidR="00456C29" w:rsidTr="00456C29">
        <w:tc>
          <w:tcPr>
            <w:tcW w:w="4608" w:type="dxa"/>
            <w:tcBorders>
              <w:top w:val="single" w:sz="4" w:space="0" w:color="auto"/>
              <w:left w:val="single" w:sz="4" w:space="0" w:color="auto"/>
              <w:bottom w:val="single" w:sz="4" w:space="0" w:color="auto"/>
              <w:right w:val="single" w:sz="4" w:space="0" w:color="auto"/>
            </w:tcBorders>
            <w:shd w:val="clear" w:color="auto" w:fill="FFFFFF"/>
          </w:tcPr>
          <w:p w:rsidR="00456C29" w:rsidRPr="009235B4" w:rsidRDefault="00456C29" w:rsidP="00CF1D27">
            <w:pPr>
              <w:tabs>
                <w:tab w:val="left" w:pos="450"/>
              </w:tabs>
              <w:spacing w:before="0" w:after="0"/>
              <w:ind w:left="72"/>
            </w:pPr>
          </w:p>
        </w:tc>
        <w:tc>
          <w:tcPr>
            <w:tcW w:w="4950" w:type="dxa"/>
            <w:tcBorders>
              <w:top w:val="single" w:sz="4" w:space="0" w:color="auto"/>
              <w:left w:val="single" w:sz="4" w:space="0" w:color="auto"/>
              <w:bottom w:val="single" w:sz="4" w:space="0" w:color="auto"/>
              <w:right w:val="single" w:sz="4" w:space="0" w:color="auto"/>
            </w:tcBorders>
            <w:shd w:val="clear" w:color="auto" w:fill="FFFFFF"/>
          </w:tcPr>
          <w:p w:rsidR="00456C29" w:rsidRPr="009235B4" w:rsidRDefault="00456C29" w:rsidP="00CF1D27">
            <w:pPr>
              <w:tabs>
                <w:tab w:val="left" w:pos="450"/>
              </w:tabs>
              <w:spacing w:before="0" w:after="0"/>
              <w:ind w:left="72"/>
            </w:pPr>
          </w:p>
        </w:tc>
      </w:tr>
    </w:tbl>
    <w:p w:rsidR="003F1D68" w:rsidRDefault="003F1D68" w:rsidP="003F1D68"/>
    <w:p w:rsidR="001F3397" w:rsidRDefault="001F3397" w:rsidP="001F3397">
      <w:pPr>
        <w:pStyle w:val="Heading3"/>
      </w:pPr>
      <w:smartTag w:uri="urn:schemas-microsoft-com:office:smarttags" w:element="place">
        <w:smartTag w:uri="urn:schemas-microsoft-com:office:smarttags" w:element="PlaceName">
          <w:r>
            <w:t>Read</w:t>
          </w:r>
        </w:smartTag>
        <w:r>
          <w:t xml:space="preserve"> </w:t>
        </w:r>
        <w:smartTag w:uri="urn:schemas-microsoft-com:office:smarttags" w:element="PlaceType">
          <w:r>
            <w:t>Port</w:t>
          </w:r>
        </w:smartTag>
      </w:smartTag>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08"/>
        <w:gridCol w:w="4950"/>
      </w:tblGrid>
      <w:tr w:rsidR="001F3397" w:rsidRPr="00062D9B" w:rsidTr="00CF1D27">
        <w:tc>
          <w:tcPr>
            <w:tcW w:w="4608" w:type="dxa"/>
            <w:tcBorders>
              <w:bottom w:val="single" w:sz="4" w:space="0" w:color="auto"/>
            </w:tcBorders>
            <w:shd w:val="clear" w:color="auto" w:fill="E0E0E0"/>
          </w:tcPr>
          <w:p w:rsidR="001F3397" w:rsidRPr="00062D9B" w:rsidRDefault="001F3397" w:rsidP="00CF1D27">
            <w:pPr>
              <w:spacing w:before="0" w:after="0"/>
              <w:rPr>
                <w:b/>
                <w:sz w:val="24"/>
              </w:rPr>
            </w:pPr>
            <w:r>
              <w:rPr>
                <w:b/>
                <w:sz w:val="24"/>
              </w:rPr>
              <w:t>BitsyX</w:t>
            </w:r>
          </w:p>
        </w:tc>
        <w:tc>
          <w:tcPr>
            <w:tcW w:w="4950" w:type="dxa"/>
            <w:tcBorders>
              <w:bottom w:val="single" w:sz="4" w:space="0" w:color="auto"/>
            </w:tcBorders>
            <w:shd w:val="clear" w:color="auto" w:fill="E0E0E0"/>
          </w:tcPr>
          <w:p w:rsidR="001F3397" w:rsidRPr="00062D9B" w:rsidRDefault="001F3397" w:rsidP="00CF1D27">
            <w:pPr>
              <w:spacing w:before="0" w:after="0"/>
              <w:rPr>
                <w:b/>
                <w:sz w:val="24"/>
              </w:rPr>
            </w:pPr>
            <w:r>
              <w:rPr>
                <w:b/>
                <w:sz w:val="24"/>
              </w:rPr>
              <w:t>BitsyXb</w:t>
            </w:r>
          </w:p>
        </w:tc>
      </w:tr>
      <w:tr w:rsidR="001F3397" w:rsidTr="00CF1D27">
        <w:tc>
          <w:tcPr>
            <w:tcW w:w="4608" w:type="dxa"/>
            <w:tcBorders>
              <w:top w:val="single" w:sz="4" w:space="0" w:color="auto"/>
              <w:left w:val="single" w:sz="4" w:space="0" w:color="auto"/>
              <w:bottom w:val="single" w:sz="4" w:space="0" w:color="auto"/>
              <w:right w:val="single" w:sz="4" w:space="0" w:color="auto"/>
            </w:tcBorders>
            <w:shd w:val="clear" w:color="auto" w:fill="FFFFFF"/>
          </w:tcPr>
          <w:p w:rsidR="001F3397" w:rsidRPr="00A51ADB" w:rsidRDefault="001F3397" w:rsidP="00CF1D27">
            <w:pPr>
              <w:tabs>
                <w:tab w:val="left" w:pos="450"/>
              </w:tabs>
              <w:spacing w:before="0" w:after="0"/>
              <w:ind w:left="72"/>
              <w:rPr>
                <w:u w:val="single"/>
              </w:rPr>
            </w:pPr>
            <w:r>
              <w:rPr>
                <w:u w:val="single"/>
              </w:rPr>
              <w:t>Write a frame to start</w:t>
            </w:r>
            <w:r w:rsidRPr="00A51ADB">
              <w:rPr>
                <w:u w:val="single"/>
              </w:rPr>
              <w:t xml:space="preserve"> the SSP Clock</w:t>
            </w:r>
          </w:p>
          <w:p w:rsidR="001F3397" w:rsidRDefault="001F3397" w:rsidP="00CF1D27">
            <w:pPr>
              <w:tabs>
                <w:tab w:val="left" w:pos="450"/>
              </w:tabs>
              <w:spacing w:before="0" w:after="0"/>
              <w:ind w:left="72"/>
              <w:rPr>
                <w:rFonts w:ascii="Arial" w:hAnsi="Arial" w:cs="Arial"/>
                <w:b/>
                <w:bCs/>
                <w:color w:val="0000FF"/>
                <w:sz w:val="16"/>
                <w:szCs w:val="16"/>
              </w:rPr>
            </w:pPr>
            <w:r>
              <w:t xml:space="preserve">NSSP_SSDR: </w:t>
            </w:r>
            <w:r w:rsidRPr="001F3397">
              <w:rPr>
                <w:rFonts w:ascii="Arial" w:hAnsi="Arial" w:cs="Arial"/>
                <w:b/>
                <w:bCs/>
                <w:color w:val="0000FF"/>
                <w:sz w:val="16"/>
                <w:szCs w:val="16"/>
              </w:rPr>
              <w:t>0x41400010</w:t>
            </w:r>
          </w:p>
          <w:p w:rsidR="001F3397" w:rsidRDefault="001F3397" w:rsidP="00CF1D27">
            <w:pPr>
              <w:tabs>
                <w:tab w:val="left" w:pos="450"/>
              </w:tabs>
              <w:spacing w:before="0" w:after="0"/>
              <w:ind w:left="72"/>
            </w:pPr>
            <w:r>
              <w:t>Write 0x00AAAAAA</w:t>
            </w:r>
          </w:p>
          <w:p w:rsidR="001F3397" w:rsidRPr="009235B4" w:rsidRDefault="001F3397" w:rsidP="00CF1D27">
            <w:pPr>
              <w:tabs>
                <w:tab w:val="left" w:pos="450"/>
              </w:tabs>
              <w:spacing w:before="0" w:after="0"/>
            </w:pPr>
          </w:p>
        </w:tc>
        <w:tc>
          <w:tcPr>
            <w:tcW w:w="4950" w:type="dxa"/>
            <w:tcBorders>
              <w:top w:val="single" w:sz="4" w:space="0" w:color="auto"/>
              <w:left w:val="single" w:sz="4" w:space="0" w:color="auto"/>
              <w:bottom w:val="single" w:sz="4" w:space="0" w:color="auto"/>
              <w:right w:val="single" w:sz="4" w:space="0" w:color="auto"/>
            </w:tcBorders>
            <w:shd w:val="clear" w:color="auto" w:fill="FFFFFF"/>
          </w:tcPr>
          <w:p w:rsidR="001F3397" w:rsidRPr="00A51ADB" w:rsidRDefault="001F3397" w:rsidP="001F3397">
            <w:pPr>
              <w:tabs>
                <w:tab w:val="left" w:pos="450"/>
              </w:tabs>
              <w:spacing w:before="0" w:after="0"/>
              <w:ind w:left="72"/>
              <w:rPr>
                <w:u w:val="single"/>
              </w:rPr>
            </w:pPr>
            <w:r>
              <w:rPr>
                <w:u w:val="single"/>
              </w:rPr>
              <w:t>Write a frame to start</w:t>
            </w:r>
            <w:r w:rsidRPr="00A51ADB">
              <w:rPr>
                <w:u w:val="single"/>
              </w:rPr>
              <w:t xml:space="preserve"> the SSP Clock</w:t>
            </w:r>
          </w:p>
          <w:p w:rsidR="001F3397" w:rsidRDefault="00DF658A" w:rsidP="00CF1D27">
            <w:pPr>
              <w:tabs>
                <w:tab w:val="left" w:pos="450"/>
              </w:tabs>
              <w:spacing w:before="0" w:after="0"/>
              <w:ind w:left="72"/>
            </w:pPr>
            <w:r>
              <w:t>SSDR_3</w:t>
            </w:r>
            <w:r w:rsidR="001F3397">
              <w:t xml:space="preserve">: </w:t>
            </w:r>
            <w:r w:rsidR="001F3397">
              <w:rPr>
                <w:rFonts w:ascii="Arial,Bold" w:hAnsi="Arial,Bold" w:cs="Arial,Bold"/>
                <w:b/>
                <w:bCs/>
                <w:color w:val="0000FF"/>
                <w:sz w:val="16"/>
                <w:szCs w:val="16"/>
              </w:rPr>
              <w:t>0x4190_0010</w:t>
            </w:r>
          </w:p>
          <w:p w:rsidR="001F3397" w:rsidRPr="009235B4" w:rsidRDefault="001F3397" w:rsidP="001F3397">
            <w:pPr>
              <w:tabs>
                <w:tab w:val="left" w:pos="450"/>
              </w:tabs>
              <w:spacing w:before="0" w:after="0"/>
              <w:ind w:left="72"/>
            </w:pPr>
            <w:r>
              <w:t>Write 0x00AAAAAA</w:t>
            </w:r>
          </w:p>
        </w:tc>
      </w:tr>
      <w:tr w:rsidR="00D92DC5" w:rsidTr="00CF1D27">
        <w:tc>
          <w:tcPr>
            <w:tcW w:w="4608" w:type="dxa"/>
            <w:tcBorders>
              <w:top w:val="single" w:sz="4" w:space="0" w:color="auto"/>
              <w:left w:val="single" w:sz="4" w:space="0" w:color="auto"/>
              <w:bottom w:val="single" w:sz="4" w:space="0" w:color="auto"/>
              <w:right w:val="single" w:sz="4" w:space="0" w:color="auto"/>
            </w:tcBorders>
            <w:shd w:val="clear" w:color="auto" w:fill="FFFFFF"/>
          </w:tcPr>
          <w:p w:rsidR="00D92DC5" w:rsidRPr="00A51ADB" w:rsidRDefault="00D92DC5" w:rsidP="00CF1D27">
            <w:pPr>
              <w:tabs>
                <w:tab w:val="left" w:pos="450"/>
              </w:tabs>
              <w:spacing w:before="0" w:after="0"/>
              <w:ind w:left="72"/>
              <w:rPr>
                <w:u w:val="single"/>
              </w:rPr>
            </w:pPr>
            <w:r>
              <w:rPr>
                <w:u w:val="single"/>
              </w:rPr>
              <w:t xml:space="preserve">(Start </w:t>
            </w:r>
            <w:smartTag w:uri="urn:schemas-microsoft-com:office:smarttags" w:element="place">
              <w:r>
                <w:rPr>
                  <w:u w:val="single"/>
                </w:rPr>
                <w:t>Loop</w:t>
              </w:r>
            </w:smartTag>
            <w:r>
              <w:rPr>
                <w:u w:val="single"/>
              </w:rPr>
              <w:t>) Attempt to Read data</w:t>
            </w:r>
          </w:p>
          <w:p w:rsidR="00D92DC5" w:rsidRDefault="00D92DC5" w:rsidP="00CF1D27">
            <w:pPr>
              <w:tabs>
                <w:tab w:val="left" w:pos="450"/>
              </w:tabs>
              <w:spacing w:before="0" w:after="0"/>
              <w:ind w:left="72"/>
            </w:pPr>
            <w:r>
              <w:t xml:space="preserve">NSSP_SSDR: </w:t>
            </w:r>
            <w:r>
              <w:rPr>
                <w:rFonts w:ascii="Arial" w:hAnsi="Arial" w:cs="Arial"/>
                <w:b/>
                <w:bCs/>
                <w:color w:val="0000FF"/>
                <w:sz w:val="16"/>
                <w:szCs w:val="16"/>
              </w:rPr>
              <w:t>0x4100_0010</w:t>
            </w:r>
          </w:p>
          <w:p w:rsidR="00D92DC5" w:rsidRPr="009235B4" w:rsidRDefault="00D92DC5" w:rsidP="00D92DC5">
            <w:pPr>
              <w:tabs>
                <w:tab w:val="left" w:pos="450"/>
              </w:tabs>
              <w:spacing w:before="0" w:after="0"/>
            </w:pPr>
          </w:p>
        </w:tc>
        <w:tc>
          <w:tcPr>
            <w:tcW w:w="4950" w:type="dxa"/>
            <w:tcBorders>
              <w:top w:val="single" w:sz="4" w:space="0" w:color="auto"/>
              <w:left w:val="single" w:sz="4" w:space="0" w:color="auto"/>
              <w:bottom w:val="single" w:sz="4" w:space="0" w:color="auto"/>
              <w:right w:val="single" w:sz="4" w:space="0" w:color="auto"/>
            </w:tcBorders>
            <w:shd w:val="clear" w:color="auto" w:fill="FFFFFF"/>
          </w:tcPr>
          <w:p w:rsidR="00D92DC5" w:rsidRPr="00A51ADB" w:rsidRDefault="00D92DC5" w:rsidP="00CF1D27">
            <w:pPr>
              <w:tabs>
                <w:tab w:val="left" w:pos="450"/>
              </w:tabs>
              <w:spacing w:before="0" w:after="0"/>
              <w:ind w:left="72"/>
              <w:rPr>
                <w:u w:val="single"/>
              </w:rPr>
            </w:pPr>
            <w:r>
              <w:rPr>
                <w:u w:val="single"/>
              </w:rPr>
              <w:t xml:space="preserve">(Start </w:t>
            </w:r>
            <w:smartTag w:uri="urn:schemas-microsoft-com:office:smarttags" w:element="place">
              <w:r>
                <w:rPr>
                  <w:u w:val="single"/>
                </w:rPr>
                <w:t>Loop</w:t>
              </w:r>
            </w:smartTag>
            <w:r>
              <w:rPr>
                <w:u w:val="single"/>
              </w:rPr>
              <w:t>) Attempt to Read data</w:t>
            </w:r>
          </w:p>
          <w:p w:rsidR="00D92DC5" w:rsidRDefault="00D92DC5" w:rsidP="00CF1D27">
            <w:pPr>
              <w:tabs>
                <w:tab w:val="left" w:pos="450"/>
              </w:tabs>
              <w:spacing w:before="0" w:after="0"/>
              <w:ind w:left="72"/>
            </w:pPr>
            <w:r>
              <w:t>SSDR</w:t>
            </w:r>
            <w:r w:rsidR="008B7A4B">
              <w:t>_3</w:t>
            </w:r>
            <w:r>
              <w:t xml:space="preserve">: </w:t>
            </w:r>
            <w:r>
              <w:rPr>
                <w:rFonts w:ascii="Arial" w:hAnsi="Arial" w:cs="Arial"/>
                <w:b/>
                <w:bCs/>
                <w:color w:val="0000FF"/>
                <w:sz w:val="16"/>
                <w:szCs w:val="16"/>
              </w:rPr>
              <w:t>0x41</w:t>
            </w:r>
            <w:r w:rsidR="008B7A4B">
              <w:rPr>
                <w:rFonts w:ascii="Arial" w:hAnsi="Arial" w:cs="Arial"/>
                <w:b/>
                <w:bCs/>
                <w:color w:val="0000FF"/>
                <w:sz w:val="16"/>
                <w:szCs w:val="16"/>
              </w:rPr>
              <w:t>9</w:t>
            </w:r>
            <w:r>
              <w:rPr>
                <w:rFonts w:ascii="Arial" w:hAnsi="Arial" w:cs="Arial"/>
                <w:b/>
                <w:bCs/>
                <w:color w:val="0000FF"/>
                <w:sz w:val="16"/>
                <w:szCs w:val="16"/>
              </w:rPr>
              <w:t>0_0010</w:t>
            </w:r>
          </w:p>
          <w:p w:rsidR="00D92DC5" w:rsidRPr="009235B4" w:rsidRDefault="00D92DC5" w:rsidP="00CF1D27">
            <w:pPr>
              <w:tabs>
                <w:tab w:val="left" w:pos="450"/>
              </w:tabs>
              <w:spacing w:before="0" w:after="0"/>
            </w:pPr>
          </w:p>
        </w:tc>
      </w:tr>
      <w:tr w:rsidR="008B7A4B" w:rsidTr="00CF1D27">
        <w:tc>
          <w:tcPr>
            <w:tcW w:w="4608" w:type="dxa"/>
            <w:tcBorders>
              <w:top w:val="single" w:sz="4" w:space="0" w:color="auto"/>
              <w:left w:val="single" w:sz="4" w:space="0" w:color="auto"/>
              <w:bottom w:val="single" w:sz="4" w:space="0" w:color="auto"/>
              <w:right w:val="single" w:sz="4" w:space="0" w:color="auto"/>
            </w:tcBorders>
            <w:shd w:val="clear" w:color="auto" w:fill="FFFFFF"/>
          </w:tcPr>
          <w:p w:rsidR="008B7A4B" w:rsidRDefault="008B7A4B" w:rsidP="00CF1D27">
            <w:pPr>
              <w:tabs>
                <w:tab w:val="left" w:pos="450"/>
              </w:tabs>
              <w:spacing w:before="0" w:after="0"/>
              <w:ind w:left="72"/>
            </w:pPr>
            <w:r>
              <w:rPr>
                <w:u w:val="single"/>
              </w:rPr>
              <w:t xml:space="preserve">Check if data is valid yet (End </w:t>
            </w:r>
            <w:smartTag w:uri="urn:schemas-microsoft-com:office:smarttags" w:element="place">
              <w:r>
                <w:rPr>
                  <w:u w:val="single"/>
                </w:rPr>
                <w:t>Loop</w:t>
              </w:r>
            </w:smartTag>
            <w:r>
              <w:rPr>
                <w:u w:val="single"/>
              </w:rPr>
              <w:t>)</w:t>
            </w:r>
          </w:p>
          <w:p w:rsidR="008B7A4B" w:rsidRDefault="008B7A4B" w:rsidP="00D92DC5">
            <w:pPr>
              <w:tabs>
                <w:tab w:val="left" w:pos="450"/>
              </w:tabs>
              <w:spacing w:before="0" w:after="0"/>
              <w:ind w:left="72"/>
            </w:pPr>
            <w:r>
              <w:t xml:space="preserve">NSSP_SSDR: </w:t>
            </w:r>
            <w:r>
              <w:rPr>
                <w:rFonts w:ascii="Arial" w:hAnsi="Arial" w:cs="Arial"/>
                <w:b/>
                <w:bCs/>
                <w:color w:val="0000FF"/>
                <w:sz w:val="16"/>
                <w:szCs w:val="16"/>
              </w:rPr>
              <w:t>0x4100_0010</w:t>
            </w:r>
          </w:p>
          <w:p w:rsidR="008B7A4B" w:rsidRDefault="008B7A4B" w:rsidP="00CF1D27">
            <w:pPr>
              <w:tabs>
                <w:tab w:val="left" w:pos="450"/>
              </w:tabs>
              <w:spacing w:before="0" w:after="0"/>
              <w:ind w:left="72"/>
            </w:pPr>
            <w:r>
              <w:t>Bit 23 goes from 1 to 0.</w:t>
            </w:r>
          </w:p>
          <w:p w:rsidR="008B7A4B" w:rsidRDefault="008B7A4B" w:rsidP="00CF1D27">
            <w:pPr>
              <w:tabs>
                <w:tab w:val="left" w:pos="450"/>
              </w:tabs>
              <w:spacing w:before="0" w:after="0"/>
              <w:ind w:left="72"/>
            </w:pPr>
            <w:r>
              <w:t xml:space="preserve">Weird algorithm! </w:t>
            </w:r>
          </w:p>
          <w:p w:rsidR="008B7A4B" w:rsidRPr="00A51ADB" w:rsidRDefault="008B7A4B" w:rsidP="00CF1D27">
            <w:pPr>
              <w:tabs>
                <w:tab w:val="left" w:pos="450"/>
              </w:tabs>
              <w:spacing w:before="0" w:after="0"/>
              <w:ind w:left="72"/>
            </w:pPr>
          </w:p>
        </w:tc>
        <w:tc>
          <w:tcPr>
            <w:tcW w:w="4950" w:type="dxa"/>
            <w:tcBorders>
              <w:top w:val="single" w:sz="4" w:space="0" w:color="auto"/>
              <w:left w:val="single" w:sz="4" w:space="0" w:color="auto"/>
              <w:bottom w:val="single" w:sz="4" w:space="0" w:color="auto"/>
              <w:right w:val="single" w:sz="4" w:space="0" w:color="auto"/>
            </w:tcBorders>
            <w:shd w:val="clear" w:color="auto" w:fill="FFFFFF"/>
          </w:tcPr>
          <w:p w:rsidR="008B7A4B" w:rsidRDefault="008B7A4B" w:rsidP="00CF1D27">
            <w:pPr>
              <w:tabs>
                <w:tab w:val="left" w:pos="450"/>
              </w:tabs>
              <w:spacing w:before="0" w:after="0"/>
              <w:ind w:left="72"/>
            </w:pPr>
            <w:r>
              <w:rPr>
                <w:u w:val="single"/>
              </w:rPr>
              <w:t xml:space="preserve">Check if data is valid yet (End </w:t>
            </w:r>
            <w:smartTag w:uri="urn:schemas-microsoft-com:office:smarttags" w:element="place">
              <w:r>
                <w:rPr>
                  <w:u w:val="single"/>
                </w:rPr>
                <w:t>Loop</w:t>
              </w:r>
            </w:smartTag>
            <w:r>
              <w:rPr>
                <w:u w:val="single"/>
              </w:rPr>
              <w:t>)</w:t>
            </w:r>
          </w:p>
          <w:p w:rsidR="008B7A4B" w:rsidRDefault="008B7A4B" w:rsidP="00CF1D27">
            <w:pPr>
              <w:tabs>
                <w:tab w:val="left" w:pos="450"/>
              </w:tabs>
              <w:spacing w:before="0" w:after="0"/>
              <w:ind w:left="72"/>
            </w:pPr>
            <w:r>
              <w:t xml:space="preserve">SSDR_3: </w:t>
            </w:r>
            <w:r w:rsidR="00076A65">
              <w:rPr>
                <w:rFonts w:ascii="Arial" w:hAnsi="Arial" w:cs="Arial"/>
                <w:b/>
                <w:bCs/>
                <w:color w:val="0000FF"/>
                <w:sz w:val="16"/>
                <w:szCs w:val="16"/>
              </w:rPr>
              <w:t>0x419</w:t>
            </w:r>
            <w:r>
              <w:rPr>
                <w:rFonts w:ascii="Arial" w:hAnsi="Arial" w:cs="Arial"/>
                <w:b/>
                <w:bCs/>
                <w:color w:val="0000FF"/>
                <w:sz w:val="16"/>
                <w:szCs w:val="16"/>
              </w:rPr>
              <w:t>0_0010</w:t>
            </w:r>
          </w:p>
          <w:p w:rsidR="008B7A4B" w:rsidRDefault="008B7A4B" w:rsidP="00CF1D27">
            <w:pPr>
              <w:tabs>
                <w:tab w:val="left" w:pos="450"/>
              </w:tabs>
              <w:spacing w:before="0" w:after="0"/>
              <w:ind w:left="72"/>
            </w:pPr>
            <w:r>
              <w:t>Bit 23 goes from 1 to 0.</w:t>
            </w:r>
          </w:p>
          <w:p w:rsidR="008B7A4B" w:rsidRDefault="008B7A4B" w:rsidP="00CF1D27">
            <w:pPr>
              <w:tabs>
                <w:tab w:val="left" w:pos="450"/>
              </w:tabs>
              <w:spacing w:before="0" w:after="0"/>
              <w:ind w:left="72"/>
            </w:pPr>
            <w:r>
              <w:t>Weird algorithm! \</w:t>
            </w:r>
          </w:p>
          <w:p w:rsidR="008B7A4B" w:rsidRDefault="008B7A4B" w:rsidP="00CF1D27">
            <w:pPr>
              <w:tabs>
                <w:tab w:val="left" w:pos="450"/>
              </w:tabs>
              <w:spacing w:before="0" w:after="0"/>
              <w:ind w:left="72"/>
            </w:pPr>
          </w:p>
          <w:p w:rsidR="008B7A4B" w:rsidRDefault="008B7A4B" w:rsidP="00CF1D27">
            <w:pPr>
              <w:tabs>
                <w:tab w:val="left" w:pos="450"/>
              </w:tabs>
              <w:spacing w:before="0" w:after="0"/>
              <w:ind w:left="72"/>
            </w:pPr>
            <w:r>
              <w:t>Should try and see if checking SSSR_3 RNE is set, which is supposed to indicate valid data available.</w:t>
            </w:r>
          </w:p>
          <w:p w:rsidR="008B7A4B" w:rsidRPr="00A51ADB" w:rsidRDefault="008B7A4B" w:rsidP="00CF1D27">
            <w:pPr>
              <w:tabs>
                <w:tab w:val="left" w:pos="450"/>
              </w:tabs>
              <w:spacing w:before="0" w:after="0"/>
              <w:ind w:left="72"/>
            </w:pPr>
          </w:p>
        </w:tc>
      </w:tr>
      <w:tr w:rsidR="00D92DC5" w:rsidTr="00CF1D27">
        <w:tc>
          <w:tcPr>
            <w:tcW w:w="4608" w:type="dxa"/>
            <w:tcBorders>
              <w:top w:val="single" w:sz="4" w:space="0" w:color="auto"/>
              <w:left w:val="single" w:sz="4" w:space="0" w:color="auto"/>
              <w:bottom w:val="single" w:sz="4" w:space="0" w:color="auto"/>
              <w:right w:val="single" w:sz="4" w:space="0" w:color="auto"/>
            </w:tcBorders>
            <w:shd w:val="clear" w:color="auto" w:fill="FFFFFF"/>
          </w:tcPr>
          <w:p w:rsidR="00D92DC5" w:rsidRDefault="00D92DC5" w:rsidP="00CF1D27">
            <w:pPr>
              <w:tabs>
                <w:tab w:val="left" w:pos="450"/>
              </w:tabs>
              <w:spacing w:before="0" w:after="0"/>
              <w:ind w:left="72"/>
            </w:pPr>
            <w:r>
              <w:rPr>
                <w:u w:val="single"/>
              </w:rPr>
              <w:t>When data is valid – return it</w:t>
            </w:r>
          </w:p>
          <w:p w:rsidR="00D92DC5" w:rsidRPr="00A51ADB" w:rsidRDefault="00D92DC5" w:rsidP="00CF1D27">
            <w:pPr>
              <w:tabs>
                <w:tab w:val="left" w:pos="450"/>
              </w:tabs>
              <w:spacing w:before="0" w:after="0"/>
              <w:ind w:left="72"/>
            </w:pPr>
          </w:p>
        </w:tc>
        <w:tc>
          <w:tcPr>
            <w:tcW w:w="4950" w:type="dxa"/>
            <w:tcBorders>
              <w:top w:val="single" w:sz="4" w:space="0" w:color="auto"/>
              <w:left w:val="single" w:sz="4" w:space="0" w:color="auto"/>
              <w:bottom w:val="single" w:sz="4" w:space="0" w:color="auto"/>
              <w:right w:val="single" w:sz="4" w:space="0" w:color="auto"/>
            </w:tcBorders>
            <w:shd w:val="clear" w:color="auto" w:fill="FFFFFF"/>
          </w:tcPr>
          <w:p w:rsidR="00D92DC5" w:rsidRDefault="00D92DC5" w:rsidP="00CF1D27">
            <w:pPr>
              <w:tabs>
                <w:tab w:val="left" w:pos="450"/>
              </w:tabs>
              <w:spacing w:before="0" w:after="0"/>
              <w:ind w:left="72"/>
            </w:pPr>
            <w:r>
              <w:rPr>
                <w:u w:val="single"/>
              </w:rPr>
              <w:t>When data is valid – return it</w:t>
            </w:r>
          </w:p>
          <w:p w:rsidR="00D92DC5" w:rsidRPr="00A51ADB" w:rsidRDefault="00D92DC5" w:rsidP="00CF1D27">
            <w:pPr>
              <w:tabs>
                <w:tab w:val="left" w:pos="450"/>
              </w:tabs>
              <w:spacing w:before="0" w:after="0"/>
              <w:ind w:left="72"/>
            </w:pPr>
          </w:p>
        </w:tc>
      </w:tr>
    </w:tbl>
    <w:p w:rsidR="003F1D68" w:rsidRDefault="003F1D68" w:rsidP="003F1D68"/>
    <w:p w:rsidR="00FC0392" w:rsidRDefault="00F41B74" w:rsidP="00FC0392">
      <w:pPr>
        <w:pStyle w:val="Heading2"/>
      </w:pPr>
      <w:r>
        <w:lastRenderedPageBreak/>
        <w:t>Background for Driver Design</w:t>
      </w:r>
    </w:p>
    <w:p w:rsidR="003550EF" w:rsidRDefault="004F18EA" w:rsidP="00F41B74">
      <w:pPr>
        <w:rPr>
          <w:color w:val="1F497D"/>
        </w:rPr>
      </w:pPr>
      <w:r>
        <w:rPr>
          <w:noProof/>
          <w:color w:val="1F497D"/>
        </w:rPr>
        <w:drawing>
          <wp:inline distT="0" distB="0" distL="0" distR="0">
            <wp:extent cx="5781675" cy="3381375"/>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cstate="print"/>
                    <a:srcRect/>
                    <a:stretch>
                      <a:fillRect/>
                    </a:stretch>
                  </pic:blipFill>
                  <pic:spPr bwMode="auto">
                    <a:xfrm>
                      <a:off x="0" y="0"/>
                      <a:ext cx="5781675" cy="3381375"/>
                    </a:xfrm>
                    <a:prstGeom prst="rect">
                      <a:avLst/>
                    </a:prstGeom>
                    <a:noFill/>
                    <a:ln w="9525">
                      <a:noFill/>
                      <a:miter lim="800000"/>
                      <a:headEnd/>
                      <a:tailEnd/>
                    </a:ln>
                  </pic:spPr>
                </pic:pic>
              </a:graphicData>
            </a:graphic>
          </wp:inline>
        </w:drawing>
      </w:r>
    </w:p>
    <w:p w:rsidR="003550EF" w:rsidRDefault="003550EF" w:rsidP="00F41B74">
      <w:pPr>
        <w:rPr>
          <w:color w:val="1F497D"/>
        </w:rPr>
      </w:pPr>
    </w:p>
    <w:p w:rsidR="003550EF" w:rsidRDefault="003550EF" w:rsidP="00F41B74">
      <w:pPr>
        <w:rPr>
          <w:color w:val="1F497D"/>
        </w:rPr>
      </w:pPr>
      <w:r>
        <w:rPr>
          <w:color w:val="1F497D"/>
        </w:rPr>
        <w:t>(From Matt Grenier):</w:t>
      </w:r>
    </w:p>
    <w:p w:rsidR="00F41B74" w:rsidRDefault="00F41B74" w:rsidP="00F41B74">
      <w:pPr>
        <w:rPr>
          <w:color w:val="1F497D"/>
        </w:rPr>
      </w:pPr>
      <w:r>
        <w:rPr>
          <w:color w:val="1F497D"/>
        </w:rPr>
        <w:t>You are correct, good sir.</w:t>
      </w:r>
    </w:p>
    <w:p w:rsidR="00F41B74" w:rsidRDefault="00F41B74" w:rsidP="00F41B74">
      <w:pPr>
        <w:rPr>
          <w:color w:val="1F497D"/>
        </w:rPr>
      </w:pPr>
    </w:p>
    <w:p w:rsidR="00F41B74" w:rsidRDefault="00F41B74" w:rsidP="00F41B74">
      <w:pPr>
        <w:rPr>
          <w:color w:val="1F497D"/>
        </w:rPr>
      </w:pPr>
      <w:r>
        <w:rPr>
          <w:color w:val="1F497D"/>
        </w:rPr>
        <w:t xml:space="preserve">I have collected a few snapshots from the BitsyXb Schematic confirming that GPIO81-84 maps to Header J3.35,37,39,43: </w:t>
      </w:r>
    </w:p>
    <w:p w:rsidR="00F41B74" w:rsidRDefault="004F18EA" w:rsidP="00F41B74">
      <w:pPr>
        <w:rPr>
          <w:color w:val="1F497D"/>
        </w:rPr>
      </w:pPr>
      <w:r>
        <w:rPr>
          <w:noProof/>
          <w:color w:val="1F497D"/>
        </w:rPr>
        <w:drawing>
          <wp:inline distT="0" distB="0" distL="0" distR="0">
            <wp:extent cx="11306175" cy="1676400"/>
            <wp:effectExtent l="19050" t="0" r="9525" b="0"/>
            <wp:docPr id="46" name="Picture 28" descr="cid:image001.png@01CA74FB.695D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id:image001.png@01CA74FB.695D3590"/>
                    <pic:cNvPicPr>
                      <a:picLocks noChangeAspect="1" noChangeArrowheads="1"/>
                    </pic:cNvPicPr>
                  </pic:nvPicPr>
                  <pic:blipFill>
                    <a:blip r:embed="rId83" r:link="rId84" cstate="print"/>
                    <a:srcRect/>
                    <a:stretch>
                      <a:fillRect/>
                    </a:stretch>
                  </pic:blipFill>
                  <pic:spPr bwMode="auto">
                    <a:xfrm>
                      <a:off x="0" y="0"/>
                      <a:ext cx="11306175" cy="1676400"/>
                    </a:xfrm>
                    <a:prstGeom prst="rect">
                      <a:avLst/>
                    </a:prstGeom>
                    <a:noFill/>
                    <a:ln w="9525">
                      <a:noFill/>
                      <a:miter lim="800000"/>
                      <a:headEnd/>
                      <a:tailEnd/>
                    </a:ln>
                  </pic:spPr>
                </pic:pic>
              </a:graphicData>
            </a:graphic>
          </wp:inline>
        </w:drawing>
      </w:r>
    </w:p>
    <w:p w:rsidR="00F41B74" w:rsidRDefault="00F41B74" w:rsidP="00F41B74">
      <w:pPr>
        <w:rPr>
          <w:color w:val="1F497D"/>
        </w:rPr>
      </w:pPr>
    </w:p>
    <w:p w:rsidR="00F41B74" w:rsidRDefault="00F41B74" w:rsidP="00F41B74">
      <w:pPr>
        <w:rPr>
          <w:color w:val="0000FF"/>
          <w:sz w:val="24"/>
          <w:szCs w:val="24"/>
        </w:rPr>
      </w:pPr>
    </w:p>
    <w:p w:rsidR="00F41B74" w:rsidRDefault="00F41B74" w:rsidP="00F41B74">
      <w:pPr>
        <w:rPr>
          <w:color w:val="0000FF"/>
          <w:sz w:val="24"/>
          <w:szCs w:val="24"/>
        </w:rPr>
      </w:pPr>
    </w:p>
    <w:p w:rsidR="00F41B74" w:rsidRDefault="004F18EA" w:rsidP="00F41B74">
      <w:pPr>
        <w:rPr>
          <w:color w:val="0000FF"/>
          <w:sz w:val="24"/>
          <w:szCs w:val="24"/>
        </w:rPr>
      </w:pPr>
      <w:r>
        <w:rPr>
          <w:noProof/>
          <w:color w:val="0000FF"/>
          <w:sz w:val="24"/>
          <w:szCs w:val="24"/>
        </w:rPr>
        <w:lastRenderedPageBreak/>
        <w:drawing>
          <wp:inline distT="0" distB="0" distL="0" distR="0">
            <wp:extent cx="5610225" cy="2314575"/>
            <wp:effectExtent l="19050" t="0" r="9525" b="0"/>
            <wp:docPr id="47" name="Picture 29" descr="cid:image002.png@01CA74FB.695D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id:image002.png@01CA74FB.695D3590"/>
                    <pic:cNvPicPr>
                      <a:picLocks noChangeAspect="1" noChangeArrowheads="1"/>
                    </pic:cNvPicPr>
                  </pic:nvPicPr>
                  <pic:blipFill>
                    <a:blip r:embed="rId85" r:link="rId86" cstate="print"/>
                    <a:srcRect/>
                    <a:stretch>
                      <a:fillRect/>
                    </a:stretch>
                  </pic:blipFill>
                  <pic:spPr bwMode="auto">
                    <a:xfrm>
                      <a:off x="0" y="0"/>
                      <a:ext cx="5610225" cy="2314575"/>
                    </a:xfrm>
                    <a:prstGeom prst="rect">
                      <a:avLst/>
                    </a:prstGeom>
                    <a:noFill/>
                    <a:ln w="9525">
                      <a:noFill/>
                      <a:miter lim="800000"/>
                      <a:headEnd/>
                      <a:tailEnd/>
                    </a:ln>
                  </pic:spPr>
                </pic:pic>
              </a:graphicData>
            </a:graphic>
          </wp:inline>
        </w:drawing>
      </w:r>
    </w:p>
    <w:p w:rsidR="00F41B74" w:rsidRDefault="00F41B74" w:rsidP="00F41B74">
      <w:pPr>
        <w:rPr>
          <w:color w:val="0000FF"/>
          <w:sz w:val="24"/>
          <w:szCs w:val="24"/>
        </w:rPr>
      </w:pPr>
    </w:p>
    <w:p w:rsidR="00F41B74" w:rsidRDefault="004F18EA" w:rsidP="00F41B74">
      <w:pPr>
        <w:rPr>
          <w:color w:val="0000FF"/>
          <w:sz w:val="24"/>
          <w:szCs w:val="24"/>
        </w:rPr>
      </w:pPr>
      <w:r>
        <w:rPr>
          <w:noProof/>
          <w:color w:val="0000FF"/>
          <w:sz w:val="24"/>
          <w:szCs w:val="24"/>
        </w:rPr>
        <w:drawing>
          <wp:inline distT="0" distB="0" distL="0" distR="0">
            <wp:extent cx="7077075" cy="5200650"/>
            <wp:effectExtent l="19050" t="0" r="9525" b="0"/>
            <wp:docPr id="48" name="Picture 30" descr="cid:image003.png@01CA74FB.695D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id:image003.png@01CA74FB.695D3590"/>
                    <pic:cNvPicPr>
                      <a:picLocks noChangeAspect="1" noChangeArrowheads="1"/>
                    </pic:cNvPicPr>
                  </pic:nvPicPr>
                  <pic:blipFill>
                    <a:blip r:embed="rId87" r:link="rId88" cstate="print"/>
                    <a:srcRect/>
                    <a:stretch>
                      <a:fillRect/>
                    </a:stretch>
                  </pic:blipFill>
                  <pic:spPr bwMode="auto">
                    <a:xfrm>
                      <a:off x="0" y="0"/>
                      <a:ext cx="7077075" cy="5200650"/>
                    </a:xfrm>
                    <a:prstGeom prst="rect">
                      <a:avLst/>
                    </a:prstGeom>
                    <a:noFill/>
                    <a:ln w="9525">
                      <a:noFill/>
                      <a:miter lim="800000"/>
                      <a:headEnd/>
                      <a:tailEnd/>
                    </a:ln>
                  </pic:spPr>
                </pic:pic>
              </a:graphicData>
            </a:graphic>
          </wp:inline>
        </w:drawing>
      </w:r>
    </w:p>
    <w:p w:rsidR="00F41B74" w:rsidRDefault="00F41B74" w:rsidP="00F41B74">
      <w:pPr>
        <w:rPr>
          <w:color w:val="0000FF"/>
          <w:sz w:val="24"/>
          <w:szCs w:val="24"/>
        </w:rPr>
      </w:pPr>
    </w:p>
    <w:p w:rsidR="00F41B74" w:rsidRDefault="00F41B74" w:rsidP="00F41B74">
      <w:pPr>
        <w:rPr>
          <w:color w:val="0000FF"/>
          <w:sz w:val="24"/>
          <w:szCs w:val="24"/>
        </w:rPr>
      </w:pPr>
    </w:p>
    <w:p w:rsidR="00F41B74" w:rsidRDefault="00F41B74" w:rsidP="00F41B74">
      <w:pPr>
        <w:rPr>
          <w:color w:val="0000FF"/>
          <w:sz w:val="24"/>
          <w:szCs w:val="24"/>
        </w:rPr>
      </w:pPr>
      <w:r>
        <w:rPr>
          <w:color w:val="0000FF"/>
          <w:sz w:val="24"/>
          <w:szCs w:val="24"/>
        </w:rPr>
        <w:t xml:space="preserve">Matt Grenier | Support Engineer | Eurotech Inc | O:+1 301.490.4007 x185 | </w:t>
      </w:r>
      <w:hyperlink r:id="rId89" w:history="1">
        <w:r>
          <w:rPr>
            <w:rStyle w:val="Hyperlink"/>
            <w:sz w:val="24"/>
            <w:szCs w:val="24"/>
          </w:rPr>
          <w:t>matt.grenier@eurotech.com</w:t>
        </w:r>
      </w:hyperlink>
    </w:p>
    <w:p w:rsidR="00F41B74" w:rsidRDefault="00F41B74" w:rsidP="00F41B74">
      <w:pPr>
        <w:rPr>
          <w:rFonts w:ascii="Calibri" w:hAnsi="Calibri"/>
          <w:color w:val="1F497D"/>
          <w:szCs w:val="22"/>
        </w:rPr>
      </w:pPr>
    </w:p>
    <w:p w:rsidR="00F41B74" w:rsidRDefault="00F41B74" w:rsidP="00F41B74">
      <w:pPr>
        <w:rPr>
          <w:rFonts w:ascii="Tahoma" w:hAnsi="Tahoma" w:cs="Tahoma"/>
          <w:sz w:val="20"/>
        </w:rPr>
      </w:pPr>
      <w:r>
        <w:rPr>
          <w:rFonts w:ascii="Tahoma" w:hAnsi="Tahoma" w:cs="Tahoma"/>
          <w:b/>
          <w:bCs/>
          <w:sz w:val="20"/>
        </w:rPr>
        <w:t>From:</w:t>
      </w:r>
      <w:r>
        <w:rPr>
          <w:rFonts w:ascii="Tahoma" w:hAnsi="Tahoma" w:cs="Tahoma"/>
          <w:sz w:val="20"/>
        </w:rPr>
        <w:t xml:space="preserve"> Stephen Rogers [mailto:sarogers@leanpath.com] </w:t>
      </w:r>
      <w:r>
        <w:rPr>
          <w:rFonts w:ascii="Tahoma" w:hAnsi="Tahoma" w:cs="Tahoma"/>
          <w:sz w:val="20"/>
        </w:rPr>
        <w:br/>
      </w:r>
      <w:r>
        <w:rPr>
          <w:rFonts w:ascii="Tahoma" w:hAnsi="Tahoma" w:cs="Tahoma"/>
          <w:b/>
          <w:bCs/>
          <w:sz w:val="20"/>
        </w:rPr>
        <w:t>Sent:</w:t>
      </w:r>
      <w:r>
        <w:rPr>
          <w:rFonts w:ascii="Tahoma" w:hAnsi="Tahoma" w:cs="Tahoma"/>
          <w:sz w:val="20"/>
        </w:rPr>
        <w:t xml:space="preserve"> Friday, December 04, 2009 3:39 PM</w:t>
      </w:r>
      <w:r>
        <w:rPr>
          <w:rFonts w:ascii="Tahoma" w:hAnsi="Tahoma" w:cs="Tahoma"/>
          <w:sz w:val="20"/>
        </w:rPr>
        <w:br/>
      </w:r>
      <w:r>
        <w:rPr>
          <w:rFonts w:ascii="Tahoma" w:hAnsi="Tahoma" w:cs="Tahoma"/>
          <w:b/>
          <w:bCs/>
          <w:sz w:val="20"/>
        </w:rPr>
        <w:t>To:</w:t>
      </w:r>
      <w:r>
        <w:rPr>
          <w:rFonts w:ascii="Tahoma" w:hAnsi="Tahoma" w:cs="Tahoma"/>
          <w:sz w:val="20"/>
        </w:rPr>
        <w:t xml:space="preserve"> Grenier, Matt</w:t>
      </w:r>
      <w:r>
        <w:rPr>
          <w:rFonts w:ascii="Tahoma" w:hAnsi="Tahoma" w:cs="Tahoma"/>
          <w:sz w:val="20"/>
        </w:rPr>
        <w:br/>
      </w:r>
      <w:r>
        <w:rPr>
          <w:rFonts w:ascii="Tahoma" w:hAnsi="Tahoma" w:cs="Tahoma"/>
          <w:b/>
          <w:bCs/>
          <w:sz w:val="20"/>
        </w:rPr>
        <w:t>Cc:</w:t>
      </w:r>
      <w:r>
        <w:rPr>
          <w:rFonts w:ascii="Tahoma" w:hAnsi="Tahoma" w:cs="Tahoma"/>
          <w:sz w:val="20"/>
        </w:rPr>
        <w:t xml:space="preserve"> </w:t>
      </w:r>
      <w:smartTag w:uri="urn:schemas-microsoft-com:office:smarttags" w:element="PersonName">
        <w:r>
          <w:rPr>
            <w:rFonts w:ascii="Tahoma" w:hAnsi="Tahoma" w:cs="Tahoma"/>
            <w:sz w:val="20"/>
          </w:rPr>
          <w:t>Bill Leppo</w:t>
        </w:r>
      </w:smartTag>
      <w:r>
        <w:rPr>
          <w:rFonts w:ascii="Tahoma" w:hAnsi="Tahoma" w:cs="Tahoma"/>
          <w:sz w:val="20"/>
        </w:rPr>
        <w:t>; Andrew Shakman</w:t>
      </w:r>
      <w:r>
        <w:rPr>
          <w:rFonts w:ascii="Tahoma" w:hAnsi="Tahoma" w:cs="Tahoma"/>
          <w:sz w:val="20"/>
        </w:rPr>
        <w:br/>
      </w:r>
      <w:r>
        <w:rPr>
          <w:rFonts w:ascii="Tahoma" w:hAnsi="Tahoma" w:cs="Tahoma"/>
          <w:b/>
          <w:bCs/>
          <w:sz w:val="20"/>
        </w:rPr>
        <w:t>Subject:</w:t>
      </w:r>
      <w:r>
        <w:rPr>
          <w:rFonts w:ascii="Tahoma" w:hAnsi="Tahoma" w:cs="Tahoma"/>
          <w:sz w:val="20"/>
        </w:rPr>
        <w:t xml:space="preserve"> GPIO Mapping - NSSP to SSP</w:t>
      </w:r>
    </w:p>
    <w:p w:rsidR="00F41B74" w:rsidRDefault="00F41B74" w:rsidP="00F41B74">
      <w:pPr>
        <w:rPr>
          <w:rFonts w:ascii="Calibri" w:hAnsi="Calibri"/>
          <w:szCs w:val="22"/>
        </w:rPr>
      </w:pPr>
    </w:p>
    <w:p w:rsidR="00F41B74" w:rsidRDefault="00F41B74" w:rsidP="00F41B74">
      <w:r>
        <w:t>Matt,</w:t>
      </w:r>
    </w:p>
    <w:p w:rsidR="00F41B74" w:rsidRDefault="00F41B74" w:rsidP="00F41B74"/>
    <w:p w:rsidR="00F41B74" w:rsidRDefault="00F41B74" w:rsidP="00F41B74">
      <w:r>
        <w:t>Digging into specs and comparing old/new drivers, it would be helpful if you can confirm that the analogous GPIO pins are still connected to the SSP that is used for SPI.  As I read it, the PXA255 used GP81-84 for NSSP:</w:t>
      </w:r>
    </w:p>
    <w:p w:rsidR="00F41B74" w:rsidRDefault="004F18EA" w:rsidP="00F41B74">
      <w:r>
        <w:rPr>
          <w:noProof/>
        </w:rPr>
        <w:drawing>
          <wp:inline distT="0" distB="0" distL="0" distR="0">
            <wp:extent cx="6343650" cy="4238625"/>
            <wp:effectExtent l="19050" t="0" r="0" b="0"/>
            <wp:docPr id="49" name="Picture 3" descr="cid:image008.png@01CA74FB.23AEC4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8.png@01CA74FB.23AEC4F0"/>
                    <pic:cNvPicPr>
                      <a:picLocks noChangeAspect="1" noChangeArrowheads="1"/>
                    </pic:cNvPicPr>
                  </pic:nvPicPr>
                  <pic:blipFill>
                    <a:blip r:embed="rId90" r:link="rId91" cstate="print"/>
                    <a:srcRect/>
                    <a:stretch>
                      <a:fillRect/>
                    </a:stretch>
                  </pic:blipFill>
                  <pic:spPr bwMode="auto">
                    <a:xfrm>
                      <a:off x="0" y="0"/>
                      <a:ext cx="6343650" cy="4238625"/>
                    </a:xfrm>
                    <a:prstGeom prst="rect">
                      <a:avLst/>
                    </a:prstGeom>
                    <a:noFill/>
                    <a:ln w="9525">
                      <a:noFill/>
                      <a:miter lim="800000"/>
                      <a:headEnd/>
                      <a:tailEnd/>
                    </a:ln>
                  </pic:spPr>
                </pic:pic>
              </a:graphicData>
            </a:graphic>
          </wp:inline>
        </w:drawing>
      </w:r>
    </w:p>
    <w:p w:rsidR="00F41B74" w:rsidRDefault="00F41B74" w:rsidP="00F41B74"/>
    <w:p w:rsidR="00F41B74" w:rsidRDefault="00F41B74" w:rsidP="00F41B74">
      <w:r>
        <w:t>It looks as if the PXA270 does also, and it is still Alternate Function 1:</w:t>
      </w:r>
    </w:p>
    <w:p w:rsidR="00F41B74" w:rsidRDefault="004F18EA" w:rsidP="00F41B74">
      <w:r>
        <w:rPr>
          <w:noProof/>
        </w:rPr>
        <w:lastRenderedPageBreak/>
        <w:drawing>
          <wp:inline distT="0" distB="0" distL="0" distR="0">
            <wp:extent cx="6105525" cy="4533900"/>
            <wp:effectExtent l="19050" t="0" r="9525" b="0"/>
            <wp:docPr id="50" name="Picture 2" descr="cid:image009.png@01CA74FB.23AEC4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9.png@01CA74FB.23AEC4F0"/>
                    <pic:cNvPicPr>
                      <a:picLocks noChangeAspect="1" noChangeArrowheads="1"/>
                    </pic:cNvPicPr>
                  </pic:nvPicPr>
                  <pic:blipFill>
                    <a:blip r:embed="rId92" r:link="rId93" cstate="print"/>
                    <a:srcRect/>
                    <a:stretch>
                      <a:fillRect/>
                    </a:stretch>
                  </pic:blipFill>
                  <pic:spPr bwMode="auto">
                    <a:xfrm>
                      <a:off x="0" y="0"/>
                      <a:ext cx="6105525" cy="4533900"/>
                    </a:xfrm>
                    <a:prstGeom prst="rect">
                      <a:avLst/>
                    </a:prstGeom>
                    <a:noFill/>
                    <a:ln w="9525">
                      <a:noFill/>
                      <a:miter lim="800000"/>
                      <a:headEnd/>
                      <a:tailEnd/>
                    </a:ln>
                  </pic:spPr>
                </pic:pic>
              </a:graphicData>
            </a:graphic>
          </wp:inline>
        </w:drawing>
      </w:r>
    </w:p>
    <w:p w:rsidR="00F41B74" w:rsidRDefault="00F41B74" w:rsidP="00F41B74"/>
    <w:p w:rsidR="00F41B74" w:rsidRDefault="00F41B74" w:rsidP="00F41B74">
      <w:r>
        <w:t>Can you confirm that the BitsyXb hooks the J3 SPI pins (see below) to the above processor pins?  It looks like the bit/pin mappings are different for 81-84, though.  Those differences should be accounted for in the BitsyXb design and in the software that accesses the registers.</w:t>
      </w:r>
    </w:p>
    <w:p w:rsidR="00F41B74" w:rsidRDefault="00F41B74" w:rsidP="00F41B74"/>
    <w:p w:rsidR="00F41B74" w:rsidRDefault="004F18EA" w:rsidP="00F41B74">
      <w:r>
        <w:rPr>
          <w:noProof/>
        </w:rPr>
        <w:drawing>
          <wp:inline distT="0" distB="0" distL="0" distR="0">
            <wp:extent cx="5553075" cy="1038225"/>
            <wp:effectExtent l="19050" t="0" r="9525" b="0"/>
            <wp:docPr id="51" name="Picture 4" descr="cid:image010.png@01CA74FB.23AEC4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10.png@01CA74FB.23AEC4F0"/>
                    <pic:cNvPicPr>
                      <a:picLocks noChangeAspect="1" noChangeArrowheads="1"/>
                    </pic:cNvPicPr>
                  </pic:nvPicPr>
                  <pic:blipFill>
                    <a:blip r:embed="rId94" r:link="rId95" cstate="print"/>
                    <a:srcRect/>
                    <a:stretch>
                      <a:fillRect/>
                    </a:stretch>
                  </pic:blipFill>
                  <pic:spPr bwMode="auto">
                    <a:xfrm>
                      <a:off x="0" y="0"/>
                      <a:ext cx="5553075" cy="1038225"/>
                    </a:xfrm>
                    <a:prstGeom prst="rect">
                      <a:avLst/>
                    </a:prstGeom>
                    <a:noFill/>
                    <a:ln w="9525">
                      <a:noFill/>
                      <a:miter lim="800000"/>
                      <a:headEnd/>
                      <a:tailEnd/>
                    </a:ln>
                  </pic:spPr>
                </pic:pic>
              </a:graphicData>
            </a:graphic>
          </wp:inline>
        </w:drawing>
      </w:r>
    </w:p>
    <w:p w:rsidR="00F41B74" w:rsidRDefault="00F41B74" w:rsidP="00F41B74"/>
    <w:p w:rsidR="00F41B74" w:rsidRDefault="00F41B74" w:rsidP="00F41B74">
      <w:r>
        <w:t>What this should confirm is that the GPIO signals SSPTXD3, SSPRXD3, SSPSFRM3, and SSPCLK3 are the processor signals that drive the SPI.  This seems logical given that you said the SSP driver is hooked to “SSP3:” in the WinCE stream I/O system.  It also looks consistent with the NSSPTest.cpp sample, but since it isn’t clear really what NSSPTest does, I wanted to double check.</w:t>
      </w:r>
    </w:p>
    <w:p w:rsidR="00F41B74" w:rsidRDefault="00F41B74" w:rsidP="00F41B74"/>
    <w:p w:rsidR="00F41B74" w:rsidRDefault="00F41B74" w:rsidP="00F41B74">
      <w:r>
        <w:lastRenderedPageBreak/>
        <w:t>Thanks.  Other than this it would appear that the SPI driver initialization is similar between BitsyXb and BitsyX.</w:t>
      </w:r>
    </w:p>
    <w:p w:rsidR="00F41B74" w:rsidRDefault="00F41B74" w:rsidP="00F41B74"/>
    <w:p w:rsidR="00F41B74" w:rsidRDefault="00F41B74" w:rsidP="00F41B74">
      <w:r>
        <w:t>Stephen</w:t>
      </w:r>
    </w:p>
    <w:p w:rsidR="00F41B74" w:rsidRPr="00F41B74" w:rsidRDefault="00F41B74" w:rsidP="00F41B74"/>
    <w:p w:rsidR="00D777D7" w:rsidRDefault="003F1D68" w:rsidP="00B8634A">
      <w:pPr>
        <w:pStyle w:val="Heading1"/>
      </w:pPr>
      <w:r>
        <w:br w:type="page"/>
      </w:r>
      <w:r w:rsidR="00B8634A">
        <w:lastRenderedPageBreak/>
        <w:t>Volume-based Entry for Recurring Transactions</w:t>
      </w:r>
    </w:p>
    <w:p w:rsidR="00B8634A" w:rsidRDefault="00B8634A" w:rsidP="00B8634A">
      <w:pPr>
        <w:pStyle w:val="Heading2"/>
      </w:pPr>
      <w:r>
        <w:t>Overview</w:t>
      </w:r>
    </w:p>
    <w:p w:rsidR="00675955" w:rsidRDefault="00675955" w:rsidP="00675955">
      <w:pPr>
        <w:pStyle w:val="BodyText"/>
      </w:pPr>
      <w:r>
        <w:t>On 9/25/09 Dave and Stephen met with Andrew to go over the issue of needing a way to enter recurring transactions using fractional amounts rather than just integers.  This documents what we came up with to solve that issue – it goes on the list of items to prioritize appropriately for development.</w:t>
      </w:r>
    </w:p>
    <w:p w:rsidR="00675955" w:rsidRPr="00226AB0" w:rsidRDefault="00675955" w:rsidP="00675955">
      <w:pPr>
        <w:pStyle w:val="BodyText"/>
      </w:pPr>
      <w:r>
        <w:t>Over the next week or two the concept was updated in discussions and email.  This document reflects the updated version.</w:t>
      </w:r>
    </w:p>
    <w:p w:rsidR="00675955" w:rsidRDefault="00675955" w:rsidP="003F1D68">
      <w:pPr>
        <w:pStyle w:val="Heading2"/>
      </w:pPr>
      <w:r>
        <w:t>Recurring Transactions by Volume</w:t>
      </w:r>
    </w:p>
    <w:p w:rsidR="00675955" w:rsidRDefault="00675955" w:rsidP="00675955">
      <w:pPr>
        <w:pStyle w:val="BodyText"/>
      </w:pPr>
      <w:r>
        <w:t xml:space="preserve">The primary breakthrough idea is to allow recurring transactions to have the same ability to enter by volume that the user currently has on the standard waste loop.  It is undetermined at the moment whether this will create a new identifiable waste item transaction type.  It is expected that there will be a new identifiable combination, i.e. both volume and recurring coexisting in a way that at least allows auditing level ability to determine transaction origin.  But we agreed that it is a requirement not to disturb the waste protocol or import code.  </w:t>
      </w:r>
    </w:p>
    <w:p w:rsidR="00675955" w:rsidRDefault="00675955" w:rsidP="00675955">
      <w:pPr>
        <w:pStyle w:val="BodyText"/>
      </w:pPr>
      <w:r>
        <w:t>So key features include:</w:t>
      </w:r>
    </w:p>
    <w:p w:rsidR="00675955" w:rsidRDefault="00675955" w:rsidP="00952092">
      <w:pPr>
        <w:pStyle w:val="BodyText"/>
        <w:numPr>
          <w:ilvl w:val="0"/>
          <w:numId w:val="141"/>
        </w:numPr>
        <w:spacing w:before="0" w:after="120"/>
      </w:pPr>
      <w:r>
        <w:t>Paper Entry will include new ability to enter by Volume.</w:t>
      </w:r>
    </w:p>
    <w:p w:rsidR="00675955" w:rsidRDefault="00675955" w:rsidP="00952092">
      <w:pPr>
        <w:pStyle w:val="BodyText"/>
        <w:numPr>
          <w:ilvl w:val="0"/>
          <w:numId w:val="141"/>
        </w:numPr>
        <w:spacing w:before="0" w:after="120"/>
      </w:pPr>
      <w:r>
        <w:t>Any item-type recurring transaction can be entered by volume if the food type and container type volume/weight info is filled in properly.</w:t>
      </w:r>
    </w:p>
    <w:p w:rsidR="00675955" w:rsidRPr="00147893" w:rsidRDefault="00675955" w:rsidP="00952092">
      <w:pPr>
        <w:pStyle w:val="BodyText"/>
        <w:numPr>
          <w:ilvl w:val="0"/>
          <w:numId w:val="141"/>
        </w:numPr>
        <w:spacing w:before="0" w:after="120"/>
      </w:pPr>
      <w:r>
        <w:rPr>
          <w:color w:val="FF0000"/>
        </w:rPr>
        <w:t xml:space="preserve">The choice about whether to enter an item-type recurring transaction by volume is made after an item-type recurring transaction with full volume/weight info available is clicked.  At that time, a dialog is presented that offers the choice of whether to enter by volume or unit count. </w:t>
      </w:r>
    </w:p>
    <w:p w:rsidR="00675955" w:rsidRPr="00147893" w:rsidRDefault="00675955" w:rsidP="00952092">
      <w:pPr>
        <w:pStyle w:val="BodyText"/>
        <w:numPr>
          <w:ilvl w:val="1"/>
          <w:numId w:val="141"/>
        </w:numPr>
        <w:spacing w:before="0" w:after="120"/>
      </w:pPr>
      <w:r>
        <w:rPr>
          <w:color w:val="FF0000"/>
        </w:rPr>
        <w:t>If the user clicks on Unit Count, then the same thing occurs as now, i.e. the second screen of the current Paper UI is shown.</w:t>
      </w:r>
    </w:p>
    <w:p w:rsidR="00675955" w:rsidRDefault="00675955" w:rsidP="00952092">
      <w:pPr>
        <w:pStyle w:val="BodyText"/>
        <w:numPr>
          <w:ilvl w:val="1"/>
          <w:numId w:val="141"/>
        </w:numPr>
        <w:spacing w:before="0" w:after="120"/>
      </w:pPr>
      <w:r>
        <w:rPr>
          <w:color w:val="FF0000"/>
        </w:rPr>
        <w:t>If the user clicks on Volume, then a screen similar to the current Volume entry screen on the main loop is shown.</w:t>
      </w:r>
    </w:p>
    <w:p w:rsidR="00675955" w:rsidRPr="00147893" w:rsidRDefault="00675955" w:rsidP="00952092">
      <w:pPr>
        <w:pStyle w:val="BodyText"/>
        <w:numPr>
          <w:ilvl w:val="0"/>
          <w:numId w:val="141"/>
        </w:numPr>
        <w:spacing w:before="0" w:after="120"/>
        <w:rPr>
          <w:strike/>
        </w:rPr>
      </w:pPr>
      <w:r w:rsidRPr="00147893">
        <w:rPr>
          <w:strike/>
        </w:rPr>
        <w:t>User chooses whether they want to enter by Item, Volume or weight, using buttons on the transaction selector screen.  Based on this choice, the tree of available transactions immediately populates with those types of transactions.  The default choice would remain by Item, Volume would be second and the little-used (as of yet) enter by Weight type would be third.  Weight type transactions would not show by default as they do now, only Item type.</w:t>
      </w:r>
      <w:r w:rsidRPr="00147893">
        <w:rPr>
          <w:strike/>
        </w:rPr>
        <w:br/>
      </w:r>
      <w:r>
        <w:br/>
      </w:r>
      <w:r w:rsidRPr="00147893">
        <w:rPr>
          <w:strike/>
        </w:rPr>
        <w:t>So in essence we add a filter to the transaction selector screen.</w:t>
      </w:r>
    </w:p>
    <w:p w:rsidR="00675955" w:rsidRDefault="00675955" w:rsidP="00952092">
      <w:pPr>
        <w:pStyle w:val="BodyText"/>
        <w:numPr>
          <w:ilvl w:val="0"/>
          <w:numId w:val="141"/>
        </w:numPr>
        <w:spacing w:before="0" w:after="120"/>
      </w:pPr>
      <w:r>
        <w:t>When user selects a transaction, if it is weight or item the same thing occurs as now.  If it is by Volume then the Volume screen comes up and the user enters number of containers, just like the current enter by Volume screen on the standard waste loop.</w:t>
      </w:r>
    </w:p>
    <w:p w:rsidR="00675955" w:rsidRDefault="00675955" w:rsidP="00952092">
      <w:pPr>
        <w:pStyle w:val="BodyText"/>
        <w:numPr>
          <w:ilvl w:val="0"/>
          <w:numId w:val="141"/>
        </w:numPr>
        <w:spacing w:before="0" w:after="120"/>
      </w:pPr>
      <w:r>
        <w:t>If possible without disturbing data path, we will set both the recurring and volume flags so that the transaction type is unique and could be audited or reported on.  Otherwise, we would fall back to characterizing it as a standard volume transaction (and it would be lost whether it originated from recurring or standard waste loop).</w:t>
      </w:r>
    </w:p>
    <w:p w:rsidR="00675955" w:rsidRPr="00226AB0" w:rsidRDefault="00675955" w:rsidP="00675955">
      <w:pPr>
        <w:pStyle w:val="BodyText"/>
      </w:pPr>
      <w:r>
        <w:lastRenderedPageBreak/>
        <w:t>No changes are required to either VWA4.NET or VWA4.Delphi as a result of this addition to VWT4.</w:t>
      </w:r>
    </w:p>
    <w:p w:rsidR="00547D50" w:rsidRDefault="00547D50" w:rsidP="003F1D68">
      <w:pPr>
        <w:pStyle w:val="Heading2"/>
      </w:pPr>
      <w:r>
        <w:br w:type="page"/>
      </w:r>
      <w:r w:rsidR="00675955">
        <w:lastRenderedPageBreak/>
        <w:t xml:space="preserve">Diagrams from Work Session </w:t>
      </w:r>
    </w:p>
    <w:p w:rsidR="00547D50" w:rsidRDefault="004F18EA" w:rsidP="00547D50">
      <w:pPr>
        <w:jc w:val="center"/>
      </w:pPr>
      <w:r>
        <w:rPr>
          <w:noProof/>
        </w:rPr>
        <w:drawing>
          <wp:inline distT="0" distB="0" distL="0" distR="0">
            <wp:extent cx="5419725" cy="4067175"/>
            <wp:effectExtent l="19050" t="0" r="9525" b="0"/>
            <wp:docPr id="52" name="Picture 52" descr="100_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00_0659"/>
                    <pic:cNvPicPr>
                      <a:picLocks noChangeAspect="1" noChangeArrowheads="1"/>
                    </pic:cNvPicPr>
                  </pic:nvPicPr>
                  <pic:blipFill>
                    <a:blip r:embed="rId96" cstate="print"/>
                    <a:srcRect/>
                    <a:stretch>
                      <a:fillRect/>
                    </a:stretch>
                  </pic:blipFill>
                  <pic:spPr bwMode="auto">
                    <a:xfrm>
                      <a:off x="0" y="0"/>
                      <a:ext cx="5419725" cy="4067175"/>
                    </a:xfrm>
                    <a:prstGeom prst="rect">
                      <a:avLst/>
                    </a:prstGeom>
                    <a:noFill/>
                    <a:ln w="9525">
                      <a:noFill/>
                      <a:miter lim="800000"/>
                      <a:headEnd/>
                      <a:tailEnd/>
                    </a:ln>
                  </pic:spPr>
                </pic:pic>
              </a:graphicData>
            </a:graphic>
          </wp:inline>
        </w:drawing>
      </w:r>
    </w:p>
    <w:p w:rsidR="00547D50" w:rsidRDefault="004F18EA" w:rsidP="00547D50">
      <w:pPr>
        <w:jc w:val="center"/>
      </w:pPr>
      <w:r>
        <w:rPr>
          <w:noProof/>
        </w:rPr>
        <w:drawing>
          <wp:inline distT="0" distB="0" distL="0" distR="0">
            <wp:extent cx="4667250" cy="3505200"/>
            <wp:effectExtent l="19050" t="0" r="0" b="0"/>
            <wp:docPr id="53" name="Picture 53" descr="100_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100_0660"/>
                    <pic:cNvPicPr>
                      <a:picLocks noChangeAspect="1" noChangeArrowheads="1"/>
                    </pic:cNvPicPr>
                  </pic:nvPicPr>
                  <pic:blipFill>
                    <a:blip r:embed="rId97" cstate="print"/>
                    <a:srcRect/>
                    <a:stretch>
                      <a:fillRect/>
                    </a:stretch>
                  </pic:blipFill>
                  <pic:spPr bwMode="auto">
                    <a:xfrm>
                      <a:off x="0" y="0"/>
                      <a:ext cx="4667250" cy="3505200"/>
                    </a:xfrm>
                    <a:prstGeom prst="rect">
                      <a:avLst/>
                    </a:prstGeom>
                    <a:noFill/>
                    <a:ln w="9525">
                      <a:noFill/>
                      <a:miter lim="800000"/>
                      <a:headEnd/>
                      <a:tailEnd/>
                    </a:ln>
                  </pic:spPr>
                </pic:pic>
              </a:graphicData>
            </a:graphic>
          </wp:inline>
        </w:drawing>
      </w:r>
    </w:p>
    <w:p w:rsidR="00547D50" w:rsidRDefault="00547D50" w:rsidP="00547D50"/>
    <w:p w:rsidR="00547D50" w:rsidRPr="00547D50" w:rsidRDefault="00547D50" w:rsidP="00547D50"/>
    <w:p w:rsidR="00547D50" w:rsidRPr="00547D50" w:rsidRDefault="00547D50" w:rsidP="00547D50"/>
    <w:p w:rsidR="00547D50" w:rsidRDefault="00AF62CD" w:rsidP="00AF62CD">
      <w:pPr>
        <w:pStyle w:val="Heading1"/>
      </w:pPr>
      <w:r>
        <w:t>Splash Screen</w:t>
      </w:r>
    </w:p>
    <w:p w:rsidR="00AF62CD" w:rsidRDefault="00AF62CD" w:rsidP="00AF62CD">
      <w:pPr>
        <w:pStyle w:val="Heading2"/>
      </w:pPr>
      <w:r>
        <w:t>Links to Articles</w:t>
      </w:r>
    </w:p>
    <w:p w:rsidR="00AF62CD" w:rsidRDefault="00AF62CD" w:rsidP="00AF62CD">
      <w:hyperlink r:id="rId98" w:history="1">
        <w:r w:rsidRPr="00E67756">
          <w:rPr>
            <w:rStyle w:val="Hyperlink"/>
          </w:rPr>
          <w:t>http://www.codeproject.com/KB/cs/applicationcontextsplash.aspx</w:t>
        </w:r>
      </w:hyperlink>
    </w:p>
    <w:p w:rsidR="00AF62CD" w:rsidRDefault="00AF62CD" w:rsidP="00AF62CD">
      <w:pPr>
        <w:pStyle w:val="Heading4"/>
      </w:pPr>
      <w:r>
        <w:t>Using Threads</w:t>
      </w:r>
    </w:p>
    <w:p w:rsidR="00AF62CD" w:rsidRDefault="00AF62CD" w:rsidP="00AF62CD">
      <w:hyperlink r:id="rId99" w:history="1">
        <w:r w:rsidRPr="00E67756">
          <w:rPr>
            <w:rStyle w:val="Hyperlink"/>
          </w:rPr>
          <w:t>http://www.albahari.com/threading/part3.aspx</w:t>
        </w:r>
      </w:hyperlink>
      <w:r>
        <w:t xml:space="preserve"> </w:t>
      </w:r>
    </w:p>
    <w:p w:rsidR="004F50CF" w:rsidRDefault="004F50CF" w:rsidP="00AF62CD"/>
    <w:p w:rsidR="004F50CF" w:rsidRDefault="004F50CF" w:rsidP="00AF62CD"/>
    <w:p w:rsidR="00AF62CD" w:rsidRDefault="004F50CF" w:rsidP="004F50CF">
      <w:pPr>
        <w:pStyle w:val="Heading1"/>
      </w:pPr>
      <w:r>
        <w:t>C# Techniques</w:t>
      </w:r>
    </w:p>
    <w:p w:rsidR="004F50CF" w:rsidRDefault="004F50CF" w:rsidP="004F50CF">
      <w:pPr>
        <w:pStyle w:val="Heading2"/>
      </w:pPr>
      <w:r>
        <w:t>C# Animated GIFs</w:t>
      </w:r>
    </w:p>
    <w:p w:rsidR="00AF62CD" w:rsidRDefault="004F50CF" w:rsidP="004F50CF">
      <w:hyperlink r:id="rId100" w:history="1">
        <w:r w:rsidRPr="00A7224C">
          <w:rPr>
            <w:rStyle w:val="Hyperlink"/>
          </w:rPr>
          <w:t>http://www.vcskicks.com/csharp_animated_gif.php</w:t>
        </w:r>
      </w:hyperlink>
    </w:p>
    <w:p w:rsidR="004F50CF" w:rsidRDefault="004F50CF" w:rsidP="004F50CF">
      <w:hyperlink r:id="rId101" w:history="1">
        <w:r w:rsidRPr="00A7224C">
          <w:rPr>
            <w:rStyle w:val="Hyperlink"/>
          </w:rPr>
          <w:t>http://bytes.com/topic/c-sharp/answers/510116-how-switch-animated-gifs</w:t>
        </w:r>
      </w:hyperlink>
    </w:p>
    <w:p w:rsidR="004F50CF" w:rsidRDefault="004F50CF" w:rsidP="004F50CF">
      <w:r>
        <w:t>Create them online from your pics:</w:t>
      </w:r>
    </w:p>
    <w:p w:rsidR="004F50CF" w:rsidRDefault="004F50CF" w:rsidP="004F50CF">
      <w:hyperlink r:id="rId102" w:history="1">
        <w:r w:rsidRPr="00A7224C">
          <w:rPr>
            <w:rStyle w:val="Hyperlink"/>
          </w:rPr>
          <w:t>http://picasion.com/get-photo/</w:t>
        </w:r>
      </w:hyperlink>
    </w:p>
    <w:p w:rsidR="004F50CF" w:rsidRDefault="005A306F" w:rsidP="005A306F">
      <w:pPr>
        <w:pStyle w:val="Heading2"/>
      </w:pPr>
      <w:r>
        <w:t>Menu Strips</w:t>
      </w:r>
    </w:p>
    <w:p w:rsidR="004F50CF" w:rsidRDefault="005A306F" w:rsidP="005A306F">
      <w:hyperlink r:id="rId103" w:history="1">
        <w:r w:rsidRPr="00A7224C">
          <w:rPr>
            <w:rStyle w:val="Hyperlink"/>
          </w:rPr>
          <w:t>http://www.speakcomputers.com/windows-forms-programming/MenuStrip.aspx</w:t>
        </w:r>
      </w:hyperlink>
    </w:p>
    <w:p w:rsidR="005A306F" w:rsidRDefault="005A306F" w:rsidP="005A306F">
      <w:hyperlink r:id="rId104" w:history="1">
        <w:r w:rsidRPr="00A7224C">
          <w:rPr>
            <w:rStyle w:val="Hyperlink"/>
          </w:rPr>
          <w:t>http://en.csharp-online.net/Tool,_Menu,_and_Status_Strips%E2%80%94ToolStrip_Basics</w:t>
        </w:r>
      </w:hyperlink>
    </w:p>
    <w:p w:rsidR="005A306F" w:rsidRDefault="005A306F" w:rsidP="005A306F">
      <w:hyperlink r:id="rId105" w:history="1">
        <w:r w:rsidRPr="00A7224C">
          <w:rPr>
            <w:rStyle w:val="Hyperlink"/>
          </w:rPr>
          <w:t>http://msdn.microsoft.com/en-us/library/system.windows.forms.toolstripitem.tag.aspx</w:t>
        </w:r>
      </w:hyperlink>
    </w:p>
    <w:p w:rsidR="005A306F" w:rsidRDefault="005A306F" w:rsidP="005A306F"/>
    <w:p w:rsidR="006E5D42" w:rsidRDefault="006E5D42" w:rsidP="006E5D42">
      <w:pPr>
        <w:pStyle w:val="Heading2"/>
      </w:pPr>
      <w:r>
        <w:t>Resizing Controls at Runtime</w:t>
      </w:r>
    </w:p>
    <w:p w:rsidR="006E5D42" w:rsidRDefault="006E5D42" w:rsidP="006E5D42">
      <w:hyperlink r:id="rId106" w:history="1">
        <w:r w:rsidRPr="00A7224C">
          <w:rPr>
            <w:rStyle w:val="Hyperlink"/>
          </w:rPr>
          <w:t>http://69.10.233.10/KB/dotnet/Resize_Control_at_Runtime.aspx</w:t>
        </w:r>
      </w:hyperlink>
    </w:p>
    <w:p w:rsidR="006E5D42" w:rsidRDefault="006E5D42" w:rsidP="006E5D42">
      <w:hyperlink r:id="rId107" w:history="1">
        <w:r w:rsidRPr="00A7224C">
          <w:rPr>
            <w:rStyle w:val="Hyperlink"/>
          </w:rPr>
          <w:t>http://www.codeguru.com/cpp/controls/controls/resizing/article.php/c2151/</w:t>
        </w:r>
      </w:hyperlink>
    </w:p>
    <w:p w:rsidR="006E5D42" w:rsidRDefault="006E5D42" w:rsidP="006E5D42">
      <w:hyperlink r:id="rId108" w:history="1">
        <w:r w:rsidRPr="00A7224C">
          <w:rPr>
            <w:rStyle w:val="Hyperlink"/>
          </w:rPr>
          <w:t>http://www.codeproject.com/KB/miscctrl/MovableControls.aspx</w:t>
        </w:r>
      </w:hyperlink>
    </w:p>
    <w:p w:rsidR="006E5D42" w:rsidRPr="006E5D42" w:rsidRDefault="006E5D42" w:rsidP="006E5D42"/>
    <w:p w:rsidR="00AF62CD" w:rsidRDefault="00BE2339" w:rsidP="00BE2339">
      <w:pPr>
        <w:pStyle w:val="Heading2"/>
      </w:pPr>
      <w:r>
        <w:t>Resizing and Working with Images via GDI+</w:t>
      </w:r>
    </w:p>
    <w:p w:rsidR="00BE2339" w:rsidRPr="00BE2339" w:rsidRDefault="00BE2339" w:rsidP="00BE2339">
      <w:hyperlink r:id="rId109" w:history="1">
        <w:r w:rsidRPr="002D168E">
          <w:rPr>
            <w:rStyle w:val="Hyperlink"/>
          </w:rPr>
          <w:t>http://www.codeproject.com/KB/GDI-plus/imageresize.aspx</w:t>
        </w:r>
      </w:hyperlink>
      <w:r>
        <w:t xml:space="preserve">  (!!!!)</w:t>
      </w:r>
    </w:p>
    <w:p w:rsidR="00F5356A" w:rsidRDefault="008E3075" w:rsidP="008E3075">
      <w:pPr>
        <w:pStyle w:val="Heading1"/>
      </w:pPr>
      <w:r>
        <w:br w:type="page"/>
      </w:r>
      <w:r w:rsidR="00F5356A">
        <w:lastRenderedPageBreak/>
        <w:t>Data File Protocol Changes</w:t>
      </w:r>
    </w:p>
    <w:p w:rsidR="00F5356A" w:rsidRDefault="00F5356A" w:rsidP="00F5356A">
      <w:pPr>
        <w:rPr>
          <w:b/>
          <w:u w:val="single"/>
        </w:rPr>
      </w:pPr>
      <w:r w:rsidRPr="00F5356A">
        <w:rPr>
          <w:b/>
          <w:u w:val="single"/>
        </w:rPr>
        <w:t>1/22/10:</w:t>
      </w:r>
      <w:r>
        <w:rPr>
          <w:b/>
          <w:u w:val="single"/>
        </w:rPr>
        <w:t xml:space="preserve"> </w:t>
      </w:r>
    </w:p>
    <w:p w:rsidR="00F5356A" w:rsidRPr="00F5356A" w:rsidRDefault="00F5356A" w:rsidP="00F5356A">
      <w:pPr>
        <w:rPr>
          <w:b/>
          <w:u w:val="single"/>
        </w:rPr>
      </w:pPr>
      <w:r>
        <w:rPr>
          <w:b/>
          <w:u w:val="single"/>
        </w:rPr>
        <w:t>Added or modified fields are highlighted</w:t>
      </w:r>
    </w:p>
    <w:tbl>
      <w:tblPr>
        <w:tblW w:w="10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8"/>
        <w:gridCol w:w="3206"/>
        <w:gridCol w:w="6426"/>
      </w:tblGrid>
      <w:tr w:rsidR="00F5356A" w:rsidRPr="00062D9B" w:rsidTr="00952092">
        <w:trPr>
          <w:tblHeader/>
        </w:trPr>
        <w:tc>
          <w:tcPr>
            <w:tcW w:w="10100" w:type="dxa"/>
            <w:gridSpan w:val="3"/>
            <w:shd w:val="clear" w:color="auto" w:fill="E6E6E6"/>
          </w:tcPr>
          <w:p w:rsidR="00F5356A" w:rsidRPr="00062D9B" w:rsidRDefault="00F5356A" w:rsidP="00952092">
            <w:pPr>
              <w:pStyle w:val="BodyText"/>
              <w:spacing w:after="0"/>
              <w:jc w:val="center"/>
              <w:rPr>
                <w:b/>
                <w:sz w:val="26"/>
              </w:rPr>
            </w:pPr>
            <w:r w:rsidRPr="00062D9B">
              <w:rPr>
                <w:b/>
                <w:sz w:val="26"/>
              </w:rPr>
              <w:t>Configuration Data Record Structure</w:t>
            </w:r>
          </w:p>
        </w:tc>
      </w:tr>
      <w:tr w:rsidR="00F5356A" w:rsidRPr="00062D9B" w:rsidTr="00952092">
        <w:tc>
          <w:tcPr>
            <w:tcW w:w="10100" w:type="dxa"/>
            <w:gridSpan w:val="3"/>
            <w:shd w:val="clear" w:color="auto" w:fill="E6E6E6"/>
          </w:tcPr>
          <w:p w:rsidR="00F5356A" w:rsidRPr="00062D9B" w:rsidRDefault="00F5356A" w:rsidP="00952092">
            <w:pPr>
              <w:pStyle w:val="BodyText"/>
              <w:spacing w:after="0"/>
              <w:jc w:val="center"/>
              <w:rPr>
                <w:b/>
              </w:rPr>
            </w:pPr>
            <w:r w:rsidRPr="00062D9B">
              <w:rPr>
                <w:b/>
              </w:rPr>
              <w:t>Record type 0 – Transfer (one only per file)</w:t>
            </w:r>
          </w:p>
        </w:tc>
      </w:tr>
      <w:tr w:rsidR="00F5356A" w:rsidRPr="00F56882" w:rsidTr="00952092">
        <w:trPr>
          <w:cantSplit/>
        </w:trPr>
        <w:tc>
          <w:tcPr>
            <w:tcW w:w="468" w:type="dxa"/>
          </w:tcPr>
          <w:p w:rsidR="00F5356A" w:rsidRPr="00F56882" w:rsidRDefault="00F5356A" w:rsidP="00952092">
            <w:pPr>
              <w:pStyle w:val="BodyText"/>
              <w:numPr>
                <w:ilvl w:val="0"/>
                <w:numId w:val="142"/>
              </w:numPr>
              <w:spacing w:before="0" w:after="0"/>
            </w:pPr>
          </w:p>
        </w:tc>
        <w:tc>
          <w:tcPr>
            <w:tcW w:w="3206" w:type="dxa"/>
          </w:tcPr>
          <w:p w:rsidR="00F5356A" w:rsidRPr="00F56882" w:rsidRDefault="00F5356A" w:rsidP="00952092">
            <w:pPr>
              <w:pStyle w:val="BodyText"/>
              <w:spacing w:after="0"/>
            </w:pPr>
            <w:r>
              <w:t>Record Type ID</w:t>
            </w:r>
          </w:p>
        </w:tc>
        <w:tc>
          <w:tcPr>
            <w:tcW w:w="6426" w:type="dxa"/>
          </w:tcPr>
          <w:p w:rsidR="00F5356A" w:rsidRPr="00F56882" w:rsidRDefault="00F5356A" w:rsidP="00952092">
            <w:pPr>
              <w:pStyle w:val="BodyText"/>
              <w:numPr>
                <w:ilvl w:val="0"/>
                <w:numId w:val="64"/>
              </w:numPr>
              <w:spacing w:before="0" w:after="0"/>
            </w:pPr>
            <w:r>
              <w:t>“TransferConfig”</w:t>
            </w:r>
          </w:p>
        </w:tc>
      </w:tr>
      <w:tr w:rsidR="00F5356A" w:rsidRPr="00EF63DD" w:rsidTr="00952092">
        <w:trPr>
          <w:cantSplit/>
        </w:trPr>
        <w:tc>
          <w:tcPr>
            <w:tcW w:w="468" w:type="dxa"/>
          </w:tcPr>
          <w:p w:rsidR="00F5356A" w:rsidRPr="00EF63DD" w:rsidRDefault="00F5356A" w:rsidP="00952092">
            <w:pPr>
              <w:pStyle w:val="BodyText"/>
              <w:numPr>
                <w:ilvl w:val="0"/>
                <w:numId w:val="142"/>
              </w:numPr>
              <w:spacing w:before="0" w:after="0"/>
            </w:pPr>
          </w:p>
        </w:tc>
        <w:tc>
          <w:tcPr>
            <w:tcW w:w="3206" w:type="dxa"/>
          </w:tcPr>
          <w:p w:rsidR="00F5356A" w:rsidRPr="00EF63DD" w:rsidRDefault="00F5356A" w:rsidP="00952092">
            <w:pPr>
              <w:pStyle w:val="BodyText"/>
              <w:spacing w:after="0"/>
            </w:pPr>
            <w:r w:rsidRPr="00EF63DD">
              <w:t>Transfer File Written by VWA (Date + Time)</w:t>
            </w:r>
          </w:p>
        </w:tc>
        <w:tc>
          <w:tcPr>
            <w:tcW w:w="6426" w:type="dxa"/>
          </w:tcPr>
          <w:p w:rsidR="00F5356A" w:rsidRPr="00EF63DD" w:rsidRDefault="00F5356A" w:rsidP="00952092">
            <w:pPr>
              <w:pStyle w:val="BodyText"/>
              <w:numPr>
                <w:ilvl w:val="0"/>
                <w:numId w:val="64"/>
              </w:numPr>
              <w:spacing w:before="0" w:after="0"/>
            </w:pPr>
            <w:r w:rsidRPr="00EF63DD">
              <w:t>The date + time that this file was written by VWA.</w:t>
            </w:r>
          </w:p>
        </w:tc>
      </w:tr>
      <w:tr w:rsidR="00F5356A" w:rsidRPr="002C7ED0" w:rsidTr="00952092">
        <w:trPr>
          <w:cantSplit/>
        </w:trPr>
        <w:tc>
          <w:tcPr>
            <w:tcW w:w="468" w:type="dxa"/>
          </w:tcPr>
          <w:p w:rsidR="00F5356A" w:rsidRPr="002C7ED0" w:rsidRDefault="00F5356A" w:rsidP="00952092">
            <w:pPr>
              <w:pStyle w:val="BodyText"/>
              <w:numPr>
                <w:ilvl w:val="0"/>
                <w:numId w:val="142"/>
              </w:numPr>
              <w:spacing w:before="0" w:after="0"/>
            </w:pPr>
          </w:p>
        </w:tc>
        <w:tc>
          <w:tcPr>
            <w:tcW w:w="3206" w:type="dxa"/>
          </w:tcPr>
          <w:p w:rsidR="00F5356A" w:rsidRPr="002C7ED0" w:rsidRDefault="00F5356A" w:rsidP="00952092">
            <w:pPr>
              <w:pStyle w:val="BodyText"/>
              <w:spacing w:after="0"/>
            </w:pPr>
            <w:r w:rsidRPr="002C7ED0">
              <w:t>Transfer Written Locally by VWT (Date + Time)</w:t>
            </w:r>
          </w:p>
        </w:tc>
        <w:tc>
          <w:tcPr>
            <w:tcW w:w="6426" w:type="dxa"/>
          </w:tcPr>
          <w:p w:rsidR="00F5356A" w:rsidRDefault="00F5356A" w:rsidP="00952092">
            <w:pPr>
              <w:pStyle w:val="BodyText"/>
              <w:numPr>
                <w:ilvl w:val="0"/>
                <w:numId w:val="64"/>
              </w:numPr>
              <w:spacing w:before="0" w:after="0"/>
            </w:pPr>
            <w:r w:rsidRPr="002C7ED0">
              <w:t>The date + time that this file was written to the Tracker by VWT, which represents the “update” date+time.</w:t>
            </w:r>
          </w:p>
          <w:p w:rsidR="00F5356A" w:rsidRPr="002C7ED0" w:rsidRDefault="00F5356A" w:rsidP="00952092">
            <w:pPr>
              <w:pStyle w:val="BodyText"/>
              <w:numPr>
                <w:ilvl w:val="0"/>
                <w:numId w:val="64"/>
              </w:numPr>
              <w:spacing w:before="0" w:after="0"/>
            </w:pPr>
            <w:r>
              <w:rPr>
                <w:color w:val="0000FF"/>
              </w:rPr>
              <w:t>NOTE: this is only written by VWT as part of the Transfer Config process, and thus only is seen on the Tracker itself.</w:t>
            </w:r>
          </w:p>
        </w:tc>
      </w:tr>
      <w:tr w:rsidR="00F5356A" w:rsidRPr="00F5356A" w:rsidTr="00952092">
        <w:trPr>
          <w:cantSplit/>
        </w:trPr>
        <w:tc>
          <w:tcPr>
            <w:tcW w:w="468" w:type="dxa"/>
          </w:tcPr>
          <w:p w:rsidR="00F5356A" w:rsidRPr="002C7ED0" w:rsidRDefault="00F5356A" w:rsidP="00952092">
            <w:pPr>
              <w:pStyle w:val="BodyText"/>
              <w:numPr>
                <w:ilvl w:val="0"/>
                <w:numId w:val="142"/>
              </w:numPr>
              <w:spacing w:before="0" w:after="0"/>
            </w:pPr>
          </w:p>
        </w:tc>
        <w:tc>
          <w:tcPr>
            <w:tcW w:w="3206" w:type="dxa"/>
          </w:tcPr>
          <w:p w:rsidR="00F5356A" w:rsidRPr="00F5356A" w:rsidRDefault="00F5356A" w:rsidP="00952092">
            <w:pPr>
              <w:pStyle w:val="BodyText"/>
              <w:spacing w:after="0"/>
              <w:rPr>
                <w:highlight w:val="yellow"/>
              </w:rPr>
            </w:pPr>
            <w:r w:rsidRPr="00F5356A">
              <w:rPr>
                <w:highlight w:val="yellow"/>
              </w:rPr>
              <w:t>Product Version of VWA4.NET that wrote this config file.</w:t>
            </w:r>
          </w:p>
          <w:p w:rsidR="00F5356A" w:rsidRPr="00F5356A" w:rsidRDefault="00F5356A" w:rsidP="00952092">
            <w:pPr>
              <w:pStyle w:val="BodyText"/>
              <w:spacing w:after="0"/>
              <w:rPr>
                <w:highlight w:val="yellow"/>
              </w:rPr>
            </w:pPr>
            <w:r w:rsidRPr="00F5356A">
              <w:rPr>
                <w:highlight w:val="yellow"/>
              </w:rPr>
              <w:t>(String)</w:t>
            </w:r>
          </w:p>
        </w:tc>
        <w:tc>
          <w:tcPr>
            <w:tcW w:w="6426" w:type="dxa"/>
          </w:tcPr>
          <w:p w:rsidR="00F5356A" w:rsidRPr="00F5356A" w:rsidRDefault="00F5356A" w:rsidP="00952092">
            <w:pPr>
              <w:pStyle w:val="BodyText"/>
              <w:numPr>
                <w:ilvl w:val="0"/>
                <w:numId w:val="64"/>
              </w:numPr>
              <w:spacing w:before="0" w:after="0"/>
              <w:rPr>
                <w:highlight w:val="yellow"/>
              </w:rPr>
            </w:pPr>
            <w:r w:rsidRPr="00F5356A">
              <w:rPr>
                <w:highlight w:val="yellow"/>
              </w:rPr>
              <w:t>Provided by VWA4.NET in standard .exe version format.</w:t>
            </w:r>
          </w:p>
        </w:tc>
      </w:tr>
      <w:tr w:rsidR="00F5356A" w:rsidRPr="002C7ED0" w:rsidTr="00952092">
        <w:trPr>
          <w:cantSplit/>
        </w:trPr>
        <w:tc>
          <w:tcPr>
            <w:tcW w:w="468" w:type="dxa"/>
          </w:tcPr>
          <w:p w:rsidR="00F5356A" w:rsidRPr="00F5356A" w:rsidRDefault="00F5356A" w:rsidP="00952092">
            <w:pPr>
              <w:pStyle w:val="BodyText"/>
              <w:numPr>
                <w:ilvl w:val="0"/>
                <w:numId w:val="142"/>
              </w:numPr>
              <w:spacing w:before="0" w:after="0"/>
              <w:rPr>
                <w:highlight w:val="yellow"/>
              </w:rPr>
            </w:pPr>
          </w:p>
        </w:tc>
        <w:tc>
          <w:tcPr>
            <w:tcW w:w="3206" w:type="dxa"/>
          </w:tcPr>
          <w:p w:rsidR="00F5356A" w:rsidRPr="00F5356A" w:rsidRDefault="00F5356A" w:rsidP="00952092">
            <w:pPr>
              <w:pStyle w:val="BodyText"/>
              <w:spacing w:after="0"/>
              <w:rPr>
                <w:highlight w:val="yellow"/>
              </w:rPr>
            </w:pPr>
            <w:r w:rsidRPr="00F5356A">
              <w:rPr>
                <w:highlight w:val="yellow"/>
              </w:rPr>
              <w:t>Assembly Version of VWA4.NET that wrote this config file.</w:t>
            </w:r>
          </w:p>
          <w:p w:rsidR="00F5356A" w:rsidRPr="00F5356A" w:rsidRDefault="00F5356A" w:rsidP="00952092">
            <w:pPr>
              <w:pStyle w:val="BodyText"/>
              <w:spacing w:after="0"/>
              <w:rPr>
                <w:highlight w:val="yellow"/>
              </w:rPr>
            </w:pPr>
            <w:r w:rsidRPr="00F5356A">
              <w:rPr>
                <w:highlight w:val="yellow"/>
              </w:rPr>
              <w:t>(String)</w:t>
            </w:r>
          </w:p>
        </w:tc>
        <w:tc>
          <w:tcPr>
            <w:tcW w:w="6426" w:type="dxa"/>
          </w:tcPr>
          <w:p w:rsidR="00F5356A" w:rsidRPr="00F5356A" w:rsidRDefault="00F5356A" w:rsidP="00952092">
            <w:pPr>
              <w:pStyle w:val="BodyText"/>
              <w:numPr>
                <w:ilvl w:val="0"/>
                <w:numId w:val="64"/>
              </w:numPr>
              <w:spacing w:before="0" w:after="0"/>
              <w:rPr>
                <w:highlight w:val="yellow"/>
              </w:rPr>
            </w:pPr>
            <w:r w:rsidRPr="00F5356A">
              <w:rPr>
                <w:highlight w:val="yellow"/>
              </w:rPr>
              <w:t>Provided by VWA4.NET in standard .exe version format.</w:t>
            </w:r>
          </w:p>
        </w:tc>
      </w:tr>
    </w:tbl>
    <w:p w:rsidR="00F5356A" w:rsidRDefault="00F5356A" w:rsidP="00F5356A"/>
    <w:tbl>
      <w:tblPr>
        <w:tblW w:w="10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8"/>
        <w:gridCol w:w="3206"/>
        <w:gridCol w:w="6426"/>
      </w:tblGrid>
      <w:tr w:rsidR="000B6C79" w:rsidRPr="00062D9B" w:rsidTr="00952092">
        <w:trPr>
          <w:tblHeader/>
        </w:trPr>
        <w:tc>
          <w:tcPr>
            <w:tcW w:w="10100" w:type="dxa"/>
            <w:gridSpan w:val="3"/>
            <w:shd w:val="clear" w:color="auto" w:fill="E6E6E6"/>
          </w:tcPr>
          <w:p w:rsidR="000B6C79" w:rsidRPr="00062D9B" w:rsidRDefault="000B6C79" w:rsidP="00952092">
            <w:pPr>
              <w:pStyle w:val="BodyText"/>
              <w:spacing w:after="0"/>
              <w:jc w:val="center"/>
              <w:rPr>
                <w:b/>
                <w:sz w:val="26"/>
              </w:rPr>
            </w:pPr>
            <w:r w:rsidRPr="00062D9B">
              <w:rPr>
                <w:b/>
                <w:sz w:val="26"/>
              </w:rPr>
              <w:t>Configuration Data Record Structure</w:t>
            </w:r>
          </w:p>
        </w:tc>
      </w:tr>
      <w:tr w:rsidR="000B6C79" w:rsidRPr="00062D9B" w:rsidTr="00952092">
        <w:tc>
          <w:tcPr>
            <w:tcW w:w="10100" w:type="dxa"/>
            <w:gridSpan w:val="3"/>
            <w:shd w:val="clear" w:color="auto" w:fill="E6E6E6"/>
          </w:tcPr>
          <w:p w:rsidR="000B6C79" w:rsidRPr="00062D9B" w:rsidRDefault="000B6C79" w:rsidP="00952092">
            <w:pPr>
              <w:pStyle w:val="BodyText"/>
              <w:spacing w:after="0"/>
              <w:jc w:val="center"/>
              <w:rPr>
                <w:b/>
              </w:rPr>
            </w:pPr>
            <w:r w:rsidRPr="00062D9B">
              <w:rPr>
                <w:b/>
              </w:rPr>
              <w:t xml:space="preserve">Record type </w:t>
            </w:r>
            <w:r>
              <w:rPr>
                <w:b/>
              </w:rPr>
              <w:t>4</w:t>
            </w:r>
            <w:r w:rsidRPr="00062D9B">
              <w:rPr>
                <w:b/>
              </w:rPr>
              <w:t xml:space="preserve"> – Tracker Info (one only per Tracker section – must be first)</w:t>
            </w:r>
          </w:p>
        </w:tc>
      </w:tr>
      <w:tr w:rsidR="000B6C79" w:rsidRPr="00F56882" w:rsidTr="00952092">
        <w:trPr>
          <w:cantSplit/>
        </w:trPr>
        <w:tc>
          <w:tcPr>
            <w:tcW w:w="468" w:type="dxa"/>
          </w:tcPr>
          <w:p w:rsidR="000B6C79" w:rsidRPr="00F56882" w:rsidRDefault="000B6C79" w:rsidP="00952092">
            <w:pPr>
              <w:pStyle w:val="BodyText"/>
              <w:numPr>
                <w:ilvl w:val="0"/>
                <w:numId w:val="71"/>
              </w:numPr>
              <w:spacing w:before="0" w:after="0"/>
            </w:pPr>
          </w:p>
        </w:tc>
        <w:tc>
          <w:tcPr>
            <w:tcW w:w="3206" w:type="dxa"/>
          </w:tcPr>
          <w:p w:rsidR="000B6C79" w:rsidRPr="00F56882" w:rsidRDefault="000B6C79" w:rsidP="00952092">
            <w:pPr>
              <w:pStyle w:val="BodyText"/>
              <w:spacing w:after="0"/>
            </w:pPr>
            <w:r>
              <w:t>Record Type ID</w:t>
            </w:r>
          </w:p>
        </w:tc>
        <w:tc>
          <w:tcPr>
            <w:tcW w:w="6426" w:type="dxa"/>
          </w:tcPr>
          <w:p w:rsidR="000B6C79" w:rsidRPr="00F56882" w:rsidRDefault="000B6C79" w:rsidP="00952092">
            <w:pPr>
              <w:pStyle w:val="BodyText"/>
              <w:numPr>
                <w:ilvl w:val="0"/>
                <w:numId w:val="64"/>
              </w:numPr>
              <w:spacing w:before="0" w:after="0"/>
            </w:pPr>
            <w:r>
              <w:t>“Tracker”</w:t>
            </w:r>
          </w:p>
        </w:tc>
      </w:tr>
      <w:tr w:rsidR="000B6C79" w:rsidRPr="00F56882" w:rsidTr="00952092">
        <w:trPr>
          <w:cantSplit/>
        </w:trPr>
        <w:tc>
          <w:tcPr>
            <w:tcW w:w="468" w:type="dxa"/>
          </w:tcPr>
          <w:p w:rsidR="000B6C79" w:rsidRPr="00F56882" w:rsidRDefault="000B6C79" w:rsidP="00952092">
            <w:pPr>
              <w:pStyle w:val="BodyText"/>
              <w:numPr>
                <w:ilvl w:val="0"/>
                <w:numId w:val="71"/>
              </w:numPr>
              <w:spacing w:before="0" w:after="0"/>
            </w:pPr>
          </w:p>
        </w:tc>
        <w:tc>
          <w:tcPr>
            <w:tcW w:w="3206" w:type="dxa"/>
          </w:tcPr>
          <w:p w:rsidR="000B6C79" w:rsidRDefault="000B6C79" w:rsidP="00952092">
            <w:pPr>
              <w:pStyle w:val="BodyText"/>
              <w:spacing w:after="0"/>
            </w:pPr>
            <w:r>
              <w:t>Tracker ID</w:t>
            </w:r>
          </w:p>
          <w:p w:rsidR="000B6C79" w:rsidRPr="001A3424" w:rsidRDefault="000B6C79" w:rsidP="00952092">
            <w:pPr>
              <w:pStyle w:val="BodyText"/>
              <w:spacing w:after="0"/>
              <w:rPr>
                <w:color w:val="0000FF"/>
              </w:rPr>
            </w:pPr>
            <w:r w:rsidRPr="001A3424">
              <w:rPr>
                <w:color w:val="0000FF"/>
              </w:rPr>
              <w:t>(</w:t>
            </w:r>
            <w:r>
              <w:rPr>
                <w:color w:val="0000FF"/>
              </w:rPr>
              <w:t>integer – in DB as text</w:t>
            </w:r>
            <w:r w:rsidRPr="001A3424">
              <w:rPr>
                <w:color w:val="0000FF"/>
              </w:rPr>
              <w:t>)</w:t>
            </w:r>
          </w:p>
        </w:tc>
        <w:tc>
          <w:tcPr>
            <w:tcW w:w="6426" w:type="dxa"/>
          </w:tcPr>
          <w:p w:rsidR="000B6C79" w:rsidRPr="00F56882" w:rsidRDefault="000B6C79" w:rsidP="00952092">
            <w:pPr>
              <w:pStyle w:val="BodyText"/>
              <w:numPr>
                <w:ilvl w:val="0"/>
                <w:numId w:val="64"/>
              </w:numPr>
              <w:spacing w:before="0" w:after="0"/>
            </w:pPr>
            <w:r>
              <w:t>The unique serial number of the target VWT station for this record. (TermID in the DB)</w:t>
            </w:r>
          </w:p>
        </w:tc>
      </w:tr>
      <w:tr w:rsidR="000B6C79" w:rsidRPr="00F56882" w:rsidTr="00952092">
        <w:trPr>
          <w:cantSplit/>
        </w:trPr>
        <w:tc>
          <w:tcPr>
            <w:tcW w:w="468" w:type="dxa"/>
          </w:tcPr>
          <w:p w:rsidR="000B6C79" w:rsidRPr="00F56882" w:rsidRDefault="000B6C79" w:rsidP="00952092">
            <w:pPr>
              <w:pStyle w:val="BodyText"/>
              <w:numPr>
                <w:ilvl w:val="0"/>
                <w:numId w:val="71"/>
              </w:numPr>
              <w:spacing w:before="0" w:after="0"/>
            </w:pPr>
          </w:p>
        </w:tc>
        <w:tc>
          <w:tcPr>
            <w:tcW w:w="3206" w:type="dxa"/>
          </w:tcPr>
          <w:p w:rsidR="000B6C79" w:rsidRDefault="000B6C79" w:rsidP="00952092">
            <w:pPr>
              <w:pStyle w:val="BodyText"/>
              <w:spacing w:after="0"/>
            </w:pPr>
            <w:r>
              <w:t>Tracker Name</w:t>
            </w:r>
          </w:p>
          <w:p w:rsidR="000B6C79" w:rsidRPr="001A3424" w:rsidRDefault="000B6C79" w:rsidP="00952092">
            <w:pPr>
              <w:pStyle w:val="BodyText"/>
              <w:spacing w:after="0"/>
              <w:rPr>
                <w:color w:val="0000FF"/>
              </w:rPr>
            </w:pPr>
            <w:r w:rsidRPr="001A3424">
              <w:rPr>
                <w:color w:val="0000FF"/>
              </w:rPr>
              <w:t>(string</w:t>
            </w:r>
            <w:r>
              <w:rPr>
                <w:color w:val="0000FF"/>
              </w:rPr>
              <w:t xml:space="preserve"> </w:t>
            </w:r>
            <w:r w:rsidRPr="001A3424">
              <w:rPr>
                <w:color w:val="0000FF"/>
              </w:rPr>
              <w:t>/</w:t>
            </w:r>
            <w:r>
              <w:rPr>
                <w:color w:val="0000FF"/>
              </w:rPr>
              <w:t xml:space="preserve"> </w:t>
            </w:r>
            <w:r w:rsidRPr="001A3424">
              <w:rPr>
                <w:color w:val="0000FF"/>
              </w:rPr>
              <w:t>20)</w:t>
            </w:r>
          </w:p>
        </w:tc>
        <w:tc>
          <w:tcPr>
            <w:tcW w:w="6426" w:type="dxa"/>
          </w:tcPr>
          <w:p w:rsidR="000B6C79" w:rsidRPr="00F56882" w:rsidRDefault="000B6C79" w:rsidP="00952092">
            <w:pPr>
              <w:pStyle w:val="BodyText"/>
              <w:numPr>
                <w:ilvl w:val="0"/>
                <w:numId w:val="64"/>
              </w:numPr>
              <w:spacing w:before="0" w:after="0"/>
            </w:pPr>
            <w:r>
              <w:t>Text string designating the assigned name of the Tracker associated with Tracker ID. (TermName in the DB)</w:t>
            </w:r>
          </w:p>
        </w:tc>
      </w:tr>
      <w:tr w:rsidR="000B6C79" w:rsidRPr="00F56882" w:rsidTr="00952092">
        <w:trPr>
          <w:cantSplit/>
        </w:trPr>
        <w:tc>
          <w:tcPr>
            <w:tcW w:w="468" w:type="dxa"/>
          </w:tcPr>
          <w:p w:rsidR="000B6C79" w:rsidRPr="00F56882" w:rsidRDefault="000B6C79" w:rsidP="00952092">
            <w:pPr>
              <w:pStyle w:val="BodyText"/>
              <w:numPr>
                <w:ilvl w:val="0"/>
                <w:numId w:val="71"/>
              </w:numPr>
              <w:spacing w:before="0" w:after="0"/>
            </w:pPr>
          </w:p>
        </w:tc>
        <w:tc>
          <w:tcPr>
            <w:tcW w:w="3206" w:type="dxa"/>
          </w:tcPr>
          <w:p w:rsidR="000B6C79" w:rsidRDefault="000B6C79" w:rsidP="00952092">
            <w:pPr>
              <w:pStyle w:val="BodyText"/>
              <w:spacing w:after="0"/>
            </w:pPr>
            <w:r>
              <w:t>Admin PIN</w:t>
            </w:r>
          </w:p>
          <w:p w:rsidR="000B6C79" w:rsidRPr="001A3424" w:rsidRDefault="000B6C79" w:rsidP="00952092">
            <w:pPr>
              <w:pStyle w:val="BodyText"/>
              <w:spacing w:after="0"/>
              <w:rPr>
                <w:color w:val="0000FF"/>
              </w:rPr>
            </w:pPr>
            <w:r>
              <w:rPr>
                <w:color w:val="0000FF"/>
              </w:rPr>
              <w:t>(string / 6 – numerics only)</w:t>
            </w:r>
          </w:p>
        </w:tc>
        <w:tc>
          <w:tcPr>
            <w:tcW w:w="6426" w:type="dxa"/>
          </w:tcPr>
          <w:p w:rsidR="000B6C79" w:rsidRDefault="000B6C79" w:rsidP="00952092">
            <w:pPr>
              <w:pStyle w:val="BodyText"/>
              <w:numPr>
                <w:ilvl w:val="0"/>
                <w:numId w:val="64"/>
              </w:numPr>
              <w:spacing w:before="0" w:after="0"/>
            </w:pPr>
            <w:r>
              <w:t>PIN for gaining Admin access (0-6 digits)</w:t>
            </w:r>
          </w:p>
          <w:p w:rsidR="000B6C79" w:rsidRPr="00F56882" w:rsidRDefault="000B6C79" w:rsidP="00952092">
            <w:pPr>
              <w:pStyle w:val="BodyText"/>
              <w:numPr>
                <w:ilvl w:val="1"/>
                <w:numId w:val="64"/>
              </w:numPr>
              <w:spacing w:before="0" w:after="0"/>
            </w:pPr>
            <w:r>
              <w:t>0 digits (null) =&gt; no PIN required</w:t>
            </w:r>
          </w:p>
        </w:tc>
      </w:tr>
      <w:tr w:rsidR="000B6C79" w:rsidRPr="00F56882" w:rsidTr="00952092">
        <w:trPr>
          <w:cantSplit/>
        </w:trPr>
        <w:tc>
          <w:tcPr>
            <w:tcW w:w="468" w:type="dxa"/>
          </w:tcPr>
          <w:p w:rsidR="000B6C79" w:rsidRPr="00F56882" w:rsidRDefault="000B6C79" w:rsidP="00952092">
            <w:pPr>
              <w:pStyle w:val="BodyText"/>
              <w:numPr>
                <w:ilvl w:val="0"/>
                <w:numId w:val="71"/>
              </w:numPr>
              <w:spacing w:before="0" w:after="0"/>
            </w:pPr>
          </w:p>
        </w:tc>
        <w:tc>
          <w:tcPr>
            <w:tcW w:w="3206" w:type="dxa"/>
          </w:tcPr>
          <w:p w:rsidR="000B6C79" w:rsidRDefault="000B6C79" w:rsidP="00952092">
            <w:pPr>
              <w:pStyle w:val="BodyText"/>
              <w:spacing w:after="0"/>
            </w:pPr>
            <w:r>
              <w:t>Waste Loop Timeout value</w:t>
            </w:r>
          </w:p>
          <w:p w:rsidR="000B6C79" w:rsidRPr="001A3424" w:rsidRDefault="000B6C79" w:rsidP="00952092">
            <w:pPr>
              <w:pStyle w:val="BodyText"/>
              <w:spacing w:after="0"/>
              <w:rPr>
                <w:color w:val="0000FF"/>
              </w:rPr>
            </w:pPr>
            <w:r w:rsidRPr="001A3424">
              <w:rPr>
                <w:color w:val="0000FF"/>
              </w:rPr>
              <w:t>(integer)</w:t>
            </w:r>
          </w:p>
          <w:p w:rsidR="000B6C79" w:rsidRPr="00F56882" w:rsidRDefault="000B6C79" w:rsidP="00952092">
            <w:pPr>
              <w:pStyle w:val="BodyText"/>
              <w:spacing w:after="0"/>
            </w:pPr>
          </w:p>
        </w:tc>
        <w:tc>
          <w:tcPr>
            <w:tcW w:w="6426" w:type="dxa"/>
          </w:tcPr>
          <w:p w:rsidR="000B6C79" w:rsidRPr="00F56882" w:rsidRDefault="000B6C79" w:rsidP="00952092">
            <w:pPr>
              <w:pStyle w:val="BodyText"/>
              <w:numPr>
                <w:ilvl w:val="0"/>
                <w:numId w:val="64"/>
              </w:numPr>
              <w:spacing w:before="0" w:after="0"/>
            </w:pPr>
            <w:r>
              <w:t>Number of seconds of inactivity, during a waste log reading, before the current user is logged out and the station is returned to the Stage 1 menu.</w:t>
            </w:r>
          </w:p>
        </w:tc>
      </w:tr>
      <w:tr w:rsidR="000B6C79" w:rsidRPr="00F56882" w:rsidTr="00952092">
        <w:trPr>
          <w:cantSplit/>
        </w:trPr>
        <w:tc>
          <w:tcPr>
            <w:tcW w:w="468" w:type="dxa"/>
          </w:tcPr>
          <w:p w:rsidR="000B6C79" w:rsidRPr="00F56882" w:rsidRDefault="000B6C79" w:rsidP="00952092">
            <w:pPr>
              <w:pStyle w:val="BodyText"/>
              <w:numPr>
                <w:ilvl w:val="0"/>
                <w:numId w:val="71"/>
              </w:numPr>
              <w:spacing w:before="0" w:after="0"/>
            </w:pPr>
          </w:p>
        </w:tc>
        <w:tc>
          <w:tcPr>
            <w:tcW w:w="3206" w:type="dxa"/>
          </w:tcPr>
          <w:p w:rsidR="000B6C79" w:rsidRDefault="000B6C79" w:rsidP="00952092">
            <w:pPr>
              <w:pStyle w:val="BodyText"/>
              <w:spacing w:after="0"/>
            </w:pPr>
            <w:r>
              <w:t>Admin Timeout value</w:t>
            </w:r>
          </w:p>
          <w:p w:rsidR="000B6C79" w:rsidRPr="001A3424" w:rsidRDefault="000B6C79" w:rsidP="00952092">
            <w:pPr>
              <w:pStyle w:val="BodyText"/>
              <w:spacing w:after="0"/>
              <w:rPr>
                <w:color w:val="0000FF"/>
              </w:rPr>
            </w:pPr>
            <w:r w:rsidRPr="001A3424">
              <w:rPr>
                <w:color w:val="0000FF"/>
              </w:rPr>
              <w:t>(integer)</w:t>
            </w:r>
          </w:p>
          <w:p w:rsidR="000B6C79" w:rsidRPr="00F56882" w:rsidRDefault="000B6C79" w:rsidP="00952092">
            <w:pPr>
              <w:pStyle w:val="BodyText"/>
              <w:spacing w:after="0"/>
            </w:pPr>
          </w:p>
        </w:tc>
        <w:tc>
          <w:tcPr>
            <w:tcW w:w="6426" w:type="dxa"/>
          </w:tcPr>
          <w:p w:rsidR="000B6C79" w:rsidRPr="00F56882" w:rsidRDefault="000B6C79" w:rsidP="00952092">
            <w:pPr>
              <w:pStyle w:val="BodyText"/>
              <w:numPr>
                <w:ilvl w:val="0"/>
                <w:numId w:val="64"/>
              </w:numPr>
              <w:spacing w:before="0" w:after="0"/>
            </w:pPr>
            <w:r>
              <w:t>Number of seconds of inactivity, during an Admin session, before the current user is logged out and the station is returned to the Stage 1 menu.</w:t>
            </w:r>
          </w:p>
        </w:tc>
      </w:tr>
      <w:tr w:rsidR="000B6C79" w:rsidRPr="00F56882" w:rsidTr="00952092">
        <w:trPr>
          <w:cantSplit/>
        </w:trPr>
        <w:tc>
          <w:tcPr>
            <w:tcW w:w="468" w:type="dxa"/>
          </w:tcPr>
          <w:p w:rsidR="000B6C79" w:rsidRPr="00F56882" w:rsidRDefault="000B6C79" w:rsidP="00952092">
            <w:pPr>
              <w:pStyle w:val="BodyText"/>
              <w:numPr>
                <w:ilvl w:val="0"/>
                <w:numId w:val="71"/>
              </w:numPr>
              <w:spacing w:before="0" w:after="0"/>
            </w:pPr>
          </w:p>
        </w:tc>
        <w:tc>
          <w:tcPr>
            <w:tcW w:w="3206" w:type="dxa"/>
          </w:tcPr>
          <w:p w:rsidR="000B6C79" w:rsidRDefault="000B6C79" w:rsidP="00952092">
            <w:pPr>
              <w:pStyle w:val="BodyText"/>
              <w:spacing w:after="0"/>
            </w:pPr>
            <w:r>
              <w:t>Attract Loop Timeout value</w:t>
            </w:r>
          </w:p>
          <w:p w:rsidR="000B6C79" w:rsidRPr="001A3424" w:rsidRDefault="000B6C79" w:rsidP="00952092">
            <w:pPr>
              <w:pStyle w:val="BodyText"/>
              <w:spacing w:after="0"/>
              <w:rPr>
                <w:color w:val="0000FF"/>
              </w:rPr>
            </w:pPr>
            <w:r w:rsidRPr="001A3424">
              <w:rPr>
                <w:color w:val="0000FF"/>
              </w:rPr>
              <w:t>(integer)</w:t>
            </w:r>
          </w:p>
        </w:tc>
        <w:tc>
          <w:tcPr>
            <w:tcW w:w="6426" w:type="dxa"/>
          </w:tcPr>
          <w:p w:rsidR="000B6C79" w:rsidRPr="00F56882" w:rsidRDefault="000B6C79" w:rsidP="00952092">
            <w:pPr>
              <w:pStyle w:val="BodyText"/>
              <w:numPr>
                <w:ilvl w:val="0"/>
                <w:numId w:val="64"/>
              </w:numPr>
              <w:spacing w:before="0" w:after="0"/>
            </w:pPr>
            <w:r>
              <w:t>Number of seconds of inactivity, while at the Stage 1 menu, before the attract loop starts.</w:t>
            </w:r>
          </w:p>
        </w:tc>
      </w:tr>
      <w:tr w:rsidR="000B6C79" w:rsidRPr="00A96D63" w:rsidTr="00952092">
        <w:trPr>
          <w:cantSplit/>
        </w:trPr>
        <w:tc>
          <w:tcPr>
            <w:tcW w:w="468" w:type="dxa"/>
          </w:tcPr>
          <w:p w:rsidR="000B6C79" w:rsidRPr="00A96D63" w:rsidRDefault="000B6C79" w:rsidP="00952092">
            <w:pPr>
              <w:pStyle w:val="BodyText"/>
              <w:numPr>
                <w:ilvl w:val="0"/>
                <w:numId w:val="71"/>
              </w:numPr>
              <w:spacing w:before="0" w:after="0"/>
            </w:pPr>
          </w:p>
        </w:tc>
        <w:tc>
          <w:tcPr>
            <w:tcW w:w="3206" w:type="dxa"/>
          </w:tcPr>
          <w:p w:rsidR="000B6C79" w:rsidRDefault="000B6C79" w:rsidP="00952092">
            <w:pPr>
              <w:pStyle w:val="BodyText"/>
              <w:spacing w:after="0"/>
            </w:pPr>
            <w:r w:rsidRPr="00A96D63">
              <w:t>Delete Record Reachback Timeout value (see View/Change</w:t>
            </w:r>
            <w:r>
              <w:t xml:space="preserve"> funct</w:t>
            </w:r>
            <w:r w:rsidRPr="00A96D63">
              <w:t xml:space="preserve"> in VWT)</w:t>
            </w:r>
            <w:r>
              <w:t xml:space="preserve"> </w:t>
            </w:r>
          </w:p>
          <w:p w:rsidR="000B6C79" w:rsidRPr="001A3424" w:rsidRDefault="000B6C79" w:rsidP="00952092">
            <w:pPr>
              <w:pStyle w:val="BodyText"/>
              <w:spacing w:after="0"/>
              <w:rPr>
                <w:color w:val="0000FF"/>
              </w:rPr>
            </w:pPr>
            <w:r w:rsidRPr="001A3424">
              <w:rPr>
                <w:color w:val="0000FF"/>
              </w:rPr>
              <w:t>(integer)</w:t>
            </w:r>
          </w:p>
        </w:tc>
        <w:tc>
          <w:tcPr>
            <w:tcW w:w="6426" w:type="dxa"/>
          </w:tcPr>
          <w:p w:rsidR="000B6C79" w:rsidRPr="00A96D63" w:rsidRDefault="000B6C79" w:rsidP="00952092">
            <w:pPr>
              <w:pStyle w:val="BodyText"/>
              <w:numPr>
                <w:ilvl w:val="0"/>
                <w:numId w:val="64"/>
              </w:numPr>
              <w:spacing w:before="0" w:after="0"/>
            </w:pPr>
            <w:r w:rsidRPr="00A96D63">
              <w:t>Number of seconds that can elapse before a waste record can no longer be edited or deleted on the Tracker.  0 means that records cannot be edited or deleted.</w:t>
            </w:r>
          </w:p>
        </w:tc>
      </w:tr>
      <w:tr w:rsidR="000B6C79" w:rsidRPr="00A96D63" w:rsidTr="00952092">
        <w:trPr>
          <w:cantSplit/>
        </w:trPr>
        <w:tc>
          <w:tcPr>
            <w:tcW w:w="468" w:type="dxa"/>
          </w:tcPr>
          <w:p w:rsidR="000B6C79" w:rsidRPr="00A96D63" w:rsidRDefault="000B6C79" w:rsidP="00952092">
            <w:pPr>
              <w:pStyle w:val="BodyText"/>
              <w:numPr>
                <w:ilvl w:val="0"/>
                <w:numId w:val="71"/>
              </w:numPr>
              <w:spacing w:before="0" w:after="0"/>
            </w:pPr>
          </w:p>
        </w:tc>
        <w:tc>
          <w:tcPr>
            <w:tcW w:w="3206" w:type="dxa"/>
          </w:tcPr>
          <w:p w:rsidR="000B6C79" w:rsidRPr="000B6C79" w:rsidRDefault="000B6C79" w:rsidP="00952092">
            <w:pPr>
              <w:pStyle w:val="BodyText"/>
              <w:spacing w:after="0"/>
              <w:rPr>
                <w:highlight w:val="yellow"/>
              </w:rPr>
            </w:pPr>
            <w:r w:rsidRPr="000B6C79">
              <w:rPr>
                <w:highlight w:val="yellow"/>
              </w:rPr>
              <w:t>Default Waste Class</w:t>
            </w:r>
          </w:p>
          <w:p w:rsidR="000B6C79" w:rsidRPr="000B6C79" w:rsidRDefault="000B6C79" w:rsidP="00952092">
            <w:pPr>
              <w:pStyle w:val="BodyText"/>
              <w:spacing w:after="0"/>
              <w:rPr>
                <w:color w:val="0000FF"/>
                <w:highlight w:val="yellow"/>
              </w:rPr>
            </w:pPr>
            <w:r w:rsidRPr="000B6C79">
              <w:rPr>
                <w:color w:val="0000FF"/>
                <w:highlight w:val="yellow"/>
              </w:rPr>
              <w:t>(integer)</w:t>
            </w:r>
          </w:p>
        </w:tc>
        <w:tc>
          <w:tcPr>
            <w:tcW w:w="6426" w:type="dxa"/>
          </w:tcPr>
          <w:p w:rsidR="000B6C79" w:rsidRPr="000B6C79" w:rsidRDefault="000B6C79" w:rsidP="00952092">
            <w:pPr>
              <w:pStyle w:val="BodyText"/>
              <w:numPr>
                <w:ilvl w:val="0"/>
                <w:numId w:val="64"/>
              </w:numPr>
              <w:spacing w:before="0" w:after="0"/>
              <w:rPr>
                <w:highlight w:val="yellow"/>
              </w:rPr>
            </w:pPr>
            <w:r w:rsidRPr="000B6C79">
              <w:rPr>
                <w:highlight w:val="yellow"/>
              </w:rPr>
              <w:t xml:space="preserve">Standard Waste Class # that is used to configure the UI.  Standard values </w:t>
            </w:r>
            <w:r>
              <w:rPr>
                <w:highlight w:val="yellow"/>
              </w:rPr>
              <w:t xml:space="preserve">--- </w:t>
            </w:r>
            <w:r w:rsidRPr="000B6C79">
              <w:rPr>
                <w:highlight w:val="yellow"/>
              </w:rPr>
              <w:t>thus far</w:t>
            </w:r>
            <w:r>
              <w:rPr>
                <w:highlight w:val="yellow"/>
              </w:rPr>
              <w:t xml:space="preserve"> these include</w:t>
            </w:r>
            <w:r w:rsidRPr="000B6C79">
              <w:rPr>
                <w:highlight w:val="yellow"/>
              </w:rPr>
              <w:t>:</w:t>
            </w:r>
          </w:p>
          <w:p w:rsidR="000B6C79" w:rsidRPr="000B6C79" w:rsidRDefault="000B6C79" w:rsidP="00952092">
            <w:pPr>
              <w:pStyle w:val="BodyText"/>
              <w:numPr>
                <w:ilvl w:val="1"/>
                <w:numId w:val="64"/>
              </w:numPr>
              <w:spacing w:before="0" w:after="0"/>
              <w:rPr>
                <w:highlight w:val="yellow"/>
              </w:rPr>
            </w:pPr>
            <w:r w:rsidRPr="000B6C79">
              <w:rPr>
                <w:highlight w:val="yellow"/>
              </w:rPr>
              <w:t>-1 = All Waste Classes (most generic)</w:t>
            </w:r>
          </w:p>
          <w:p w:rsidR="000B6C79" w:rsidRPr="000B6C79" w:rsidRDefault="000B6C79" w:rsidP="00952092">
            <w:pPr>
              <w:pStyle w:val="BodyText"/>
              <w:numPr>
                <w:ilvl w:val="1"/>
                <w:numId w:val="64"/>
              </w:numPr>
              <w:spacing w:before="0" w:after="0"/>
              <w:rPr>
                <w:highlight w:val="yellow"/>
              </w:rPr>
            </w:pPr>
            <w:r w:rsidRPr="000B6C79">
              <w:rPr>
                <w:highlight w:val="yellow"/>
              </w:rPr>
              <w:t>0 =  Food_General – (standard, generic Food mode)</w:t>
            </w:r>
          </w:p>
          <w:p w:rsidR="000B6C79" w:rsidRPr="000B6C79" w:rsidRDefault="000B6C79" w:rsidP="00952092">
            <w:pPr>
              <w:pStyle w:val="BodyText"/>
              <w:numPr>
                <w:ilvl w:val="1"/>
                <w:numId w:val="64"/>
              </w:numPr>
              <w:spacing w:before="0" w:after="0"/>
              <w:rPr>
                <w:highlight w:val="yellow"/>
              </w:rPr>
            </w:pPr>
            <w:r w:rsidRPr="000B6C79">
              <w:rPr>
                <w:highlight w:val="yellow"/>
              </w:rPr>
              <w:t>100000 = Non-food_General (standard, generic Non-food mode)</w:t>
            </w:r>
          </w:p>
          <w:p w:rsidR="000B6C79" w:rsidRPr="000B6C79" w:rsidRDefault="000B6C79" w:rsidP="00952092">
            <w:pPr>
              <w:pStyle w:val="BodyText"/>
              <w:numPr>
                <w:ilvl w:val="1"/>
                <w:numId w:val="64"/>
              </w:numPr>
              <w:spacing w:before="0" w:after="0"/>
              <w:rPr>
                <w:highlight w:val="yellow"/>
              </w:rPr>
            </w:pPr>
          </w:p>
        </w:tc>
      </w:tr>
    </w:tbl>
    <w:p w:rsidR="000B6C79" w:rsidRDefault="000B6C79" w:rsidP="00F5356A"/>
    <w:p w:rsidR="00CC1DBA" w:rsidRPr="00327219" w:rsidRDefault="00CC1DBA" w:rsidP="00CC1DBA">
      <w:pPr>
        <w:pStyle w:val="Heading4"/>
      </w:pPr>
      <w:r>
        <w:t>Record Type 1 - Transfer</w:t>
      </w:r>
    </w:p>
    <w:tbl>
      <w:tblPr>
        <w:tblW w:w="10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8"/>
        <w:gridCol w:w="3206"/>
        <w:gridCol w:w="6426"/>
      </w:tblGrid>
      <w:tr w:rsidR="00CC1DBA" w:rsidRPr="00062D9B" w:rsidTr="00952092">
        <w:trPr>
          <w:tblHeader/>
        </w:trPr>
        <w:tc>
          <w:tcPr>
            <w:tcW w:w="10100" w:type="dxa"/>
            <w:gridSpan w:val="3"/>
            <w:shd w:val="clear" w:color="auto" w:fill="E6E6E6"/>
          </w:tcPr>
          <w:p w:rsidR="00CC1DBA" w:rsidRPr="00062D9B" w:rsidRDefault="00CC1DBA" w:rsidP="00952092">
            <w:pPr>
              <w:pStyle w:val="BodyText"/>
              <w:spacing w:after="0"/>
              <w:jc w:val="center"/>
              <w:rPr>
                <w:b/>
                <w:sz w:val="26"/>
              </w:rPr>
            </w:pPr>
            <w:r w:rsidRPr="00062D9B">
              <w:rPr>
                <w:b/>
                <w:sz w:val="26"/>
              </w:rPr>
              <w:t>Waste Log Record Data Structures</w:t>
            </w:r>
          </w:p>
        </w:tc>
      </w:tr>
      <w:tr w:rsidR="00CC1DBA" w:rsidRPr="00062D9B" w:rsidTr="00952092">
        <w:tc>
          <w:tcPr>
            <w:tcW w:w="10100" w:type="dxa"/>
            <w:gridSpan w:val="3"/>
            <w:shd w:val="clear" w:color="auto" w:fill="E6E6E6"/>
          </w:tcPr>
          <w:p w:rsidR="00CC1DBA" w:rsidRPr="00062D9B" w:rsidRDefault="00CC1DBA" w:rsidP="00952092">
            <w:pPr>
              <w:pStyle w:val="BodyText"/>
              <w:spacing w:after="0"/>
              <w:jc w:val="center"/>
              <w:rPr>
                <w:b/>
              </w:rPr>
            </w:pPr>
            <w:r w:rsidRPr="00062D9B">
              <w:rPr>
                <w:b/>
              </w:rPr>
              <w:t>Record type 1 – Transfer (one only per section)</w:t>
            </w:r>
          </w:p>
        </w:tc>
      </w:tr>
      <w:tr w:rsidR="00CC1DBA" w:rsidRPr="00F56882" w:rsidTr="00952092">
        <w:trPr>
          <w:cantSplit/>
        </w:trPr>
        <w:tc>
          <w:tcPr>
            <w:tcW w:w="468" w:type="dxa"/>
          </w:tcPr>
          <w:p w:rsidR="00CC1DBA" w:rsidRPr="00F56882" w:rsidRDefault="00CC1DBA" w:rsidP="00952092">
            <w:pPr>
              <w:pStyle w:val="BodyText"/>
              <w:numPr>
                <w:ilvl w:val="0"/>
                <w:numId w:val="143"/>
              </w:numPr>
            </w:pPr>
          </w:p>
        </w:tc>
        <w:tc>
          <w:tcPr>
            <w:tcW w:w="3206" w:type="dxa"/>
          </w:tcPr>
          <w:p w:rsidR="00CC1DBA" w:rsidRPr="00F56882" w:rsidRDefault="00CC1DBA" w:rsidP="00CC1DBA">
            <w:pPr>
              <w:pStyle w:val="BodyText"/>
            </w:pPr>
            <w:r>
              <w:t>Record Type ID</w:t>
            </w:r>
          </w:p>
        </w:tc>
        <w:tc>
          <w:tcPr>
            <w:tcW w:w="6426" w:type="dxa"/>
          </w:tcPr>
          <w:p w:rsidR="00CC1DBA" w:rsidRPr="00F56882" w:rsidRDefault="00CC1DBA" w:rsidP="00CC1DBA">
            <w:pPr>
              <w:pStyle w:val="BodyText"/>
            </w:pPr>
            <w:r>
              <w:t>“TransferWaste”</w:t>
            </w:r>
          </w:p>
        </w:tc>
      </w:tr>
      <w:tr w:rsidR="00CC1DBA" w:rsidRPr="00F56882" w:rsidTr="00952092">
        <w:trPr>
          <w:cantSplit/>
        </w:trPr>
        <w:tc>
          <w:tcPr>
            <w:tcW w:w="468" w:type="dxa"/>
          </w:tcPr>
          <w:p w:rsidR="00CC1DBA" w:rsidRPr="00F56882" w:rsidRDefault="00CC1DBA" w:rsidP="00952092">
            <w:pPr>
              <w:pStyle w:val="BodyText"/>
              <w:numPr>
                <w:ilvl w:val="0"/>
                <w:numId w:val="143"/>
              </w:numPr>
            </w:pPr>
          </w:p>
        </w:tc>
        <w:tc>
          <w:tcPr>
            <w:tcW w:w="3206" w:type="dxa"/>
          </w:tcPr>
          <w:p w:rsidR="00CC1DBA" w:rsidRPr="00F56882" w:rsidRDefault="00CC1DBA" w:rsidP="00CC1DBA">
            <w:pPr>
              <w:pStyle w:val="BodyText"/>
            </w:pPr>
            <w:r>
              <w:t>Tracker ID</w:t>
            </w:r>
          </w:p>
        </w:tc>
        <w:tc>
          <w:tcPr>
            <w:tcW w:w="6426" w:type="dxa"/>
          </w:tcPr>
          <w:p w:rsidR="00CC1DBA" w:rsidRPr="00F56882" w:rsidRDefault="00CC1DBA" w:rsidP="00CC1DBA">
            <w:pPr>
              <w:pStyle w:val="BodyText"/>
            </w:pPr>
            <w:r>
              <w:t>The unique serial number of the Tracker that generated  this record.</w:t>
            </w:r>
          </w:p>
        </w:tc>
      </w:tr>
      <w:tr w:rsidR="00CC1DBA" w:rsidRPr="00F56882" w:rsidTr="00952092">
        <w:trPr>
          <w:cantSplit/>
        </w:trPr>
        <w:tc>
          <w:tcPr>
            <w:tcW w:w="468" w:type="dxa"/>
          </w:tcPr>
          <w:p w:rsidR="00CC1DBA" w:rsidRPr="00F56882" w:rsidRDefault="00CC1DBA" w:rsidP="00952092">
            <w:pPr>
              <w:pStyle w:val="BodyText"/>
              <w:numPr>
                <w:ilvl w:val="0"/>
                <w:numId w:val="143"/>
              </w:numPr>
            </w:pPr>
          </w:p>
        </w:tc>
        <w:tc>
          <w:tcPr>
            <w:tcW w:w="3206" w:type="dxa"/>
          </w:tcPr>
          <w:p w:rsidR="00CC1DBA" w:rsidRPr="00F56882" w:rsidRDefault="00CC1DBA" w:rsidP="00CC1DBA">
            <w:pPr>
              <w:pStyle w:val="BodyText"/>
            </w:pPr>
            <w:r>
              <w:t>Tracker Name</w:t>
            </w:r>
          </w:p>
        </w:tc>
        <w:tc>
          <w:tcPr>
            <w:tcW w:w="6426" w:type="dxa"/>
          </w:tcPr>
          <w:p w:rsidR="00CC1DBA" w:rsidRPr="00F56882" w:rsidRDefault="00CC1DBA" w:rsidP="00CC1DBA">
            <w:pPr>
              <w:pStyle w:val="BodyText"/>
            </w:pPr>
            <w:r>
              <w:t>Text string designating the assigned name of the station associated with Tracker ID.</w:t>
            </w:r>
          </w:p>
        </w:tc>
      </w:tr>
      <w:tr w:rsidR="00CC1DBA" w:rsidRPr="00F56882" w:rsidTr="00952092">
        <w:trPr>
          <w:cantSplit/>
        </w:trPr>
        <w:tc>
          <w:tcPr>
            <w:tcW w:w="468" w:type="dxa"/>
          </w:tcPr>
          <w:p w:rsidR="00CC1DBA" w:rsidRPr="00F56882" w:rsidRDefault="00CC1DBA" w:rsidP="00952092">
            <w:pPr>
              <w:pStyle w:val="BodyText"/>
              <w:numPr>
                <w:ilvl w:val="0"/>
                <w:numId w:val="143"/>
              </w:numPr>
            </w:pPr>
          </w:p>
        </w:tc>
        <w:tc>
          <w:tcPr>
            <w:tcW w:w="3206" w:type="dxa"/>
          </w:tcPr>
          <w:p w:rsidR="00CC1DBA" w:rsidRPr="00F56882" w:rsidRDefault="00CC1DBA" w:rsidP="00CC1DBA">
            <w:pPr>
              <w:pStyle w:val="BodyText"/>
            </w:pPr>
            <w:r>
              <w:t>Transfer Date + Time</w:t>
            </w:r>
          </w:p>
        </w:tc>
        <w:tc>
          <w:tcPr>
            <w:tcW w:w="6426" w:type="dxa"/>
          </w:tcPr>
          <w:p w:rsidR="00CC1DBA" w:rsidRPr="00F56882" w:rsidRDefault="00CC1DBA" w:rsidP="00CC1DBA">
            <w:pPr>
              <w:pStyle w:val="BodyText"/>
            </w:pPr>
            <w:r>
              <w:t>The date + time that this file section was written by the originating VWT.</w:t>
            </w:r>
          </w:p>
        </w:tc>
      </w:tr>
      <w:tr w:rsidR="00CC1DBA" w:rsidRPr="00F56882" w:rsidTr="00952092">
        <w:trPr>
          <w:cantSplit/>
        </w:trPr>
        <w:tc>
          <w:tcPr>
            <w:tcW w:w="468" w:type="dxa"/>
          </w:tcPr>
          <w:p w:rsidR="00CC1DBA" w:rsidRPr="00F56882" w:rsidRDefault="00CC1DBA" w:rsidP="00952092">
            <w:pPr>
              <w:pStyle w:val="BodyText"/>
              <w:numPr>
                <w:ilvl w:val="0"/>
                <w:numId w:val="143"/>
              </w:numPr>
            </w:pPr>
          </w:p>
        </w:tc>
        <w:tc>
          <w:tcPr>
            <w:tcW w:w="3206" w:type="dxa"/>
          </w:tcPr>
          <w:p w:rsidR="00CC1DBA" w:rsidRPr="00F56882" w:rsidRDefault="00CC1DBA" w:rsidP="00CC1DBA">
            <w:pPr>
              <w:pStyle w:val="BodyText"/>
            </w:pPr>
            <w:r>
              <w:t>Transfer Type</w:t>
            </w:r>
          </w:p>
        </w:tc>
        <w:tc>
          <w:tcPr>
            <w:tcW w:w="6426" w:type="dxa"/>
          </w:tcPr>
          <w:p w:rsidR="00CC1DBA" w:rsidRDefault="00CC1DBA" w:rsidP="00CC1DBA">
            <w:pPr>
              <w:pStyle w:val="BodyText"/>
            </w:pPr>
            <w:r>
              <w:t>“New” or “Prior”</w:t>
            </w:r>
          </w:p>
          <w:p w:rsidR="00CC1DBA" w:rsidRPr="00F56882" w:rsidRDefault="00CC1DBA" w:rsidP="00CC1DBA">
            <w:pPr>
              <w:pStyle w:val="BodyText"/>
            </w:pPr>
            <w:r>
              <w:t>See earlier specs for explanation of these transfer types.</w:t>
            </w:r>
          </w:p>
        </w:tc>
      </w:tr>
      <w:tr w:rsidR="00CC1DBA" w:rsidRPr="007A59E4" w:rsidTr="00952092">
        <w:trPr>
          <w:cantSplit/>
        </w:trPr>
        <w:tc>
          <w:tcPr>
            <w:tcW w:w="468" w:type="dxa"/>
          </w:tcPr>
          <w:p w:rsidR="00CC1DBA" w:rsidRPr="007A59E4" w:rsidRDefault="00CC1DBA" w:rsidP="00952092">
            <w:pPr>
              <w:pStyle w:val="BodyText"/>
              <w:numPr>
                <w:ilvl w:val="0"/>
                <w:numId w:val="143"/>
              </w:numPr>
            </w:pPr>
          </w:p>
        </w:tc>
        <w:tc>
          <w:tcPr>
            <w:tcW w:w="3206" w:type="dxa"/>
          </w:tcPr>
          <w:p w:rsidR="00CC1DBA" w:rsidRPr="007A59E4" w:rsidRDefault="00CC1DBA" w:rsidP="00CC1DBA">
            <w:pPr>
              <w:pStyle w:val="BodyText"/>
            </w:pPr>
            <w:r w:rsidRPr="007A59E4">
              <w:t>Tracker Software Version</w:t>
            </w:r>
          </w:p>
        </w:tc>
        <w:tc>
          <w:tcPr>
            <w:tcW w:w="6426" w:type="dxa"/>
          </w:tcPr>
          <w:p w:rsidR="00CC1DBA" w:rsidRPr="007A59E4" w:rsidRDefault="00CC1DBA" w:rsidP="00CC1DBA">
            <w:pPr>
              <w:pStyle w:val="BodyText"/>
            </w:pPr>
            <w:r w:rsidRPr="007A59E4">
              <w:t>String with Tracker software version #, standard Microsoft format (e.g. 4.0.1.1)</w:t>
            </w:r>
          </w:p>
          <w:p w:rsidR="00CC1DBA" w:rsidRPr="007A59E4" w:rsidRDefault="00CC1DBA" w:rsidP="00CC1DBA">
            <w:pPr>
              <w:pStyle w:val="BodyText"/>
            </w:pPr>
            <w:r w:rsidRPr="007A59E4">
              <w:t>Used for reporting whether people have done their upgrades.</w:t>
            </w:r>
          </w:p>
          <w:p w:rsidR="00CC1DBA" w:rsidRPr="007A59E4" w:rsidRDefault="00CC1DBA" w:rsidP="00CC1DBA">
            <w:pPr>
              <w:pStyle w:val="BodyText"/>
            </w:pPr>
            <w:r w:rsidRPr="007A59E4">
              <w:t>For ValuWaste 4, the Tracker version must be 4.x.x.x.</w:t>
            </w:r>
          </w:p>
        </w:tc>
      </w:tr>
      <w:tr w:rsidR="00CC1DBA" w:rsidRPr="007A59E4" w:rsidTr="00952092">
        <w:trPr>
          <w:cantSplit/>
        </w:trPr>
        <w:tc>
          <w:tcPr>
            <w:tcW w:w="468" w:type="dxa"/>
          </w:tcPr>
          <w:p w:rsidR="00CC1DBA" w:rsidRPr="007A59E4" w:rsidRDefault="00CC1DBA" w:rsidP="00952092">
            <w:pPr>
              <w:pStyle w:val="BodyText"/>
              <w:numPr>
                <w:ilvl w:val="0"/>
                <w:numId w:val="143"/>
              </w:numPr>
            </w:pPr>
          </w:p>
        </w:tc>
        <w:tc>
          <w:tcPr>
            <w:tcW w:w="3206" w:type="dxa"/>
          </w:tcPr>
          <w:p w:rsidR="00CC1DBA" w:rsidRPr="007A59E4" w:rsidRDefault="00CC1DBA" w:rsidP="00CC1DBA">
            <w:pPr>
              <w:pStyle w:val="BodyText"/>
            </w:pPr>
            <w:r w:rsidRPr="007A59E4">
              <w:t>Site ID</w:t>
            </w:r>
          </w:p>
        </w:tc>
        <w:tc>
          <w:tcPr>
            <w:tcW w:w="6426" w:type="dxa"/>
          </w:tcPr>
          <w:p w:rsidR="00CC1DBA" w:rsidRPr="007A59E4" w:rsidRDefault="00CC1DBA" w:rsidP="00CC1DBA">
            <w:pPr>
              <w:pStyle w:val="BodyText"/>
            </w:pPr>
            <w:r w:rsidRPr="007A59E4">
              <w:t>ID (Primary key)  of the Site that this Tracker is associated with.</w:t>
            </w:r>
          </w:p>
        </w:tc>
      </w:tr>
      <w:tr w:rsidR="00CC1DBA" w:rsidRPr="007A59E4" w:rsidTr="00952092">
        <w:trPr>
          <w:cantSplit/>
        </w:trPr>
        <w:tc>
          <w:tcPr>
            <w:tcW w:w="468" w:type="dxa"/>
            <w:tcBorders>
              <w:bottom w:val="single" w:sz="4" w:space="0" w:color="auto"/>
            </w:tcBorders>
          </w:tcPr>
          <w:p w:rsidR="00CC1DBA" w:rsidRPr="007A59E4" w:rsidRDefault="00CC1DBA" w:rsidP="00952092">
            <w:pPr>
              <w:pStyle w:val="BodyText"/>
              <w:numPr>
                <w:ilvl w:val="0"/>
                <w:numId w:val="143"/>
              </w:numPr>
            </w:pPr>
          </w:p>
        </w:tc>
        <w:tc>
          <w:tcPr>
            <w:tcW w:w="3206" w:type="dxa"/>
            <w:tcBorders>
              <w:bottom w:val="single" w:sz="4" w:space="0" w:color="auto"/>
            </w:tcBorders>
          </w:tcPr>
          <w:p w:rsidR="00CC1DBA" w:rsidRPr="007A59E4" w:rsidRDefault="00CC1DBA" w:rsidP="00CC1DBA">
            <w:pPr>
              <w:pStyle w:val="BodyText"/>
            </w:pPr>
            <w:r w:rsidRPr="007A59E4">
              <w:t>Site Name</w:t>
            </w:r>
          </w:p>
        </w:tc>
        <w:tc>
          <w:tcPr>
            <w:tcW w:w="6426" w:type="dxa"/>
            <w:tcBorders>
              <w:bottom w:val="single" w:sz="4" w:space="0" w:color="auto"/>
            </w:tcBorders>
          </w:tcPr>
          <w:p w:rsidR="00CC1DBA" w:rsidRPr="007A59E4" w:rsidRDefault="00CC1DBA" w:rsidP="00CC1DBA">
            <w:pPr>
              <w:pStyle w:val="BodyText"/>
            </w:pPr>
            <w:r w:rsidRPr="007A59E4">
              <w:t>Name of the Site that this Tracker is associated with.</w:t>
            </w:r>
          </w:p>
        </w:tc>
      </w:tr>
      <w:tr w:rsidR="00CC1DBA" w:rsidRPr="007A59E4" w:rsidTr="00952092">
        <w:trPr>
          <w:cantSplit/>
        </w:trPr>
        <w:tc>
          <w:tcPr>
            <w:tcW w:w="468" w:type="dxa"/>
          </w:tcPr>
          <w:p w:rsidR="00CC1DBA" w:rsidRPr="007A59E4" w:rsidRDefault="00CC1DBA" w:rsidP="00952092">
            <w:pPr>
              <w:pStyle w:val="BodyText"/>
              <w:numPr>
                <w:ilvl w:val="0"/>
                <w:numId w:val="143"/>
              </w:numPr>
            </w:pPr>
          </w:p>
        </w:tc>
        <w:tc>
          <w:tcPr>
            <w:tcW w:w="3206" w:type="dxa"/>
          </w:tcPr>
          <w:p w:rsidR="00CC1DBA" w:rsidRPr="007A59E4" w:rsidRDefault="00CC1DBA" w:rsidP="00CC1DBA">
            <w:pPr>
              <w:pStyle w:val="BodyText"/>
            </w:pPr>
            <w:r w:rsidRPr="007A59E4">
              <w:t>Type Catalog ID</w:t>
            </w:r>
          </w:p>
        </w:tc>
        <w:tc>
          <w:tcPr>
            <w:tcW w:w="6426" w:type="dxa"/>
          </w:tcPr>
          <w:p w:rsidR="00CC1DBA" w:rsidRPr="007A59E4" w:rsidRDefault="00CC1DBA" w:rsidP="00CC1DBA">
            <w:pPr>
              <w:pStyle w:val="BodyText"/>
            </w:pPr>
            <w:r w:rsidRPr="007A59E4">
              <w:t>ID (Primary key) of this Type Catalog in the database (Integer).  0 =&gt; Master Type Catalog</w:t>
            </w:r>
          </w:p>
        </w:tc>
      </w:tr>
      <w:tr w:rsidR="00CC1DBA" w:rsidRPr="007A59E4" w:rsidTr="00952092">
        <w:trPr>
          <w:cantSplit/>
        </w:trPr>
        <w:tc>
          <w:tcPr>
            <w:tcW w:w="468" w:type="dxa"/>
          </w:tcPr>
          <w:p w:rsidR="00CC1DBA" w:rsidRPr="007A59E4" w:rsidRDefault="00CC1DBA" w:rsidP="00952092">
            <w:pPr>
              <w:pStyle w:val="BodyText"/>
              <w:numPr>
                <w:ilvl w:val="0"/>
                <w:numId w:val="143"/>
              </w:numPr>
            </w:pPr>
          </w:p>
        </w:tc>
        <w:tc>
          <w:tcPr>
            <w:tcW w:w="3206" w:type="dxa"/>
          </w:tcPr>
          <w:p w:rsidR="00CC1DBA" w:rsidRPr="007A59E4" w:rsidRDefault="00CC1DBA" w:rsidP="00CC1DBA">
            <w:pPr>
              <w:pStyle w:val="BodyText"/>
            </w:pPr>
            <w:r w:rsidRPr="007A59E4">
              <w:t>Type Catalog Name</w:t>
            </w:r>
          </w:p>
        </w:tc>
        <w:tc>
          <w:tcPr>
            <w:tcW w:w="6426" w:type="dxa"/>
          </w:tcPr>
          <w:p w:rsidR="00CC1DBA" w:rsidRPr="007A59E4" w:rsidRDefault="00CC1DBA" w:rsidP="00CC1DBA">
            <w:pPr>
              <w:pStyle w:val="BodyText"/>
            </w:pPr>
            <w:r w:rsidRPr="007A59E4">
              <w:t>Text name of this Type Catalog</w:t>
            </w:r>
          </w:p>
        </w:tc>
      </w:tr>
      <w:tr w:rsidR="00CC1DBA" w:rsidRPr="00CC1DBA" w:rsidTr="00952092">
        <w:trPr>
          <w:cantSplit/>
        </w:trPr>
        <w:tc>
          <w:tcPr>
            <w:tcW w:w="468" w:type="dxa"/>
          </w:tcPr>
          <w:p w:rsidR="00CC1DBA" w:rsidRPr="007A59E4" w:rsidRDefault="00CC1DBA" w:rsidP="00952092">
            <w:pPr>
              <w:pStyle w:val="BodyText"/>
              <w:numPr>
                <w:ilvl w:val="0"/>
                <w:numId w:val="143"/>
              </w:numPr>
            </w:pPr>
          </w:p>
        </w:tc>
        <w:tc>
          <w:tcPr>
            <w:tcW w:w="3206" w:type="dxa"/>
          </w:tcPr>
          <w:p w:rsidR="00CC1DBA" w:rsidRPr="00CC1DBA" w:rsidRDefault="00CC1DBA" w:rsidP="00CC1DBA">
            <w:pPr>
              <w:pStyle w:val="BodyText"/>
              <w:rPr>
                <w:highlight w:val="yellow"/>
              </w:rPr>
            </w:pPr>
            <w:r w:rsidRPr="00CC1DBA">
              <w:rPr>
                <w:highlight w:val="yellow"/>
              </w:rPr>
              <w:t>VWA Product Version</w:t>
            </w:r>
          </w:p>
        </w:tc>
        <w:tc>
          <w:tcPr>
            <w:tcW w:w="6426" w:type="dxa"/>
          </w:tcPr>
          <w:p w:rsidR="00CC1DBA" w:rsidRPr="00CC1DBA" w:rsidRDefault="00CC1DBA" w:rsidP="00CC1DBA">
            <w:pPr>
              <w:pStyle w:val="BodyText"/>
              <w:rPr>
                <w:highlight w:val="yellow"/>
              </w:rPr>
            </w:pPr>
            <w:r w:rsidRPr="00CC1DBA">
              <w:rPr>
                <w:highlight w:val="yellow"/>
              </w:rPr>
              <w:t>String with  VWA4 Product Version #, standard Microsoft format (e.g. 4.0.1.130)</w:t>
            </w:r>
          </w:p>
          <w:p w:rsidR="00CC1DBA" w:rsidRPr="00CC1DBA" w:rsidRDefault="00CC1DBA" w:rsidP="00CC1DBA">
            <w:pPr>
              <w:pStyle w:val="BodyText"/>
              <w:rPr>
                <w:highlight w:val="yellow"/>
              </w:rPr>
            </w:pPr>
            <w:r w:rsidRPr="00CC1DBA">
              <w:rPr>
                <w:highlight w:val="yellow"/>
              </w:rPr>
              <w:t>Used for reporting whether people have done their upgrades; debugging problems.</w:t>
            </w:r>
          </w:p>
          <w:p w:rsidR="00CC1DBA" w:rsidRPr="00CC1DBA" w:rsidRDefault="00CC1DBA" w:rsidP="00CC1DBA">
            <w:pPr>
              <w:pStyle w:val="BodyText"/>
              <w:rPr>
                <w:highlight w:val="yellow"/>
              </w:rPr>
            </w:pPr>
            <w:r w:rsidRPr="00CC1DBA">
              <w:rPr>
                <w:highlight w:val="yellow"/>
              </w:rPr>
              <w:t>For ValuWaste 4, the Tracker version must be 4.x.x.x.</w:t>
            </w:r>
          </w:p>
        </w:tc>
      </w:tr>
      <w:tr w:rsidR="00CC1DBA" w:rsidRPr="007A59E4" w:rsidTr="00952092">
        <w:trPr>
          <w:cantSplit/>
        </w:trPr>
        <w:tc>
          <w:tcPr>
            <w:tcW w:w="468" w:type="dxa"/>
          </w:tcPr>
          <w:p w:rsidR="00CC1DBA" w:rsidRPr="00CC1DBA" w:rsidRDefault="00CC1DBA" w:rsidP="00952092">
            <w:pPr>
              <w:pStyle w:val="BodyText"/>
              <w:numPr>
                <w:ilvl w:val="0"/>
                <w:numId w:val="143"/>
              </w:numPr>
              <w:rPr>
                <w:highlight w:val="yellow"/>
              </w:rPr>
            </w:pPr>
          </w:p>
        </w:tc>
        <w:tc>
          <w:tcPr>
            <w:tcW w:w="3206" w:type="dxa"/>
          </w:tcPr>
          <w:p w:rsidR="00CC1DBA" w:rsidRPr="00CC1DBA" w:rsidRDefault="00CC1DBA" w:rsidP="00CC1DBA">
            <w:pPr>
              <w:pStyle w:val="BodyText"/>
              <w:rPr>
                <w:highlight w:val="yellow"/>
              </w:rPr>
            </w:pPr>
            <w:r w:rsidRPr="00CC1DBA">
              <w:rPr>
                <w:highlight w:val="yellow"/>
              </w:rPr>
              <w:t>VWA Assembly Version</w:t>
            </w:r>
          </w:p>
        </w:tc>
        <w:tc>
          <w:tcPr>
            <w:tcW w:w="6426" w:type="dxa"/>
          </w:tcPr>
          <w:p w:rsidR="00CC1DBA" w:rsidRPr="00CC1DBA" w:rsidRDefault="00CC1DBA" w:rsidP="00CC1DBA">
            <w:pPr>
              <w:pStyle w:val="BodyText"/>
              <w:rPr>
                <w:highlight w:val="yellow"/>
              </w:rPr>
            </w:pPr>
            <w:r w:rsidRPr="00CC1DBA">
              <w:rPr>
                <w:highlight w:val="yellow"/>
              </w:rPr>
              <w:t>String with  VWA4 Assembly Version #, standard Microsoft format (e.g. 4.0.3674.24640)</w:t>
            </w:r>
          </w:p>
          <w:p w:rsidR="00CC1DBA" w:rsidRPr="00CC1DBA" w:rsidRDefault="00CC1DBA" w:rsidP="00CC1DBA">
            <w:pPr>
              <w:pStyle w:val="BodyText"/>
              <w:rPr>
                <w:highlight w:val="yellow"/>
              </w:rPr>
            </w:pPr>
            <w:r w:rsidRPr="00CC1DBA">
              <w:rPr>
                <w:highlight w:val="yellow"/>
              </w:rPr>
              <w:t>Used for reporting whether people have done their upgrades; debugging problems.</w:t>
            </w:r>
          </w:p>
          <w:p w:rsidR="00CC1DBA" w:rsidRPr="00CC1DBA" w:rsidRDefault="00CC1DBA" w:rsidP="00CC1DBA">
            <w:pPr>
              <w:pStyle w:val="BodyText"/>
              <w:rPr>
                <w:highlight w:val="yellow"/>
              </w:rPr>
            </w:pPr>
            <w:r w:rsidRPr="00CC1DBA">
              <w:rPr>
                <w:highlight w:val="yellow"/>
              </w:rPr>
              <w:t>For ValuWaste 4, the Tracker version must be 4.x.x.x.</w:t>
            </w:r>
          </w:p>
        </w:tc>
      </w:tr>
      <w:tr w:rsidR="00CC1DBA" w:rsidRPr="00462368" w:rsidTr="00952092">
        <w:trPr>
          <w:cantSplit/>
        </w:trPr>
        <w:tc>
          <w:tcPr>
            <w:tcW w:w="468" w:type="dxa"/>
            <w:shd w:val="clear" w:color="auto" w:fill="F3F3F3"/>
          </w:tcPr>
          <w:p w:rsidR="00CC1DBA" w:rsidRPr="00462368" w:rsidRDefault="00CC1DBA" w:rsidP="00952092">
            <w:pPr>
              <w:pStyle w:val="BodyText"/>
              <w:spacing w:after="0"/>
            </w:pPr>
          </w:p>
        </w:tc>
        <w:tc>
          <w:tcPr>
            <w:tcW w:w="3206" w:type="dxa"/>
            <w:shd w:val="clear" w:color="auto" w:fill="F3F3F3"/>
          </w:tcPr>
          <w:p w:rsidR="00CC1DBA" w:rsidRPr="00462368" w:rsidRDefault="00CC1DBA" w:rsidP="00952092">
            <w:pPr>
              <w:pStyle w:val="BodyText"/>
              <w:spacing w:after="0"/>
            </w:pPr>
            <w:r>
              <w:t>Notes:</w:t>
            </w:r>
          </w:p>
        </w:tc>
        <w:tc>
          <w:tcPr>
            <w:tcW w:w="6426" w:type="dxa"/>
            <w:shd w:val="clear" w:color="auto" w:fill="F3F3F3"/>
          </w:tcPr>
          <w:p w:rsidR="00CC1DBA" w:rsidRDefault="00CC1DBA" w:rsidP="00952092">
            <w:pPr>
              <w:pStyle w:val="BodyText"/>
              <w:numPr>
                <w:ilvl w:val="0"/>
                <w:numId w:val="64"/>
              </w:numPr>
              <w:spacing w:before="0" w:after="0"/>
            </w:pPr>
            <w:r>
              <w:t>Site data is used for consistency check (database already has a Site linkage via the Tracker ID).</w:t>
            </w:r>
          </w:p>
          <w:p w:rsidR="00CC1DBA" w:rsidRPr="00462368" w:rsidRDefault="00CC1DBA" w:rsidP="00952092">
            <w:pPr>
              <w:pStyle w:val="BodyText"/>
              <w:numPr>
                <w:ilvl w:val="0"/>
                <w:numId w:val="64"/>
              </w:numPr>
              <w:spacing w:before="0" w:after="0"/>
            </w:pPr>
            <w:r>
              <w:t xml:space="preserve">Type Catalog association is derived from the </w:t>
            </w:r>
          </w:p>
        </w:tc>
      </w:tr>
    </w:tbl>
    <w:p w:rsidR="00CC1DBA" w:rsidRPr="00F5356A" w:rsidRDefault="00CC1DBA" w:rsidP="00F5356A"/>
    <w:p w:rsidR="00D777D7" w:rsidRDefault="008E3075" w:rsidP="008E3075">
      <w:pPr>
        <w:pStyle w:val="Heading1"/>
      </w:pPr>
      <w:r>
        <w:t>Database Updates</w:t>
      </w:r>
    </w:p>
    <w:p w:rsidR="002249D5" w:rsidRDefault="002249D5" w:rsidP="002249D5">
      <w:pPr>
        <w:pStyle w:val="Heading2"/>
      </w:pPr>
    </w:p>
    <w:p w:rsidR="002249D5" w:rsidRDefault="002249D5" w:rsidP="008272DF">
      <w:pPr>
        <w:rPr>
          <w:b/>
          <w:u w:val="single"/>
        </w:rPr>
      </w:pPr>
    </w:p>
    <w:p w:rsidR="002249D5" w:rsidRDefault="002249D5" w:rsidP="008272DF">
      <w:pPr>
        <w:rPr>
          <w:b/>
          <w:u w:val="single"/>
        </w:rPr>
      </w:pPr>
    </w:p>
    <w:p w:rsidR="008272DF" w:rsidRDefault="008272DF" w:rsidP="008272DF">
      <w:pPr>
        <w:rPr>
          <w:b/>
          <w:u w:val="single"/>
        </w:rPr>
      </w:pPr>
      <w:r w:rsidRPr="00F5356A">
        <w:rPr>
          <w:b/>
          <w:u w:val="single"/>
        </w:rPr>
        <w:t>1/22/10:</w:t>
      </w:r>
      <w:r>
        <w:rPr>
          <w:b/>
          <w:u w:val="single"/>
        </w:rPr>
        <w:t xml:space="preserve"> </w:t>
      </w:r>
    </w:p>
    <w:p w:rsidR="008272DF" w:rsidRDefault="008272DF" w:rsidP="008E3075">
      <w:pPr>
        <w:rPr>
          <w:b/>
          <w:u w:val="single"/>
        </w:rPr>
      </w:pPr>
      <w:r>
        <w:rPr>
          <w:b/>
          <w:u w:val="single"/>
        </w:rPr>
        <w:t>ADDED:</w:t>
      </w:r>
    </w:p>
    <w:p w:rsidR="008272DF" w:rsidRDefault="008272DF" w:rsidP="00952092">
      <w:pPr>
        <w:numPr>
          <w:ilvl w:val="0"/>
          <w:numId w:val="144"/>
        </w:numPr>
        <w:rPr>
          <w:b/>
          <w:u w:val="single"/>
        </w:rPr>
      </w:pPr>
      <w:r>
        <w:rPr>
          <w:b/>
        </w:rPr>
        <w:t>Weights.</w:t>
      </w:r>
      <w:r w:rsidRPr="008272DF">
        <w:rPr>
          <w:b/>
        </w:rPr>
        <w:t>StartTimestamp</w:t>
      </w:r>
    </w:p>
    <w:p w:rsidR="008272DF" w:rsidRDefault="008272DF" w:rsidP="00952092">
      <w:pPr>
        <w:numPr>
          <w:ilvl w:val="0"/>
          <w:numId w:val="144"/>
        </w:numPr>
        <w:rPr>
          <w:b/>
          <w:u w:val="single"/>
        </w:rPr>
      </w:pPr>
      <w:r w:rsidRPr="008272DF">
        <w:rPr>
          <w:b/>
        </w:rPr>
        <w:t>WeightsProduced</w:t>
      </w:r>
      <w:r>
        <w:rPr>
          <w:b/>
        </w:rPr>
        <w:t>.</w:t>
      </w:r>
      <w:r w:rsidRPr="008272DF">
        <w:rPr>
          <w:b/>
        </w:rPr>
        <w:t>StartTimestamp</w:t>
      </w:r>
    </w:p>
    <w:p w:rsidR="008272DF" w:rsidRDefault="008272DF" w:rsidP="00952092">
      <w:pPr>
        <w:numPr>
          <w:ilvl w:val="0"/>
          <w:numId w:val="144"/>
        </w:numPr>
        <w:rPr>
          <w:b/>
          <w:u w:val="single"/>
        </w:rPr>
      </w:pPr>
      <w:r>
        <w:rPr>
          <w:b/>
        </w:rPr>
        <w:t>ErrorWeights.</w:t>
      </w:r>
      <w:r w:rsidRPr="008272DF">
        <w:rPr>
          <w:b/>
        </w:rPr>
        <w:t>StartTimestamp</w:t>
      </w:r>
    </w:p>
    <w:p w:rsidR="008272DF" w:rsidRDefault="008272DF" w:rsidP="00952092">
      <w:pPr>
        <w:numPr>
          <w:ilvl w:val="0"/>
          <w:numId w:val="144"/>
        </w:numPr>
        <w:rPr>
          <w:b/>
          <w:u w:val="single"/>
        </w:rPr>
      </w:pPr>
      <w:r>
        <w:rPr>
          <w:b/>
        </w:rPr>
        <w:t>Error</w:t>
      </w:r>
      <w:r w:rsidRPr="008272DF">
        <w:rPr>
          <w:b/>
        </w:rPr>
        <w:t>WeightsProduced</w:t>
      </w:r>
      <w:r>
        <w:rPr>
          <w:b/>
        </w:rPr>
        <w:t>.</w:t>
      </w:r>
      <w:r w:rsidRPr="008272DF">
        <w:rPr>
          <w:b/>
        </w:rPr>
        <w:t>StartTimestamp</w:t>
      </w:r>
    </w:p>
    <w:p w:rsidR="008272DF" w:rsidRDefault="008272DF" w:rsidP="008E3075">
      <w:pPr>
        <w:rPr>
          <w:b/>
          <w:u w:val="single"/>
        </w:rPr>
      </w:pPr>
    </w:p>
    <w:p w:rsidR="008E3075" w:rsidRPr="008E3075" w:rsidRDefault="008E3075" w:rsidP="008E3075">
      <w:pPr>
        <w:rPr>
          <w:b/>
          <w:u w:val="single"/>
        </w:rPr>
      </w:pPr>
      <w:r w:rsidRPr="008E3075">
        <w:rPr>
          <w:b/>
          <w:u w:val="single"/>
        </w:rPr>
        <w:t>1/20/2010:</w:t>
      </w:r>
    </w:p>
    <w:p w:rsidR="008E3075" w:rsidRDefault="008E3075" w:rsidP="008E3075">
      <w:r>
        <w:t>Mila/Dave,</w:t>
      </w:r>
    </w:p>
    <w:p w:rsidR="008E3075" w:rsidRDefault="008E3075" w:rsidP="008E3075"/>
    <w:p w:rsidR="008E3075" w:rsidRDefault="008E3075" w:rsidP="008E3075">
      <w:r>
        <w:t>Just to make sure we’re in sync, TaskItems table has been expanded for persisting new Task Bar functionality.  This is necessary to run the newest QA version of VWA4.NET.</w:t>
      </w:r>
    </w:p>
    <w:p w:rsidR="008E3075" w:rsidRDefault="008E3075" w:rsidP="008E3075"/>
    <w:p w:rsidR="008E3075" w:rsidRDefault="004F18EA" w:rsidP="008E3075">
      <w:r>
        <w:rPr>
          <w:noProof/>
        </w:rPr>
        <w:lastRenderedPageBreak/>
        <w:drawing>
          <wp:inline distT="0" distB="0" distL="0" distR="0">
            <wp:extent cx="5619750" cy="3600450"/>
            <wp:effectExtent l="19050" t="0" r="0" b="0"/>
            <wp:docPr id="54" name="Picture 1" descr="cid:image001.png@01CA99BB.9DC3F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A99BB.9DC3F640"/>
                    <pic:cNvPicPr>
                      <a:picLocks noChangeAspect="1" noChangeArrowheads="1"/>
                    </pic:cNvPicPr>
                  </pic:nvPicPr>
                  <pic:blipFill>
                    <a:blip r:embed="rId110" r:link="rId111" cstate="print"/>
                    <a:srcRect/>
                    <a:stretch>
                      <a:fillRect/>
                    </a:stretch>
                  </pic:blipFill>
                  <pic:spPr bwMode="auto">
                    <a:xfrm>
                      <a:off x="0" y="0"/>
                      <a:ext cx="5619750" cy="3600450"/>
                    </a:xfrm>
                    <a:prstGeom prst="rect">
                      <a:avLst/>
                    </a:prstGeom>
                    <a:noFill/>
                    <a:ln w="9525">
                      <a:noFill/>
                      <a:miter lim="800000"/>
                      <a:headEnd/>
                      <a:tailEnd/>
                    </a:ln>
                  </pic:spPr>
                </pic:pic>
              </a:graphicData>
            </a:graphic>
          </wp:inline>
        </w:drawing>
      </w:r>
    </w:p>
    <w:p w:rsidR="008E3075" w:rsidRDefault="008E3075" w:rsidP="008E3075"/>
    <w:p w:rsidR="008E3075" w:rsidRDefault="008E3075" w:rsidP="008E3075">
      <w:r>
        <w:t>Stephen</w:t>
      </w:r>
    </w:p>
    <w:p w:rsidR="008E3075" w:rsidRPr="008E3075" w:rsidRDefault="008E3075" w:rsidP="008E3075">
      <w:pPr>
        <w:rPr>
          <w:b/>
          <w:u w:val="single"/>
        </w:rPr>
      </w:pPr>
      <w:r w:rsidRPr="008E3075">
        <w:rPr>
          <w:b/>
          <w:u w:val="single"/>
        </w:rPr>
        <w:t>1/</w:t>
      </w:r>
      <w:r w:rsidR="00895E65">
        <w:rPr>
          <w:b/>
          <w:u w:val="single"/>
        </w:rPr>
        <w:t>17</w:t>
      </w:r>
      <w:r w:rsidRPr="008E3075">
        <w:rPr>
          <w:b/>
          <w:u w:val="single"/>
        </w:rPr>
        <w:t>/2010:</w:t>
      </w:r>
    </w:p>
    <w:p w:rsidR="008E3075" w:rsidRDefault="008E3075" w:rsidP="008E3075">
      <w:pPr>
        <w:rPr>
          <w:rFonts w:ascii="Calibri" w:hAnsi="Calibri"/>
          <w:color w:val="1F497D"/>
          <w:szCs w:val="22"/>
        </w:rPr>
      </w:pPr>
      <w:r>
        <w:rPr>
          <w:rFonts w:ascii="Calibri" w:hAnsi="Calibri"/>
          <w:color w:val="1F497D"/>
          <w:szCs w:val="22"/>
        </w:rPr>
        <w:t xml:space="preserve">Mila, </w:t>
      </w:r>
    </w:p>
    <w:p w:rsidR="008E3075" w:rsidRDefault="008E3075" w:rsidP="008E3075">
      <w:pPr>
        <w:rPr>
          <w:rFonts w:ascii="Calibri" w:hAnsi="Calibri"/>
          <w:color w:val="1F497D"/>
          <w:szCs w:val="22"/>
        </w:rPr>
      </w:pPr>
    </w:p>
    <w:p w:rsidR="008E3075" w:rsidRDefault="008E3075" w:rsidP="008E3075">
      <w:pPr>
        <w:rPr>
          <w:rFonts w:ascii="Calibri" w:hAnsi="Calibri"/>
          <w:color w:val="1F497D"/>
          <w:szCs w:val="22"/>
        </w:rPr>
      </w:pPr>
      <w:r>
        <w:rPr>
          <w:rFonts w:ascii="Calibri" w:hAnsi="Calibri"/>
          <w:color w:val="1F497D"/>
          <w:szCs w:val="22"/>
        </w:rPr>
        <w:t>Yes I am going to add a new WasteClass field to FoodType table now.  I am going to use a unique text field like the types and units tables use, as an invariant key, so the general concept will be similar to how UnitsWeight is done - a separate table called WasteClass will have information relating to the specifics of Waste Classes.</w:t>
      </w:r>
    </w:p>
    <w:p w:rsidR="008E3075" w:rsidRDefault="008E3075" w:rsidP="008E3075">
      <w:pPr>
        <w:rPr>
          <w:rFonts w:ascii="Calibri" w:hAnsi="Calibri"/>
          <w:color w:val="1F497D"/>
          <w:szCs w:val="22"/>
        </w:rPr>
      </w:pPr>
    </w:p>
    <w:p w:rsidR="008E3075" w:rsidRDefault="008E3075" w:rsidP="008E3075">
      <w:pPr>
        <w:rPr>
          <w:rFonts w:ascii="Calibri" w:hAnsi="Calibri"/>
          <w:color w:val="1F497D"/>
          <w:szCs w:val="22"/>
        </w:rPr>
      </w:pPr>
      <w:r>
        <w:rPr>
          <w:rFonts w:ascii="Calibri" w:hAnsi="Calibri"/>
          <w:color w:val="1F497D"/>
          <w:szCs w:val="22"/>
        </w:rPr>
        <w:t>This will be FoodType:</w:t>
      </w:r>
    </w:p>
    <w:p w:rsidR="008E3075" w:rsidRDefault="008E3075" w:rsidP="008E3075">
      <w:pPr>
        <w:rPr>
          <w:rFonts w:ascii="Calibri" w:hAnsi="Calibri"/>
          <w:color w:val="1F497D"/>
          <w:szCs w:val="22"/>
        </w:rPr>
      </w:pPr>
    </w:p>
    <w:p w:rsidR="008E3075" w:rsidRDefault="004F18EA" w:rsidP="008E3075">
      <w:pPr>
        <w:rPr>
          <w:rFonts w:ascii="Calibri" w:hAnsi="Calibri"/>
          <w:color w:val="1F497D"/>
          <w:szCs w:val="22"/>
        </w:rPr>
      </w:pPr>
      <w:r>
        <w:rPr>
          <w:rFonts w:ascii="Calibri" w:hAnsi="Calibri"/>
          <w:noProof/>
          <w:color w:val="1F497D"/>
          <w:szCs w:val="22"/>
        </w:rPr>
        <w:lastRenderedPageBreak/>
        <w:drawing>
          <wp:inline distT="0" distB="0" distL="0" distR="0">
            <wp:extent cx="5962650" cy="3133725"/>
            <wp:effectExtent l="19050" t="0" r="0" b="0"/>
            <wp:docPr id="55" name="Picture 3" descr="cid:image002.png@01CA9786.9D6B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CA9786.9D6B0990"/>
                    <pic:cNvPicPr>
                      <a:picLocks noChangeAspect="1" noChangeArrowheads="1"/>
                    </pic:cNvPicPr>
                  </pic:nvPicPr>
                  <pic:blipFill>
                    <a:blip r:embed="rId112" r:link="rId113" cstate="print"/>
                    <a:srcRect/>
                    <a:stretch>
                      <a:fillRect/>
                    </a:stretch>
                  </pic:blipFill>
                  <pic:spPr bwMode="auto">
                    <a:xfrm>
                      <a:off x="0" y="0"/>
                      <a:ext cx="5962650" cy="3133725"/>
                    </a:xfrm>
                    <a:prstGeom prst="rect">
                      <a:avLst/>
                    </a:prstGeom>
                    <a:noFill/>
                    <a:ln w="9525">
                      <a:noFill/>
                      <a:miter lim="800000"/>
                      <a:headEnd/>
                      <a:tailEnd/>
                    </a:ln>
                  </pic:spPr>
                </pic:pic>
              </a:graphicData>
            </a:graphic>
          </wp:inline>
        </w:drawing>
      </w:r>
    </w:p>
    <w:p w:rsidR="008E3075" w:rsidRDefault="008E3075" w:rsidP="008E3075">
      <w:pPr>
        <w:rPr>
          <w:rFonts w:ascii="Calibri" w:hAnsi="Calibri"/>
          <w:color w:val="1F497D"/>
          <w:szCs w:val="22"/>
        </w:rPr>
      </w:pPr>
    </w:p>
    <w:p w:rsidR="008E3075" w:rsidRDefault="008E3075" w:rsidP="008E3075">
      <w:pPr>
        <w:rPr>
          <w:rFonts w:ascii="Calibri" w:hAnsi="Calibri"/>
          <w:color w:val="1F497D"/>
          <w:szCs w:val="22"/>
        </w:rPr>
      </w:pPr>
      <w:r>
        <w:rPr>
          <w:rFonts w:ascii="Calibri" w:hAnsi="Calibri"/>
          <w:color w:val="1F497D"/>
          <w:szCs w:val="22"/>
        </w:rPr>
        <w:t>In the WasteClass table, it will be like this:</w:t>
      </w:r>
    </w:p>
    <w:p w:rsidR="008E3075" w:rsidRDefault="008E3075" w:rsidP="008E3075">
      <w:pPr>
        <w:rPr>
          <w:rFonts w:ascii="Calibri" w:hAnsi="Calibri"/>
          <w:color w:val="1F497D"/>
          <w:szCs w:val="22"/>
        </w:rPr>
      </w:pPr>
    </w:p>
    <w:p w:rsidR="008E3075" w:rsidRDefault="004F18EA" w:rsidP="008E3075">
      <w:pPr>
        <w:rPr>
          <w:rFonts w:ascii="Calibri" w:hAnsi="Calibri"/>
          <w:color w:val="1F497D"/>
          <w:szCs w:val="22"/>
        </w:rPr>
      </w:pPr>
      <w:r>
        <w:rPr>
          <w:rFonts w:ascii="Calibri" w:hAnsi="Calibri"/>
          <w:noProof/>
          <w:color w:val="1F497D"/>
          <w:szCs w:val="22"/>
        </w:rPr>
        <w:drawing>
          <wp:inline distT="0" distB="0" distL="0" distR="0">
            <wp:extent cx="6305550" cy="2352675"/>
            <wp:effectExtent l="19050" t="0" r="0" b="0"/>
            <wp:docPr id="56" name="Picture 1" descr="cid:image001.png@01CA9786.318B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A9786.318B1210"/>
                    <pic:cNvPicPr>
                      <a:picLocks noChangeAspect="1" noChangeArrowheads="1"/>
                    </pic:cNvPicPr>
                  </pic:nvPicPr>
                  <pic:blipFill>
                    <a:blip r:embed="rId114" r:link="rId115" cstate="print"/>
                    <a:srcRect/>
                    <a:stretch>
                      <a:fillRect/>
                    </a:stretch>
                  </pic:blipFill>
                  <pic:spPr bwMode="auto">
                    <a:xfrm>
                      <a:off x="0" y="0"/>
                      <a:ext cx="6305550" cy="2352675"/>
                    </a:xfrm>
                    <a:prstGeom prst="rect">
                      <a:avLst/>
                    </a:prstGeom>
                    <a:noFill/>
                    <a:ln w="9525">
                      <a:noFill/>
                      <a:miter lim="800000"/>
                      <a:headEnd/>
                      <a:tailEnd/>
                    </a:ln>
                  </pic:spPr>
                </pic:pic>
              </a:graphicData>
            </a:graphic>
          </wp:inline>
        </w:drawing>
      </w:r>
    </w:p>
    <w:p w:rsidR="008E3075" w:rsidRDefault="008E3075" w:rsidP="008E3075">
      <w:pPr>
        <w:rPr>
          <w:rFonts w:ascii="Calibri" w:hAnsi="Calibri"/>
          <w:color w:val="1F497D"/>
          <w:szCs w:val="22"/>
        </w:rPr>
      </w:pPr>
    </w:p>
    <w:p w:rsidR="008E3075" w:rsidRDefault="008E3075" w:rsidP="008E3075">
      <w:pPr>
        <w:rPr>
          <w:rFonts w:ascii="Calibri" w:hAnsi="Calibri"/>
          <w:color w:val="1F497D"/>
          <w:szCs w:val="22"/>
        </w:rPr>
      </w:pPr>
      <w:r>
        <w:rPr>
          <w:rFonts w:ascii="Calibri" w:hAnsi="Calibri"/>
          <w:color w:val="1F497D"/>
          <w:szCs w:val="22"/>
        </w:rPr>
        <w:t>The reason I use WasteClass.FoodClass is to have a quick/easy way to determine if a Type is food or non-food.  The actual specifics of a particular class will be available (as necessary depending on the class) in a separate table made specifically for that class.  It is also possible that the WasteClass.ClassXML field may be adequate to store class information – if so that would be great, and reduce the need to update tables based on new waste class requirements.</w:t>
      </w:r>
    </w:p>
    <w:p w:rsidR="008E3075" w:rsidRDefault="008E3075" w:rsidP="008E3075">
      <w:pPr>
        <w:rPr>
          <w:rFonts w:ascii="Calibri" w:hAnsi="Calibri"/>
          <w:color w:val="1F497D"/>
          <w:szCs w:val="22"/>
        </w:rPr>
      </w:pPr>
    </w:p>
    <w:p w:rsidR="008E3075" w:rsidRDefault="008E3075" w:rsidP="008E3075">
      <w:pPr>
        <w:rPr>
          <w:rFonts w:ascii="Calibri" w:hAnsi="Calibri"/>
          <w:color w:val="1F497D"/>
          <w:szCs w:val="22"/>
        </w:rPr>
      </w:pPr>
      <w:r>
        <w:rPr>
          <w:rFonts w:ascii="Calibri" w:hAnsi="Calibri"/>
          <w:color w:val="1F497D"/>
          <w:szCs w:val="22"/>
        </w:rPr>
        <w:t>It is possible that I may need to add something else but right now this is what I’m planning.</w:t>
      </w:r>
    </w:p>
    <w:p w:rsidR="008E3075" w:rsidRDefault="008E3075" w:rsidP="008E3075">
      <w:pPr>
        <w:rPr>
          <w:rFonts w:ascii="Calibri" w:hAnsi="Calibri"/>
          <w:color w:val="1F497D"/>
          <w:szCs w:val="22"/>
        </w:rPr>
      </w:pPr>
    </w:p>
    <w:p w:rsidR="008E3075" w:rsidRDefault="008E3075" w:rsidP="008E3075">
      <w:pPr>
        <w:rPr>
          <w:rFonts w:ascii="Calibri" w:hAnsi="Calibri"/>
          <w:color w:val="1F497D"/>
          <w:szCs w:val="22"/>
        </w:rPr>
      </w:pPr>
      <w:r>
        <w:rPr>
          <w:rFonts w:ascii="Calibri" w:hAnsi="Calibri"/>
          <w:color w:val="1F497D"/>
          <w:szCs w:val="22"/>
        </w:rPr>
        <w:lastRenderedPageBreak/>
        <w:t xml:space="preserve">On your side, you can determine the best way to expand the reports so they handle non-food vs. food as a filter.  You will join WasteClass table to FoodType table on UniqueName key field, and then test the value of FoodClass – if FoodClass is 0 to 99999, then it is a food type ; if FoodClass is 100000 or greater, then it is a non-food class.  Later we will want to report by specific waste </w:t>
      </w:r>
      <w:r>
        <w:rPr>
          <w:rFonts w:ascii="Calibri" w:hAnsi="Calibri"/>
          <w:color w:val="1F497D"/>
          <w:szCs w:val="22"/>
          <w:u w:val="single"/>
        </w:rPr>
        <w:t>classes</w:t>
      </w:r>
      <w:r>
        <w:rPr>
          <w:rFonts w:ascii="Calibri" w:hAnsi="Calibri"/>
          <w:color w:val="1F497D"/>
          <w:szCs w:val="22"/>
        </w:rPr>
        <w:t xml:space="preserve"> – so if you are modifying the report queries you should allow that as a filter also.  But for now, it is adequate to simply use WasteClass.FoodClass as filter.  For the short term, you can decide if you want to map this field into Pre/Post/Intermediate or modify the report filtering – just remember this needs to be done quickly.  We can’t take weeks to implement this one feature.</w:t>
      </w:r>
    </w:p>
    <w:p w:rsidR="008E3075" w:rsidRDefault="008E3075" w:rsidP="008E3075">
      <w:pPr>
        <w:rPr>
          <w:rFonts w:ascii="Calibri" w:hAnsi="Calibri"/>
          <w:color w:val="1F497D"/>
          <w:szCs w:val="22"/>
        </w:rPr>
      </w:pPr>
    </w:p>
    <w:p w:rsidR="008E3075" w:rsidRDefault="008E3075" w:rsidP="008E3075">
      <w:pPr>
        <w:rPr>
          <w:rFonts w:ascii="Calibri" w:hAnsi="Calibri"/>
          <w:color w:val="1F497D"/>
          <w:szCs w:val="22"/>
        </w:rPr>
      </w:pPr>
      <w:r>
        <w:rPr>
          <w:rFonts w:ascii="Calibri" w:hAnsi="Calibri"/>
          <w:color w:val="1F497D"/>
          <w:szCs w:val="22"/>
        </w:rPr>
        <w:t>I also am going to add an additional field to Weights, and the waste file protocol, just to store a time interval (the amount of time it took a user to do the transaction).  All you need to do with it is simply store the value into each record.  I will send you details on this next week when I add it.  At some point we will want a simple report showing things like average time or total time taken to use the product in the kitchens.</w:t>
      </w:r>
    </w:p>
    <w:p w:rsidR="008E3075" w:rsidRDefault="008E3075" w:rsidP="008E3075">
      <w:pPr>
        <w:rPr>
          <w:rFonts w:ascii="Calibri" w:hAnsi="Calibri"/>
          <w:color w:val="1F497D"/>
          <w:szCs w:val="22"/>
        </w:rPr>
      </w:pPr>
    </w:p>
    <w:p w:rsidR="008E3075" w:rsidRDefault="008E3075" w:rsidP="008E3075">
      <w:pPr>
        <w:rPr>
          <w:rFonts w:ascii="Calibri" w:hAnsi="Calibri"/>
          <w:color w:val="1F497D"/>
          <w:szCs w:val="22"/>
        </w:rPr>
      </w:pPr>
      <w:r>
        <w:rPr>
          <w:rFonts w:ascii="Calibri" w:hAnsi="Calibri"/>
          <w:color w:val="1F497D"/>
          <w:szCs w:val="22"/>
        </w:rPr>
        <w:t xml:space="preserve">I am not planning on coming into LeanPath office next week, but am working out in </w:t>
      </w:r>
      <w:smartTag w:uri="urn:schemas-microsoft-com:office:smarttags" w:element="place">
        <w:smartTag w:uri="urn:schemas-microsoft-com:office:smarttags" w:element="PlaceName">
          <w:r>
            <w:rPr>
              <w:rFonts w:ascii="Calibri" w:hAnsi="Calibri"/>
              <w:color w:val="1F497D"/>
              <w:szCs w:val="22"/>
            </w:rPr>
            <w:t>Hood</w:t>
          </w:r>
        </w:smartTag>
        <w:r>
          <w:rPr>
            <w:rFonts w:ascii="Calibri" w:hAnsi="Calibri"/>
            <w:color w:val="1F497D"/>
            <w:szCs w:val="22"/>
          </w:rPr>
          <w:t xml:space="preserve"> </w:t>
        </w:r>
        <w:smartTag w:uri="urn:schemas-microsoft-com:office:smarttags" w:element="PlaceType">
          <w:r>
            <w:rPr>
              <w:rFonts w:ascii="Calibri" w:hAnsi="Calibri"/>
              <w:color w:val="1F497D"/>
              <w:szCs w:val="22"/>
            </w:rPr>
            <w:t>River</w:t>
          </w:r>
        </w:smartTag>
      </w:smartTag>
      <w:r>
        <w:rPr>
          <w:rFonts w:ascii="Calibri" w:hAnsi="Calibri"/>
          <w:color w:val="1F497D"/>
          <w:szCs w:val="22"/>
        </w:rPr>
        <w:t>.  VPN works great for me, and the source control is up to date with a lot of changes so you should get new changes.  I don’t have all the database changes yet but will shortly.</w:t>
      </w:r>
    </w:p>
    <w:p w:rsidR="008E3075" w:rsidRDefault="008E3075" w:rsidP="008E3075">
      <w:pPr>
        <w:rPr>
          <w:rFonts w:ascii="Calibri" w:hAnsi="Calibri"/>
          <w:color w:val="1F497D"/>
          <w:szCs w:val="22"/>
        </w:rPr>
      </w:pPr>
    </w:p>
    <w:p w:rsidR="008E3075" w:rsidRDefault="008E3075" w:rsidP="008E3075">
      <w:pPr>
        <w:rPr>
          <w:rFonts w:ascii="Calibri" w:hAnsi="Calibri"/>
          <w:color w:val="1F497D"/>
          <w:szCs w:val="22"/>
        </w:rPr>
      </w:pPr>
      <w:r>
        <w:rPr>
          <w:rFonts w:ascii="Calibri" w:hAnsi="Calibri"/>
          <w:color w:val="1F497D"/>
          <w:szCs w:val="22"/>
        </w:rPr>
        <w:t>Thanks, Stephen</w:t>
      </w:r>
    </w:p>
    <w:p w:rsidR="008E3075" w:rsidRDefault="008E3075" w:rsidP="008E3075">
      <w:pPr>
        <w:rPr>
          <w:rFonts w:ascii="Calibri" w:hAnsi="Calibri"/>
          <w:color w:val="1F497D"/>
          <w:szCs w:val="22"/>
        </w:rPr>
      </w:pPr>
    </w:p>
    <w:p w:rsidR="008E3075" w:rsidRDefault="008E3075" w:rsidP="008E3075">
      <w:pPr>
        <w:rPr>
          <w:rFonts w:ascii="Tahoma" w:hAnsi="Tahoma" w:cs="Tahoma"/>
          <w:sz w:val="20"/>
        </w:rPr>
      </w:pPr>
      <w:r>
        <w:rPr>
          <w:rFonts w:ascii="Tahoma" w:hAnsi="Tahoma" w:cs="Tahoma"/>
          <w:b/>
          <w:bCs/>
          <w:sz w:val="20"/>
        </w:rPr>
        <w:t>From:</w:t>
      </w:r>
      <w:r>
        <w:rPr>
          <w:rFonts w:ascii="Tahoma" w:hAnsi="Tahoma" w:cs="Tahoma"/>
          <w:sz w:val="20"/>
        </w:rPr>
        <w:t xml:space="preserve"> Ludmila Klimkina [mailto:klimkina@gmail.com] </w:t>
      </w:r>
      <w:r>
        <w:rPr>
          <w:rFonts w:ascii="Tahoma" w:hAnsi="Tahoma" w:cs="Tahoma"/>
          <w:sz w:val="20"/>
        </w:rPr>
        <w:br/>
      </w:r>
      <w:r>
        <w:rPr>
          <w:rFonts w:ascii="Tahoma" w:hAnsi="Tahoma" w:cs="Tahoma"/>
          <w:b/>
          <w:bCs/>
          <w:sz w:val="20"/>
        </w:rPr>
        <w:t>Sent:</w:t>
      </w:r>
      <w:r>
        <w:rPr>
          <w:rFonts w:ascii="Tahoma" w:hAnsi="Tahoma" w:cs="Tahoma"/>
          <w:sz w:val="20"/>
        </w:rPr>
        <w:t xml:space="preserve"> Sunday, January 17, 2010 1:13 PM</w:t>
      </w:r>
      <w:r>
        <w:rPr>
          <w:rFonts w:ascii="Tahoma" w:hAnsi="Tahoma" w:cs="Tahoma"/>
          <w:sz w:val="20"/>
        </w:rPr>
        <w:br/>
      </w:r>
      <w:r>
        <w:rPr>
          <w:rFonts w:ascii="Tahoma" w:hAnsi="Tahoma" w:cs="Tahoma"/>
          <w:b/>
          <w:bCs/>
          <w:sz w:val="20"/>
        </w:rPr>
        <w:t>To:</w:t>
      </w:r>
      <w:r>
        <w:rPr>
          <w:rFonts w:ascii="Tahoma" w:hAnsi="Tahoma" w:cs="Tahoma"/>
          <w:sz w:val="20"/>
        </w:rPr>
        <w:t xml:space="preserve"> Stephen Rogers</w:t>
      </w:r>
      <w:r>
        <w:rPr>
          <w:rFonts w:ascii="Tahoma" w:hAnsi="Tahoma" w:cs="Tahoma"/>
          <w:sz w:val="20"/>
        </w:rPr>
        <w:br/>
      </w:r>
      <w:r>
        <w:rPr>
          <w:rFonts w:ascii="Tahoma" w:hAnsi="Tahoma" w:cs="Tahoma"/>
          <w:b/>
          <w:bCs/>
          <w:sz w:val="20"/>
        </w:rPr>
        <w:t>Subject:</w:t>
      </w:r>
      <w:r>
        <w:rPr>
          <w:rFonts w:ascii="Tahoma" w:hAnsi="Tahoma" w:cs="Tahoma"/>
          <w:sz w:val="20"/>
        </w:rPr>
        <w:t xml:space="preserve"> Re: where are you?</w:t>
      </w:r>
    </w:p>
    <w:p w:rsidR="008E3075" w:rsidRDefault="008E3075" w:rsidP="008E3075">
      <w:pPr>
        <w:rPr>
          <w:sz w:val="24"/>
          <w:szCs w:val="24"/>
        </w:rPr>
      </w:pPr>
    </w:p>
    <w:p w:rsidR="008E3075" w:rsidRDefault="008E3075" w:rsidP="008E3075">
      <w:pPr>
        <w:spacing w:after="240"/>
      </w:pPr>
      <w:r>
        <w:t>Hi!</w:t>
      </w:r>
      <w:r>
        <w:br/>
      </w:r>
      <w:r>
        <w:br/>
        <w:t>I think we should add new field for food/non-food to FoodType table now. Because it is hard to change DB after release. So please add this field. I.e. for FoodTypes from 0 to 9999 it'l be 0 and for FoodTypes after 9999 it'll be 1. Let me know how you do it.</w:t>
      </w:r>
      <w:r>
        <w:br/>
      </w:r>
      <w:r>
        <w:br/>
        <w:t>-Mila</w:t>
      </w:r>
    </w:p>
    <w:p w:rsidR="008E3075" w:rsidRDefault="008E3075" w:rsidP="008E3075">
      <w:r>
        <w:t>On Thu, Jan 14, 2010 at 5:13 PM, Stephen Rogers &lt;</w:t>
      </w:r>
      <w:hyperlink r:id="rId116" w:tgtFrame="_blank" w:history="1">
        <w:r>
          <w:rPr>
            <w:rStyle w:val="Hyperlink"/>
          </w:rPr>
          <w:t>sarogers@leanpath.com</w:t>
        </w:r>
      </w:hyperlink>
      <w:r>
        <w:t>&gt; wrote:</w:t>
      </w:r>
    </w:p>
    <w:p w:rsidR="008E3075" w:rsidRDefault="008E3075" w:rsidP="008E3075">
      <w:pPr>
        <w:spacing w:before="100" w:beforeAutospacing="1" w:after="100" w:afterAutospacing="1"/>
      </w:pPr>
      <w:r>
        <w:rPr>
          <w:color w:val="1F497D"/>
          <w:szCs w:val="22"/>
        </w:rPr>
        <w:t>In an earlier email, you said the query changes would make adding a new food type field (as a filter for Food/Non-Food) a lot of work.   We don’t have much time, so we need to conserve time on this if it’s a big difference.  We need to have everything done for QA in just a week and a half.</w:t>
      </w:r>
    </w:p>
    <w:p w:rsidR="008E3075" w:rsidRDefault="008E3075" w:rsidP="008E3075">
      <w:pPr>
        <w:spacing w:before="100" w:beforeAutospacing="1" w:after="100" w:afterAutospacing="1"/>
      </w:pPr>
      <w:r>
        <w:rPr>
          <w:color w:val="1F497D"/>
          <w:szCs w:val="22"/>
        </w:rPr>
        <w:t> </w:t>
      </w:r>
    </w:p>
    <w:p w:rsidR="008E3075" w:rsidRDefault="008E3075" w:rsidP="008E3075">
      <w:pPr>
        <w:spacing w:before="100" w:beforeAutospacing="1" w:after="100" w:afterAutospacing="1"/>
      </w:pPr>
      <w:r>
        <w:rPr>
          <w:color w:val="1F497D"/>
          <w:szCs w:val="22"/>
        </w:rPr>
        <w:t>This made sense to me as a quick way to proceed since your reporting queries don’t need to be changed, only the UI to add a few more choices.  The initial choices for</w:t>
      </w:r>
    </w:p>
    <w:p w:rsidR="008E3075" w:rsidRDefault="008E3075" w:rsidP="008E3075">
      <w:pPr>
        <w:spacing w:before="100" w:beforeAutospacing="1" w:after="100" w:afterAutospacing="1"/>
      </w:pPr>
      <w:r>
        <w:rPr>
          <w:color w:val="1F497D"/>
          <w:szCs w:val="22"/>
        </w:rPr>
        <w:t>Pre/post consumer flag would be:</w:t>
      </w:r>
    </w:p>
    <w:p w:rsidR="008E3075" w:rsidRDefault="008E3075" w:rsidP="008E3075">
      <w:pPr>
        <w:pStyle w:val="NormalWeb"/>
      </w:pPr>
      <w:r>
        <w:rPr>
          <w:color w:val="1F497D"/>
          <w:sz w:val="22"/>
          <w:szCs w:val="22"/>
        </w:rPr>
        <w:lastRenderedPageBreak/>
        <w:t>1.</w:t>
      </w:r>
      <w:r>
        <w:rPr>
          <w:color w:val="1F497D"/>
          <w:sz w:val="14"/>
          <w:szCs w:val="14"/>
        </w:rPr>
        <w:t xml:space="preserve">       </w:t>
      </w:r>
      <w:r>
        <w:rPr>
          <w:color w:val="1F497D"/>
          <w:sz w:val="22"/>
          <w:szCs w:val="22"/>
        </w:rPr>
        <w:t>Food Pre-consumer = 1</w:t>
      </w:r>
    </w:p>
    <w:p w:rsidR="008E3075" w:rsidRDefault="008E3075" w:rsidP="008E3075">
      <w:pPr>
        <w:pStyle w:val="NormalWeb"/>
      </w:pPr>
      <w:r>
        <w:rPr>
          <w:color w:val="1F497D"/>
          <w:sz w:val="22"/>
          <w:szCs w:val="22"/>
        </w:rPr>
        <w:t>2.</w:t>
      </w:r>
      <w:r>
        <w:rPr>
          <w:color w:val="1F497D"/>
          <w:sz w:val="14"/>
          <w:szCs w:val="14"/>
        </w:rPr>
        <w:t xml:space="preserve">       </w:t>
      </w:r>
      <w:r>
        <w:rPr>
          <w:color w:val="1F497D"/>
          <w:sz w:val="22"/>
          <w:szCs w:val="22"/>
        </w:rPr>
        <w:t>Food Post-consumer = 2</w:t>
      </w:r>
    </w:p>
    <w:p w:rsidR="008E3075" w:rsidRDefault="008E3075" w:rsidP="008E3075">
      <w:pPr>
        <w:pStyle w:val="NormalWeb"/>
      </w:pPr>
      <w:r>
        <w:rPr>
          <w:color w:val="1F497D"/>
          <w:sz w:val="22"/>
          <w:szCs w:val="22"/>
        </w:rPr>
        <w:t>3.</w:t>
      </w:r>
      <w:r>
        <w:rPr>
          <w:color w:val="1F497D"/>
          <w:sz w:val="14"/>
          <w:szCs w:val="14"/>
        </w:rPr>
        <w:t xml:space="preserve">       </w:t>
      </w:r>
      <w:r>
        <w:rPr>
          <w:color w:val="1F497D"/>
          <w:sz w:val="22"/>
          <w:szCs w:val="22"/>
        </w:rPr>
        <w:t>Food Intermediate = 0</w:t>
      </w:r>
    </w:p>
    <w:p w:rsidR="008E3075" w:rsidRDefault="008E3075" w:rsidP="008E3075">
      <w:pPr>
        <w:pStyle w:val="NormalWeb"/>
      </w:pPr>
      <w:r>
        <w:rPr>
          <w:color w:val="1F497D"/>
          <w:sz w:val="22"/>
          <w:szCs w:val="22"/>
        </w:rPr>
        <w:t>4.</w:t>
      </w:r>
      <w:r>
        <w:rPr>
          <w:color w:val="1F497D"/>
          <w:sz w:val="14"/>
          <w:szCs w:val="14"/>
        </w:rPr>
        <w:t xml:space="preserve">       </w:t>
      </w:r>
      <w:r>
        <w:rPr>
          <w:color w:val="1F497D"/>
          <w:sz w:val="22"/>
          <w:szCs w:val="22"/>
        </w:rPr>
        <w:t>Non-Food Pre-consumer = 10001</w:t>
      </w:r>
    </w:p>
    <w:p w:rsidR="008E3075" w:rsidRDefault="008E3075" w:rsidP="008E3075">
      <w:pPr>
        <w:pStyle w:val="NormalWeb"/>
      </w:pPr>
      <w:r>
        <w:rPr>
          <w:color w:val="1F497D"/>
          <w:sz w:val="22"/>
          <w:szCs w:val="22"/>
        </w:rPr>
        <w:t>5.</w:t>
      </w:r>
      <w:r>
        <w:rPr>
          <w:color w:val="1F497D"/>
          <w:sz w:val="14"/>
          <w:szCs w:val="14"/>
        </w:rPr>
        <w:t xml:space="preserve">       </w:t>
      </w:r>
      <w:r>
        <w:rPr>
          <w:color w:val="1F497D"/>
          <w:sz w:val="22"/>
          <w:szCs w:val="22"/>
        </w:rPr>
        <w:t>Non-Food Post-consumer = 10002</w:t>
      </w:r>
    </w:p>
    <w:p w:rsidR="008E3075" w:rsidRDefault="008E3075" w:rsidP="008E3075">
      <w:pPr>
        <w:pStyle w:val="NormalWeb"/>
      </w:pPr>
      <w:r>
        <w:rPr>
          <w:color w:val="1F497D"/>
          <w:sz w:val="22"/>
          <w:szCs w:val="22"/>
        </w:rPr>
        <w:t>6.</w:t>
      </w:r>
      <w:r>
        <w:rPr>
          <w:color w:val="1F497D"/>
          <w:sz w:val="14"/>
          <w:szCs w:val="14"/>
        </w:rPr>
        <w:t xml:space="preserve">       </w:t>
      </w:r>
      <w:r>
        <w:rPr>
          <w:color w:val="1F497D"/>
          <w:sz w:val="22"/>
          <w:szCs w:val="22"/>
        </w:rPr>
        <w:t>Non-Food Intermediate = 10000</w:t>
      </w:r>
    </w:p>
    <w:p w:rsidR="008E3075" w:rsidRDefault="008E3075" w:rsidP="008E3075">
      <w:pPr>
        <w:spacing w:before="100" w:beforeAutospacing="1" w:after="100" w:afterAutospacing="1"/>
      </w:pPr>
      <w:r>
        <w:rPr>
          <w:color w:val="1F497D"/>
          <w:szCs w:val="22"/>
        </w:rPr>
        <w:t> </w:t>
      </w:r>
    </w:p>
    <w:p w:rsidR="008E3075" w:rsidRDefault="008E3075" w:rsidP="008E3075">
      <w:pPr>
        <w:spacing w:before="100" w:beforeAutospacing="1" w:after="100" w:afterAutospacing="1"/>
      </w:pPr>
      <w:r>
        <w:rPr>
          <w:color w:val="1F497D"/>
          <w:szCs w:val="22"/>
        </w:rPr>
        <w:t>If we add an additional flag value, we add 4 and 1004 as the new values.</w:t>
      </w:r>
    </w:p>
    <w:p w:rsidR="008E3075" w:rsidRDefault="008E3075" w:rsidP="008E3075">
      <w:pPr>
        <w:spacing w:before="100" w:beforeAutospacing="1" w:after="100" w:afterAutospacing="1"/>
      </w:pPr>
      <w:r>
        <w:rPr>
          <w:color w:val="1F497D"/>
          <w:szCs w:val="22"/>
        </w:rPr>
        <w:t> </w:t>
      </w:r>
    </w:p>
    <w:p w:rsidR="008E3075" w:rsidRDefault="008E3075" w:rsidP="008E3075">
      <w:pPr>
        <w:spacing w:before="100" w:beforeAutospacing="1" w:after="100" w:afterAutospacing="1"/>
      </w:pPr>
      <w:r>
        <w:rPr>
          <w:color w:val="1F497D"/>
          <w:szCs w:val="22"/>
        </w:rPr>
        <w:t>This isn’t beautiful, but it works fine and should be very easy to implement.  Your existing queries will pick up the value and should filter by it correctly.  Should save a lot of time and reduce errors that we don’t have time for right now.</w:t>
      </w:r>
    </w:p>
    <w:p w:rsidR="008E3075" w:rsidRDefault="008E3075" w:rsidP="008E3075">
      <w:pPr>
        <w:spacing w:before="100" w:beforeAutospacing="1" w:after="100" w:afterAutospacing="1"/>
      </w:pPr>
      <w:r>
        <w:rPr>
          <w:color w:val="1F497D"/>
          <w:szCs w:val="22"/>
        </w:rPr>
        <w:t> </w:t>
      </w:r>
    </w:p>
    <w:p w:rsidR="008E3075" w:rsidRDefault="008E3075" w:rsidP="008E3075">
      <w:pPr>
        <w:spacing w:before="100" w:beforeAutospacing="1" w:after="100" w:afterAutospacing="1"/>
      </w:pPr>
      <w:r>
        <w:rPr>
          <w:color w:val="1F497D"/>
          <w:szCs w:val="22"/>
        </w:rPr>
        <w:t>The Food Types (which will be labeled “Waste Types” in the UI for people who use it for Non-Food Waste in addition to Food Waste) will have a property that specifies whether it is Food or non-Food.  Food = 0 to 9999; anything above 9999, starting with 10000, would be different varieties of Non-Food.  This allows for more granularity in defining waste types.</w:t>
      </w:r>
    </w:p>
    <w:p w:rsidR="008E3075" w:rsidRDefault="008E3075" w:rsidP="008E3075">
      <w:pPr>
        <w:spacing w:before="100" w:beforeAutospacing="1" w:after="100" w:afterAutospacing="1"/>
      </w:pPr>
      <w:r>
        <w:rPr>
          <w:color w:val="1F497D"/>
          <w:szCs w:val="22"/>
        </w:rPr>
        <w:t> </w:t>
      </w:r>
    </w:p>
    <w:p w:rsidR="008E3075" w:rsidRDefault="008E3075" w:rsidP="008E3075">
      <w:pPr>
        <w:spacing w:before="100" w:beforeAutospacing="1" w:after="100" w:afterAutospacing="1"/>
      </w:pPr>
      <w:r>
        <w:rPr>
          <w:color w:val="1F497D"/>
          <w:szCs w:val="22"/>
        </w:rPr>
        <w:t>For the short term, all you have to do is look at Food Type property when importing.  If it is &lt; 10000, then set the transaction to 0, 1 or 2 since it is Food.  If it is 10000 or greater, set to the number (i.e. 10000) + 0, 1, or 2 .  You get the integer from Pre/post consumer flag.</w:t>
      </w:r>
    </w:p>
    <w:p w:rsidR="008E3075" w:rsidRDefault="008E3075" w:rsidP="008E3075">
      <w:pPr>
        <w:spacing w:before="100" w:beforeAutospacing="1" w:after="100" w:afterAutospacing="1"/>
      </w:pPr>
      <w:r>
        <w:rPr>
          <w:color w:val="1F497D"/>
          <w:szCs w:val="22"/>
        </w:rPr>
        <w:t> </w:t>
      </w:r>
    </w:p>
    <w:p w:rsidR="008E3075" w:rsidRDefault="008E3075" w:rsidP="008E3075">
      <w:pPr>
        <w:spacing w:before="100" w:beforeAutospacing="1" w:after="100" w:afterAutospacing="1"/>
      </w:pPr>
      <w:r>
        <w:rPr>
          <w:color w:val="1F497D"/>
          <w:szCs w:val="22"/>
        </w:rPr>
        <w:t>Later, when we have more time, we can consider whether we really need to change the reporting to use the food property, and discard the Pre/post consumer flag.  This will only matter if Andrew and Dave want to add more complexity.  Otherwise, this approach will not matter to users, and even when if we change in the future, it will be forward compatible.</w:t>
      </w:r>
    </w:p>
    <w:p w:rsidR="008E3075" w:rsidRDefault="008E3075" w:rsidP="008E3075">
      <w:pPr>
        <w:spacing w:before="100" w:beforeAutospacing="1" w:after="100" w:afterAutospacing="1"/>
      </w:pPr>
      <w:r>
        <w:rPr>
          <w:color w:val="1F497D"/>
          <w:szCs w:val="22"/>
        </w:rPr>
        <w:t> </w:t>
      </w:r>
    </w:p>
    <w:p w:rsidR="008E3075" w:rsidRDefault="008E3075" w:rsidP="008E3075">
      <w:pPr>
        <w:spacing w:before="100" w:beforeAutospacing="1" w:after="100" w:afterAutospacing="1"/>
      </w:pPr>
      <w:r>
        <w:rPr>
          <w:color w:val="1F497D"/>
          <w:szCs w:val="22"/>
        </w:rPr>
        <w:t>This is a last minute change that we need but can’t afford time to do if it takes more than a couple of days.  If you think you can change all the queries in a couple of days then we can go that route.  It doesn’t matter to me from a coding perspective.  I’m just making sure we don’t end up in a big mess because of the complexity and scope involved in changing your filters.  It seems like a big impact, and you said so during your trip when I asked you about it.</w:t>
      </w:r>
    </w:p>
    <w:p w:rsidR="008E3075" w:rsidRDefault="008E3075" w:rsidP="008E3075">
      <w:pPr>
        <w:spacing w:before="100" w:beforeAutospacing="1" w:after="100" w:afterAutospacing="1"/>
      </w:pPr>
      <w:r>
        <w:rPr>
          <w:color w:val="1F497D"/>
          <w:szCs w:val="22"/>
        </w:rPr>
        <w:t> </w:t>
      </w:r>
    </w:p>
    <w:p w:rsidR="008E3075" w:rsidRDefault="008E3075" w:rsidP="008E3075">
      <w:pPr>
        <w:spacing w:before="100" w:beforeAutospacing="1" w:after="100" w:afterAutospacing="1"/>
      </w:pPr>
      <w:r>
        <w:rPr>
          <w:color w:val="1F497D"/>
          <w:szCs w:val="22"/>
        </w:rPr>
        <w:t>Let me know.  I’m starting on these changes tomorrow.</w:t>
      </w:r>
    </w:p>
    <w:p w:rsidR="008E3075" w:rsidRDefault="008E3075" w:rsidP="008E3075">
      <w:pPr>
        <w:spacing w:before="100" w:beforeAutospacing="1" w:after="100" w:afterAutospacing="1"/>
      </w:pPr>
      <w:r>
        <w:rPr>
          <w:color w:val="1F497D"/>
          <w:szCs w:val="22"/>
        </w:rPr>
        <w:t> </w:t>
      </w:r>
    </w:p>
    <w:p w:rsidR="008E3075" w:rsidRDefault="008E3075" w:rsidP="008E3075">
      <w:pPr>
        <w:spacing w:before="100" w:beforeAutospacing="1" w:after="100" w:afterAutospacing="1"/>
      </w:pPr>
      <w:r>
        <w:rPr>
          <w:color w:val="1F497D"/>
          <w:szCs w:val="22"/>
        </w:rPr>
        <w:lastRenderedPageBreak/>
        <w:t>Thanks, Stephen</w:t>
      </w:r>
    </w:p>
    <w:p w:rsidR="008E3075" w:rsidRDefault="008E3075" w:rsidP="008E3075">
      <w:pPr>
        <w:spacing w:before="100" w:beforeAutospacing="1" w:after="100" w:afterAutospacing="1"/>
      </w:pPr>
      <w:r>
        <w:rPr>
          <w:color w:val="1F497D"/>
          <w:szCs w:val="22"/>
        </w:rPr>
        <w:t> </w:t>
      </w:r>
    </w:p>
    <w:p w:rsidR="008E3075" w:rsidRDefault="008E3075" w:rsidP="008E3075">
      <w:pPr>
        <w:spacing w:before="100" w:beforeAutospacing="1" w:after="100" w:afterAutospacing="1"/>
      </w:pPr>
      <w:r>
        <w:rPr>
          <w:b/>
          <w:bCs/>
          <w:sz w:val="20"/>
        </w:rPr>
        <w:t>From:</w:t>
      </w:r>
      <w:r>
        <w:rPr>
          <w:sz w:val="20"/>
        </w:rPr>
        <w:t xml:space="preserve"> Ludmila Klimkina [mailto:</w:t>
      </w:r>
      <w:hyperlink r:id="rId117" w:tgtFrame="_blank" w:history="1">
        <w:r>
          <w:rPr>
            <w:rStyle w:val="Hyperlink"/>
            <w:sz w:val="20"/>
          </w:rPr>
          <w:t>klimkina@gmail.com</w:t>
        </w:r>
      </w:hyperlink>
      <w:r>
        <w:rPr>
          <w:sz w:val="20"/>
        </w:rPr>
        <w:t xml:space="preserve">] </w:t>
      </w:r>
      <w:r>
        <w:rPr>
          <w:sz w:val="20"/>
        </w:rPr>
        <w:br/>
      </w:r>
      <w:r>
        <w:rPr>
          <w:b/>
          <w:bCs/>
          <w:sz w:val="20"/>
        </w:rPr>
        <w:t>Sent:</w:t>
      </w:r>
      <w:r>
        <w:rPr>
          <w:sz w:val="20"/>
        </w:rPr>
        <w:t xml:space="preserve"> Thursday, January 14, 2010 4:49 PM</w:t>
      </w:r>
      <w:r>
        <w:rPr>
          <w:sz w:val="20"/>
        </w:rPr>
        <w:br/>
      </w:r>
      <w:r>
        <w:rPr>
          <w:b/>
          <w:bCs/>
          <w:sz w:val="20"/>
        </w:rPr>
        <w:t>To:</w:t>
      </w:r>
      <w:r>
        <w:rPr>
          <w:sz w:val="20"/>
        </w:rPr>
        <w:t xml:space="preserve"> Stephen Rogers</w:t>
      </w:r>
      <w:r>
        <w:rPr>
          <w:sz w:val="20"/>
        </w:rPr>
        <w:br/>
      </w:r>
      <w:r>
        <w:rPr>
          <w:b/>
          <w:bCs/>
          <w:sz w:val="20"/>
        </w:rPr>
        <w:t>Subject:</w:t>
      </w:r>
      <w:r>
        <w:rPr>
          <w:sz w:val="20"/>
        </w:rPr>
        <w:t xml:space="preserve"> Re: where are you?</w:t>
      </w:r>
    </w:p>
    <w:p w:rsidR="008E3075" w:rsidRDefault="008E3075" w:rsidP="008E3075">
      <w:pPr>
        <w:spacing w:before="100" w:beforeAutospacing="1" w:after="100" w:afterAutospacing="1"/>
      </w:pPr>
      <w:r>
        <w:t> </w:t>
      </w:r>
    </w:p>
    <w:p w:rsidR="008E3075" w:rsidRDefault="008E3075" w:rsidP="008E3075">
      <w:pPr>
        <w:spacing w:before="100" w:beforeAutospacing="1" w:after="240"/>
      </w:pPr>
      <w:r>
        <w:t>Hi!</w:t>
      </w:r>
      <w:r>
        <w:br/>
      </w:r>
      <w:r>
        <w:br/>
        <w:t xml:space="preserve">Sorry, I misunderstood. I thought you are going to send me more details. </w:t>
      </w:r>
      <w:r>
        <w:br/>
        <w:t xml:space="preserve">Everything is Ok. I think you want to add some Food Types that are Non-Food and have an additional field for it. Also you want user to be able to do report's filtering on food/non-food. Am I right? So far this is Ok. </w:t>
      </w:r>
      <w:r>
        <w:br/>
      </w:r>
      <w:r>
        <w:br/>
        <w:t>I can't understand why do you want to use Pre/Post/Intermediate? To do a quick fix and not to damage existing reports? It is not a good idea. If we can calculate it from Food Type then so be it. As I can see this is completely different so let's not mix those things.</w:t>
      </w:r>
      <w:r>
        <w:br/>
      </w:r>
      <w:r>
        <w:br/>
        <w:t>-Mila</w:t>
      </w:r>
    </w:p>
    <w:p w:rsidR="008E3075" w:rsidRDefault="008E3075" w:rsidP="008E3075">
      <w:pPr>
        <w:spacing w:before="100" w:beforeAutospacing="1" w:after="100" w:afterAutospacing="1"/>
      </w:pPr>
      <w:r>
        <w:t>On Thu, Jan 14, 2010 at 4:25 PM, Stephen Rogers &lt;</w:t>
      </w:r>
      <w:hyperlink r:id="rId118" w:tgtFrame="_blank" w:history="1">
        <w:r>
          <w:rPr>
            <w:rStyle w:val="Hyperlink"/>
          </w:rPr>
          <w:t>sarogers@leanpath.com</w:t>
        </w:r>
      </w:hyperlink>
      <w:r>
        <w:t>&gt; wrote:</w:t>
      </w:r>
    </w:p>
    <w:p w:rsidR="008E3075" w:rsidRDefault="008E3075" w:rsidP="008E3075">
      <w:pPr>
        <w:spacing w:before="100" w:beforeAutospacing="1" w:after="100" w:afterAutospacing="1"/>
      </w:pPr>
      <w:r>
        <w:t>Mila,</w:t>
      </w:r>
    </w:p>
    <w:p w:rsidR="008E3075" w:rsidRDefault="008E3075" w:rsidP="008E3075">
      <w:pPr>
        <w:spacing w:before="100" w:beforeAutospacing="1" w:after="100" w:afterAutospacing="1"/>
      </w:pPr>
      <w:r>
        <w:t> </w:t>
      </w:r>
    </w:p>
    <w:p w:rsidR="008E3075" w:rsidRDefault="008E3075" w:rsidP="008E3075">
      <w:pPr>
        <w:spacing w:before="100" w:beforeAutospacing="1" w:after="100" w:afterAutospacing="1"/>
      </w:pPr>
      <w:r>
        <w:t>We’re looking for some feedback on the emails we’ve been sending…  is everything OK?</w:t>
      </w:r>
    </w:p>
    <w:p w:rsidR="008E3075" w:rsidRDefault="008E3075" w:rsidP="008E3075">
      <w:pPr>
        <w:spacing w:before="100" w:beforeAutospacing="1" w:after="100" w:afterAutospacing="1"/>
      </w:pPr>
      <w:r>
        <w:t> </w:t>
      </w:r>
    </w:p>
    <w:p w:rsidR="008E3075" w:rsidRDefault="008E3075" w:rsidP="008E3075">
      <w:pPr>
        <w:spacing w:before="100" w:beforeAutospacing="1" w:after="100" w:afterAutospacing="1"/>
      </w:pPr>
      <w:r>
        <w:t>Thanks, Stephen</w:t>
      </w:r>
    </w:p>
    <w:p w:rsidR="008E3075" w:rsidRPr="008E3075" w:rsidRDefault="008E3075" w:rsidP="008E3075"/>
    <w:p w:rsidR="002249D5" w:rsidRDefault="008329E6" w:rsidP="002249D5">
      <w:pPr>
        <w:pStyle w:val="Heading1"/>
      </w:pPr>
      <w:r>
        <w:br w:type="page"/>
      </w:r>
      <w:r w:rsidR="002249D5">
        <w:lastRenderedPageBreak/>
        <w:t>Mac + Windows</w:t>
      </w:r>
    </w:p>
    <w:p w:rsidR="002249D5" w:rsidRPr="002249D5" w:rsidRDefault="002249D5" w:rsidP="002249D5">
      <w:hyperlink r:id="rId119" w:history="1">
        <w:r w:rsidRPr="00B37E1A">
          <w:rPr>
            <w:rStyle w:val="Hyperlink"/>
          </w:rPr>
          <w:t>http://www.winsupersite.com/win7/win7_on_mac.asp</w:t>
        </w:r>
      </w:hyperlink>
      <w:r>
        <w:t xml:space="preserve"> </w:t>
      </w:r>
    </w:p>
    <w:p w:rsidR="002249D5" w:rsidRDefault="008329E6" w:rsidP="002249D5">
      <w:pPr>
        <w:pStyle w:val="Heading1"/>
      </w:pPr>
      <w:r>
        <w:t>Installation and Upgrading</w:t>
      </w:r>
    </w:p>
    <w:p w:rsidR="008329E6" w:rsidRDefault="008329E6" w:rsidP="008329E6">
      <w:pPr>
        <w:pStyle w:val="Heading2"/>
      </w:pPr>
      <w:r>
        <w:t>Installer Programs</w:t>
      </w:r>
    </w:p>
    <w:p w:rsidR="008329E6" w:rsidRDefault="008329E6" w:rsidP="008329E6">
      <w:hyperlink r:id="rId120" w:history="1">
        <w:r w:rsidRPr="008874D7">
          <w:rPr>
            <w:rStyle w:val="Hyperlink"/>
          </w:rPr>
          <w:t>http://www.tramontana.co.hu/wix/</w:t>
        </w:r>
      </w:hyperlink>
    </w:p>
    <w:p w:rsidR="008329E6" w:rsidRDefault="008329E6" w:rsidP="008329E6">
      <w:hyperlink r:id="rId121" w:history="1">
        <w:r w:rsidRPr="008874D7">
          <w:rPr>
            <w:rStyle w:val="Hyperlink"/>
          </w:rPr>
          <w:t>http://www.installaware.com/landing/google.asp?kw=installation%20software&amp;nw=search&amp;cr=4730647377&amp;pl=&amp;gclid=CMqfjeme7Z8CFQkcawodeDvcfQ</w:t>
        </w:r>
      </w:hyperlink>
    </w:p>
    <w:p w:rsidR="002249D5" w:rsidRDefault="002249D5" w:rsidP="008329E6"/>
    <w:p w:rsidR="002249D5" w:rsidRDefault="002249D5" w:rsidP="002249D5">
      <w:pPr>
        <w:pStyle w:val="Heading2"/>
      </w:pPr>
      <w:r>
        <w:t>Product Reviews &amp; Comparisons</w:t>
      </w:r>
    </w:p>
    <w:p w:rsidR="008329E6" w:rsidRDefault="002249D5" w:rsidP="008329E6">
      <w:hyperlink r:id="rId122" w:history="1">
        <w:r w:rsidRPr="00B37E1A">
          <w:rPr>
            <w:rStyle w:val="Hyperlink"/>
          </w:rPr>
          <w:t>http://www.installsite.org/pages/en/msi/comparison.htm</w:t>
        </w:r>
      </w:hyperlink>
      <w:r>
        <w:t xml:space="preserve"> </w:t>
      </w:r>
    </w:p>
    <w:p w:rsidR="002249D5" w:rsidRDefault="002249D5" w:rsidP="008329E6">
      <w:hyperlink r:id="rId123" w:history="1">
        <w:r w:rsidRPr="00B37E1A">
          <w:rPr>
            <w:rStyle w:val="Hyperlink"/>
          </w:rPr>
          <w:t>http://lextm.blogspot.com/2007/08/product-review-installaware.html</w:t>
        </w:r>
      </w:hyperlink>
    </w:p>
    <w:p w:rsidR="002249D5" w:rsidRDefault="002249D5" w:rsidP="008329E6">
      <w:hyperlink r:id="rId124" w:history="1">
        <w:r w:rsidRPr="00B37E1A">
          <w:rPr>
            <w:rStyle w:val="Hyperlink"/>
          </w:rPr>
          <w:t>http://www.actualinstaller.com/</w:t>
        </w:r>
      </w:hyperlink>
      <w:r>
        <w:t xml:space="preserve"> </w:t>
      </w:r>
    </w:p>
    <w:p w:rsidR="002249D5" w:rsidRPr="008329E6" w:rsidRDefault="002249D5" w:rsidP="008329E6"/>
    <w:p w:rsidR="00D777D7" w:rsidRDefault="002249D5" w:rsidP="002249D5">
      <w:pPr>
        <w:pStyle w:val="Heading2"/>
      </w:pPr>
      <w:r>
        <w:t>Accessing Database Schema</w:t>
      </w:r>
    </w:p>
    <w:p w:rsidR="002249D5" w:rsidRDefault="002249D5" w:rsidP="002249D5">
      <w:hyperlink r:id="rId125" w:history="1">
        <w:r w:rsidRPr="00B37E1A">
          <w:rPr>
            <w:rStyle w:val="Hyperlink"/>
          </w:rPr>
          <w:t>http://aspalliance.com/542_CodeSnip_Access_Database_Schema_with_ASPNET_20</w:t>
        </w:r>
      </w:hyperlink>
      <w:r>
        <w:t xml:space="preserve"> </w:t>
      </w:r>
    </w:p>
    <w:p w:rsidR="002249D5" w:rsidRDefault="002249D5" w:rsidP="002249D5"/>
    <w:p w:rsidR="002249D5" w:rsidRDefault="002249D5" w:rsidP="002249D5"/>
    <w:p w:rsidR="002249D5" w:rsidRPr="002249D5" w:rsidRDefault="002249D5" w:rsidP="002249D5"/>
    <w:p w:rsidR="00D777D7" w:rsidRPr="00D777D7" w:rsidRDefault="00D777D7" w:rsidP="00D777D7"/>
    <w:p w:rsidR="00010D99" w:rsidRPr="003009E2" w:rsidRDefault="00010D99" w:rsidP="00711ED8">
      <w:pPr>
        <w:pStyle w:val="BodyText"/>
        <w:jc w:val="center"/>
        <w:rPr>
          <w:sz w:val="21"/>
          <w:szCs w:val="21"/>
        </w:rPr>
      </w:pPr>
      <w:r w:rsidRPr="003009E2">
        <w:rPr>
          <w:sz w:val="21"/>
          <w:szCs w:val="21"/>
        </w:rPr>
        <w:t>&lt;end of document&gt;</w:t>
      </w:r>
    </w:p>
    <w:sectPr w:rsidR="00010D99" w:rsidRPr="003009E2" w:rsidSect="00521487">
      <w:type w:val="continuous"/>
      <w:pgSz w:w="12240" w:h="15840" w:code="1"/>
      <w:pgMar w:top="1440" w:right="1440" w:bottom="1440" w:left="1440" w:header="720" w:footer="0"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250B2" w:rsidRPr="003009E2" w:rsidRDefault="003250B2">
      <w:pPr>
        <w:rPr>
          <w:sz w:val="21"/>
          <w:szCs w:val="21"/>
        </w:rPr>
      </w:pPr>
      <w:r w:rsidRPr="003009E2">
        <w:rPr>
          <w:sz w:val="21"/>
          <w:szCs w:val="21"/>
        </w:rPr>
        <w:separator/>
      </w:r>
    </w:p>
  </w:endnote>
  <w:endnote w:type="continuationSeparator" w:id="0">
    <w:p w:rsidR="003250B2" w:rsidRPr="003009E2" w:rsidRDefault="003250B2">
      <w:pPr>
        <w:rPr>
          <w:sz w:val="21"/>
          <w:szCs w:val="21"/>
        </w:rPr>
      </w:pPr>
      <w:r w:rsidRPr="003009E2">
        <w:rPr>
          <w:sz w:val="21"/>
          <w:szCs w:val="21"/>
        </w:rP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Centaur MT">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61002A87" w:usb1="80000000" w:usb2="00000008" w:usb3="00000000" w:csb0="000101FF" w:csb1="00000000"/>
  </w:font>
  <w:font w:name="Arial,Bol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5D42" w:rsidRPr="003009E2" w:rsidRDefault="006E5D42">
    <w:pPr>
      <w:pStyle w:val="Footer"/>
      <w:pBdr>
        <w:top w:val="single" w:sz="4" w:space="0" w:color="auto"/>
      </w:pBdr>
      <w:tabs>
        <w:tab w:val="clear" w:pos="8928"/>
        <w:tab w:val="right" w:pos="9630"/>
      </w:tabs>
      <w:rPr>
        <w:rStyle w:val="PageNumber"/>
        <w:sz w:val="17"/>
        <w:szCs w:val="17"/>
      </w:rPr>
    </w:pPr>
    <w:r w:rsidRPr="003009E2">
      <w:rPr>
        <w:b/>
        <w:sz w:val="17"/>
        <w:szCs w:val="17"/>
      </w:rPr>
      <w:fldChar w:fldCharType="begin"/>
    </w:r>
    <w:r w:rsidRPr="003009E2">
      <w:rPr>
        <w:b/>
        <w:sz w:val="17"/>
        <w:szCs w:val="17"/>
      </w:rPr>
      <w:instrText xml:space="preserve"> SAVEDATE \@ "M/d/yy" \* MERGEFORMAT </w:instrText>
    </w:r>
    <w:r w:rsidRPr="003009E2">
      <w:rPr>
        <w:b/>
        <w:sz w:val="17"/>
        <w:szCs w:val="17"/>
      </w:rPr>
      <w:fldChar w:fldCharType="separate"/>
    </w:r>
    <w:r w:rsidR="004F18EA">
      <w:rPr>
        <w:b/>
        <w:noProof/>
        <w:sz w:val="17"/>
        <w:szCs w:val="17"/>
      </w:rPr>
      <w:t>2/13/10</w:t>
    </w:r>
    <w:r w:rsidRPr="003009E2">
      <w:rPr>
        <w:b/>
        <w:sz w:val="17"/>
        <w:szCs w:val="17"/>
      </w:rPr>
      <w:fldChar w:fldCharType="end"/>
    </w:r>
    <w:r w:rsidRPr="003009E2">
      <w:rPr>
        <w:sz w:val="17"/>
        <w:szCs w:val="17"/>
      </w:rPr>
      <w:tab/>
    </w:r>
    <w:r w:rsidRPr="003009E2">
      <w:rPr>
        <w:rStyle w:val="PageNumber"/>
        <w:sz w:val="17"/>
        <w:szCs w:val="17"/>
      </w:rPr>
      <w:fldChar w:fldCharType="begin"/>
    </w:r>
    <w:r w:rsidRPr="003009E2">
      <w:rPr>
        <w:rStyle w:val="PageNumber"/>
        <w:sz w:val="17"/>
        <w:szCs w:val="17"/>
      </w:rPr>
      <w:instrText xml:space="preserve"> PAGE </w:instrText>
    </w:r>
    <w:r w:rsidRPr="003009E2">
      <w:rPr>
        <w:rStyle w:val="PageNumber"/>
        <w:sz w:val="17"/>
        <w:szCs w:val="17"/>
      </w:rPr>
      <w:fldChar w:fldCharType="separate"/>
    </w:r>
    <w:r w:rsidR="004F18EA">
      <w:rPr>
        <w:rStyle w:val="PageNumber"/>
        <w:noProof/>
        <w:sz w:val="17"/>
        <w:szCs w:val="17"/>
      </w:rPr>
      <w:t>90</w:t>
    </w:r>
    <w:r w:rsidRPr="003009E2">
      <w:rPr>
        <w:rStyle w:val="PageNumber"/>
        <w:sz w:val="17"/>
        <w:szCs w:val="17"/>
      </w:rPr>
      <w:fldChar w:fldCharType="end"/>
    </w:r>
    <w:r w:rsidRPr="003009E2">
      <w:rPr>
        <w:rStyle w:val="PageNumber"/>
        <w:sz w:val="17"/>
        <w:szCs w:val="17"/>
      </w:rPr>
      <w:t xml:space="preserve"> of </w:t>
    </w:r>
    <w:r w:rsidRPr="003009E2">
      <w:rPr>
        <w:rStyle w:val="PageNumber"/>
        <w:sz w:val="17"/>
        <w:szCs w:val="17"/>
      </w:rPr>
      <w:fldChar w:fldCharType="begin"/>
    </w:r>
    <w:r w:rsidRPr="003009E2">
      <w:rPr>
        <w:rStyle w:val="PageNumber"/>
        <w:sz w:val="17"/>
        <w:szCs w:val="17"/>
      </w:rPr>
      <w:instrText xml:space="preserve"> NUMPAGES </w:instrText>
    </w:r>
    <w:r w:rsidRPr="003009E2">
      <w:rPr>
        <w:rStyle w:val="PageNumber"/>
        <w:sz w:val="17"/>
        <w:szCs w:val="17"/>
      </w:rPr>
      <w:fldChar w:fldCharType="separate"/>
    </w:r>
    <w:r w:rsidR="004F18EA">
      <w:rPr>
        <w:rStyle w:val="PageNumber"/>
        <w:noProof/>
        <w:sz w:val="17"/>
        <w:szCs w:val="17"/>
      </w:rPr>
      <w:t>141</w:t>
    </w:r>
    <w:r w:rsidRPr="003009E2">
      <w:rPr>
        <w:rStyle w:val="PageNumber"/>
        <w:sz w:val="17"/>
        <w:szCs w:val="17"/>
      </w:rPr>
      <w:fldChar w:fldCharType="end"/>
    </w:r>
    <w:r w:rsidRPr="003009E2">
      <w:rPr>
        <w:rStyle w:val="PageNumber"/>
        <w:sz w:val="17"/>
        <w:szCs w:val="17"/>
      </w:rPr>
      <w:tab/>
      <w:t xml:space="preserve">Prepared by </w:t>
    </w:r>
    <w:r>
      <w:rPr>
        <w:rStyle w:val="PageNumber"/>
        <w:sz w:val="17"/>
        <w:szCs w:val="17"/>
      </w:rPr>
      <w:t>LeanPath</w:t>
    </w:r>
    <w:r w:rsidRPr="003009E2">
      <w:rPr>
        <w:rStyle w:val="PageNumber"/>
        <w:sz w:val="17"/>
        <w:szCs w:val="17"/>
      </w:rPr>
      <w:t>, Inc.</w:t>
    </w:r>
  </w:p>
  <w:p w:rsidR="006E5D42" w:rsidRPr="003009E2" w:rsidRDefault="006E5D42">
    <w:pPr>
      <w:spacing w:before="0" w:after="0"/>
      <w:jc w:val="center"/>
      <w:rPr>
        <w:sz w:val="19"/>
        <w:szCs w:val="19"/>
      </w:rPr>
    </w:pPr>
  </w:p>
  <w:p w:rsidR="006E5D42" w:rsidRPr="003009E2" w:rsidRDefault="006E5D42">
    <w:pPr>
      <w:rPr>
        <w:sz w:val="21"/>
        <w:szCs w:val="21"/>
      </w:rPr>
    </w:pPr>
  </w:p>
  <w:p w:rsidR="006E5D42" w:rsidRPr="003009E2" w:rsidRDefault="006E5D42">
    <w:pPr>
      <w:rPr>
        <w:sz w:val="21"/>
        <w:szCs w:val="21"/>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5D42" w:rsidRPr="003009E2" w:rsidRDefault="006E5D42">
    <w:pPr>
      <w:pStyle w:val="Footer"/>
      <w:rPr>
        <w:snapToGrid w:val="0"/>
        <w:sz w:val="17"/>
        <w:szCs w:val="17"/>
      </w:rPr>
    </w:pPr>
    <w:r w:rsidRPr="003009E2">
      <w:rPr>
        <w:sz w:val="17"/>
        <w:szCs w:val="17"/>
      </w:rPr>
      <w:tab/>
    </w:r>
    <w:r w:rsidRPr="003009E2">
      <w:rPr>
        <w:snapToGrid w:val="0"/>
        <w:sz w:val="17"/>
        <w:szCs w:val="17"/>
      </w:rPr>
      <w:fldChar w:fldCharType="begin"/>
    </w:r>
    <w:r w:rsidRPr="003009E2">
      <w:rPr>
        <w:snapToGrid w:val="0"/>
        <w:sz w:val="17"/>
        <w:szCs w:val="17"/>
      </w:rPr>
      <w:instrText xml:space="preserve"> FILENAME </w:instrText>
    </w:r>
    <w:r w:rsidRPr="003009E2">
      <w:rPr>
        <w:snapToGrid w:val="0"/>
        <w:sz w:val="17"/>
        <w:szCs w:val="17"/>
      </w:rPr>
      <w:fldChar w:fldCharType="separate"/>
    </w:r>
    <w:r>
      <w:rPr>
        <w:noProof/>
        <w:snapToGrid w:val="0"/>
        <w:sz w:val="17"/>
        <w:szCs w:val="17"/>
      </w:rPr>
      <w:t>VWAVWT4 0Betaspecv0.91.doc</w:t>
    </w:r>
    <w:r w:rsidRPr="003009E2">
      <w:rPr>
        <w:snapToGrid w:val="0"/>
        <w:sz w:val="17"/>
        <w:szCs w:val="17"/>
      </w:rPr>
      <w:fldChar w:fldCharType="end"/>
    </w:r>
  </w:p>
  <w:p w:rsidR="006E5D42" w:rsidRPr="003009E2" w:rsidRDefault="006E5D42">
    <w:pPr>
      <w:rPr>
        <w:sz w:val="21"/>
        <w:szCs w:val="21"/>
      </w:rPr>
    </w:pPr>
  </w:p>
  <w:p w:rsidR="006E5D42" w:rsidRPr="003009E2" w:rsidRDefault="006E5D42">
    <w:pPr>
      <w:rPr>
        <w:sz w:val="21"/>
        <w:szCs w:val="21"/>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250B2" w:rsidRPr="003009E2" w:rsidRDefault="003250B2">
      <w:pPr>
        <w:rPr>
          <w:sz w:val="21"/>
          <w:szCs w:val="21"/>
        </w:rPr>
      </w:pPr>
      <w:r w:rsidRPr="003009E2">
        <w:rPr>
          <w:sz w:val="21"/>
          <w:szCs w:val="21"/>
        </w:rPr>
        <w:separator/>
      </w:r>
    </w:p>
  </w:footnote>
  <w:footnote w:type="continuationSeparator" w:id="0">
    <w:p w:rsidR="003250B2" w:rsidRPr="003009E2" w:rsidRDefault="003250B2">
      <w:pPr>
        <w:rPr>
          <w:sz w:val="21"/>
          <w:szCs w:val="21"/>
        </w:rPr>
      </w:pPr>
      <w:r w:rsidRPr="003009E2">
        <w:rPr>
          <w:sz w:val="21"/>
          <w:szCs w:val="21"/>
        </w:rP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5D42" w:rsidRDefault="006E5D42"/>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5D42" w:rsidRPr="003009E2" w:rsidRDefault="006E5D42">
    <w:pPr>
      <w:pStyle w:val="Header"/>
      <w:tabs>
        <w:tab w:val="clear" w:pos="8928"/>
        <w:tab w:val="right" w:pos="9630"/>
      </w:tabs>
      <w:rPr>
        <w:sz w:val="17"/>
        <w:szCs w:val="17"/>
      </w:rPr>
    </w:pPr>
    <w:r w:rsidRPr="003009E2">
      <w:rPr>
        <w:sz w:val="17"/>
        <w:szCs w:val="17"/>
      </w:rPr>
      <w:t>ValuWaste</w:t>
    </w:r>
    <w:r>
      <w:rPr>
        <w:sz w:val="17"/>
        <w:szCs w:val="17"/>
      </w:rPr>
      <w:t xml:space="preserve"> Product</w:t>
    </w:r>
    <w:r w:rsidRPr="003009E2">
      <w:rPr>
        <w:sz w:val="17"/>
        <w:szCs w:val="17"/>
      </w:rPr>
      <w:tab/>
    </w:r>
    <w:r>
      <w:rPr>
        <w:sz w:val="17"/>
        <w:szCs w:val="17"/>
      </w:rPr>
      <w:t xml:space="preserve">LEANPATH </w:t>
    </w:r>
    <w:r w:rsidRPr="003009E2">
      <w:rPr>
        <w:sz w:val="17"/>
        <w:szCs w:val="17"/>
      </w:rPr>
      <w:t>CONFIDENTIAL</w:t>
    </w:r>
    <w:r w:rsidRPr="003009E2">
      <w:rPr>
        <w:sz w:val="17"/>
        <w:szCs w:val="17"/>
      </w:rPr>
      <w:tab/>
    </w:r>
    <w:r>
      <w:rPr>
        <w:sz w:val="17"/>
        <w:szCs w:val="17"/>
      </w:rPr>
      <w:t>Spec Type/Version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C79CF"/>
    <w:multiLevelType w:val="multilevel"/>
    <w:tmpl w:val="08BEC61A"/>
    <w:numStyleLink w:val="TableIndex0"/>
  </w:abstractNum>
  <w:abstractNum w:abstractNumId="1">
    <w:nsid w:val="012643EE"/>
    <w:multiLevelType w:val="multilevel"/>
    <w:tmpl w:val="7F5202A8"/>
    <w:numStyleLink w:val="ReqList1"/>
  </w:abstractNum>
  <w:abstractNum w:abstractNumId="2">
    <w:nsid w:val="01735013"/>
    <w:multiLevelType w:val="multilevel"/>
    <w:tmpl w:val="0409001D"/>
    <w:styleLink w:val="ReqList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nsid w:val="01BA76DA"/>
    <w:multiLevelType w:val="hybridMultilevel"/>
    <w:tmpl w:val="A6C8AF52"/>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40F75D9"/>
    <w:multiLevelType w:val="hybridMultilevel"/>
    <w:tmpl w:val="B2E8DD4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5247565"/>
    <w:multiLevelType w:val="hybridMultilevel"/>
    <w:tmpl w:val="E4B6A874"/>
    <w:lvl w:ilvl="0" w:tplc="04090005">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
    <w:nsid w:val="094C6C5D"/>
    <w:multiLevelType w:val="hybridMultilevel"/>
    <w:tmpl w:val="18582992"/>
    <w:lvl w:ilvl="0">
      <w:start w:val="1"/>
      <w:numFmt w:val="decimal"/>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7">
    <w:nsid w:val="09AE0B11"/>
    <w:multiLevelType w:val="hybridMultilevel"/>
    <w:tmpl w:val="2DF8D7D2"/>
    <w:lvl w:ilvl="0" w:tplc="0409000F">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8">
    <w:nsid w:val="0BD813AB"/>
    <w:multiLevelType w:val="hybridMultilevel"/>
    <w:tmpl w:val="9BE66448"/>
    <w:lvl w:ilvl="0" w:tplc="04090001">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0CFF331A"/>
    <w:multiLevelType w:val="singleLevel"/>
    <w:tmpl w:val="708C4F56"/>
    <w:lvl w:ilvl="0">
      <w:start w:val="1"/>
      <w:numFmt w:val="bullet"/>
      <w:pStyle w:val="ListBullet3"/>
      <w:lvlText w:val=""/>
      <w:lvlJc w:val="left"/>
      <w:pPr>
        <w:tabs>
          <w:tab w:val="num" w:pos="360"/>
        </w:tabs>
        <w:ind w:left="360" w:hanging="360"/>
      </w:pPr>
      <w:rPr>
        <w:rFonts w:ascii="Symbol" w:hAnsi="Symbol" w:hint="default"/>
      </w:rPr>
    </w:lvl>
  </w:abstractNum>
  <w:abstractNum w:abstractNumId="10">
    <w:nsid w:val="0DCE4A17"/>
    <w:multiLevelType w:val="hybridMultilevel"/>
    <w:tmpl w:val="14CEA49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0DE415A0"/>
    <w:multiLevelType w:val="hybridMultilevel"/>
    <w:tmpl w:val="BB0C6DE0"/>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2">
    <w:nsid w:val="0ED825B0"/>
    <w:multiLevelType w:val="multilevel"/>
    <w:tmpl w:val="08BEC61A"/>
    <w:styleLink w:val="TableIndex0"/>
    <w:lvl w:ilvl="0">
      <w:numFmt w:val="decimal"/>
      <w:lvlText w:val="%1."/>
      <w:lvlJc w:val="left"/>
      <w:pPr>
        <w:tabs>
          <w:tab w:val="num" w:pos="720"/>
        </w:tabs>
        <w:ind w:left="648" w:hanging="648"/>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3">
    <w:nsid w:val="0F9919A3"/>
    <w:multiLevelType w:val="multilevel"/>
    <w:tmpl w:val="7F5202A8"/>
    <w:numStyleLink w:val="ReqList1"/>
  </w:abstractNum>
  <w:abstractNum w:abstractNumId="14">
    <w:nsid w:val="10105D8C"/>
    <w:multiLevelType w:val="hybridMultilevel"/>
    <w:tmpl w:val="F954A8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10640AFB"/>
    <w:multiLevelType w:val="hybridMultilevel"/>
    <w:tmpl w:val="03620F38"/>
    <w:lvl w:ilvl="0" w:tplc="04090001">
      <w:start w:val="1"/>
      <w:numFmt w:val="bullet"/>
      <w:lvlText w:val=""/>
      <w:lvlJc w:val="left"/>
      <w:pPr>
        <w:tabs>
          <w:tab w:val="num" w:pos="360"/>
        </w:tabs>
        <w:ind w:left="360" w:hanging="216"/>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065247E"/>
    <w:multiLevelType w:val="hybridMultilevel"/>
    <w:tmpl w:val="53E85DA4"/>
    <w:lvl w:ilvl="0" w:tplc="624A16F6">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122F38DE"/>
    <w:multiLevelType w:val="hybridMultilevel"/>
    <w:tmpl w:val="DBBEBC8C"/>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12C0718E"/>
    <w:multiLevelType w:val="multilevel"/>
    <w:tmpl w:val="08BEC61A"/>
    <w:numStyleLink w:val="TableIndex0"/>
  </w:abstractNum>
  <w:abstractNum w:abstractNumId="19">
    <w:nsid w:val="13A008C7"/>
    <w:multiLevelType w:val="hybridMultilevel"/>
    <w:tmpl w:val="FBB2A9A0"/>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nsid w:val="13AA0959"/>
    <w:multiLevelType w:val="hybridMultilevel"/>
    <w:tmpl w:val="3AFA11CE"/>
    <w:lvl w:ilvl="0" w:tplc="04090005">
      <w:start w:val="1"/>
      <w:numFmt w:val="bullet"/>
      <w:lvlText w:val=""/>
      <w:lvlJc w:val="left"/>
      <w:pPr>
        <w:tabs>
          <w:tab w:val="num" w:pos="432"/>
        </w:tabs>
        <w:ind w:left="432" w:hanging="288"/>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3DE597C"/>
    <w:multiLevelType w:val="hybridMultilevel"/>
    <w:tmpl w:val="18582992"/>
    <w:lvl w:ilvl="0" w:tplc="04090005">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2">
    <w:nsid w:val="147E6666"/>
    <w:multiLevelType w:val="hybridMultilevel"/>
    <w:tmpl w:val="5728339A"/>
    <w:lvl w:ilvl="0" w:tplc="0409000F">
      <w:start w:val="1"/>
      <w:numFmt w:val="bullet"/>
      <w:lvlText w:val=""/>
      <w:lvlJc w:val="left"/>
      <w:pPr>
        <w:tabs>
          <w:tab w:val="num" w:pos="360"/>
        </w:tabs>
        <w:ind w:left="360" w:hanging="216"/>
      </w:pPr>
      <w:rPr>
        <w:rFonts w:ascii="Wingdings" w:hAnsi="Wingdings"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3">
    <w:nsid w:val="150A5541"/>
    <w:multiLevelType w:val="multilevel"/>
    <w:tmpl w:val="7F5202A8"/>
    <w:numStyleLink w:val="ReqList1"/>
  </w:abstractNum>
  <w:abstractNum w:abstractNumId="24">
    <w:nsid w:val="15452EBA"/>
    <w:multiLevelType w:val="multilevel"/>
    <w:tmpl w:val="1B7251D4"/>
    <w:lvl w:ilvl="0">
      <w:numFmt w:val="decimal"/>
      <w:lvlText w:val="%1."/>
      <w:lvlJc w:val="left"/>
      <w:pPr>
        <w:tabs>
          <w:tab w:val="num" w:pos="720"/>
        </w:tabs>
        <w:ind w:left="648" w:hanging="648"/>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5">
    <w:nsid w:val="165322AA"/>
    <w:multiLevelType w:val="hybridMultilevel"/>
    <w:tmpl w:val="1DA006BE"/>
    <w:lvl w:ilvl="0" w:tplc="8954DC38">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16BA028E"/>
    <w:multiLevelType w:val="hybridMultilevel"/>
    <w:tmpl w:val="6BA2C742"/>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7">
    <w:nsid w:val="17FB3FD8"/>
    <w:multiLevelType w:val="multilevel"/>
    <w:tmpl w:val="FE409082"/>
    <w:lvl w:ilvl="0">
      <w:start w:val="1"/>
      <w:numFmt w:val="decimal"/>
      <w:lvlText w:val="%1)"/>
      <w:lvlJc w:val="left"/>
      <w:pPr>
        <w:tabs>
          <w:tab w:val="num" w:pos="432"/>
        </w:tabs>
        <w:ind w:left="720" w:hanging="288"/>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8">
    <w:nsid w:val="188F61E8"/>
    <w:multiLevelType w:val="hybridMultilevel"/>
    <w:tmpl w:val="2BDE4B28"/>
    <w:lvl w:ilvl="0" w:tplc="04090005">
      <w:start w:val="1"/>
      <w:numFmt w:val="bullet"/>
      <w:lvlText w:val=""/>
      <w:lvlJc w:val="left"/>
      <w:pPr>
        <w:tabs>
          <w:tab w:val="num" w:pos="432"/>
        </w:tabs>
        <w:ind w:left="432" w:hanging="288"/>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18CC020D"/>
    <w:multiLevelType w:val="hybridMultilevel"/>
    <w:tmpl w:val="C7662B96"/>
    <w:lvl w:ilvl="0" w:tplc="8954DC38">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0">
    <w:nsid w:val="19BD15AC"/>
    <w:multiLevelType w:val="multilevel"/>
    <w:tmpl w:val="08BEC61A"/>
    <w:numStyleLink w:val="TableIndex0"/>
  </w:abstractNum>
  <w:abstractNum w:abstractNumId="31">
    <w:nsid w:val="1A206AAB"/>
    <w:multiLevelType w:val="hybridMultilevel"/>
    <w:tmpl w:val="318E7D0A"/>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2">
    <w:nsid w:val="1AE16581"/>
    <w:multiLevelType w:val="hybridMultilevel"/>
    <w:tmpl w:val="4DA64A32"/>
    <w:lvl w:ilvl="0" w:tplc="04090005">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nsid w:val="1C61745E"/>
    <w:multiLevelType w:val="multilevel"/>
    <w:tmpl w:val="FE409082"/>
    <w:lvl w:ilvl="0">
      <w:start w:val="1"/>
      <w:numFmt w:val="decimal"/>
      <w:lvlText w:val="%1)"/>
      <w:lvlJc w:val="left"/>
      <w:pPr>
        <w:tabs>
          <w:tab w:val="num" w:pos="432"/>
        </w:tabs>
        <w:ind w:left="720" w:hanging="288"/>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4">
    <w:nsid w:val="1CA23BC0"/>
    <w:multiLevelType w:val="multilevel"/>
    <w:tmpl w:val="7F5202A8"/>
    <w:numStyleLink w:val="ReqList1"/>
  </w:abstractNum>
  <w:abstractNum w:abstractNumId="35">
    <w:nsid w:val="1CE4117C"/>
    <w:multiLevelType w:val="hybridMultilevel"/>
    <w:tmpl w:val="05862EC2"/>
    <w:lvl w:ilvl="0">
      <w:start w:val="1"/>
      <w:numFmt w:val="lowerLetter"/>
      <w:pStyle w:val="BodyTextIndexNumb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6">
    <w:nsid w:val="1D2C53A4"/>
    <w:multiLevelType w:val="hybridMultilevel"/>
    <w:tmpl w:val="AFC8F98E"/>
    <w:lvl w:ilvl="0">
      <w:start w:val="1"/>
      <w:numFmt w:val="bullet"/>
      <w:lvlText w:val=""/>
      <w:lvlJc w:val="left"/>
      <w:pPr>
        <w:tabs>
          <w:tab w:val="num" w:pos="360"/>
        </w:tabs>
        <w:ind w:left="360" w:hanging="216"/>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1E777CC6"/>
    <w:multiLevelType w:val="hybridMultilevel"/>
    <w:tmpl w:val="F5AC494A"/>
    <w:lvl w:ilvl="0" w:tplc="624A16F6">
      <w:start w:val="1"/>
      <w:numFmt w:val="bullet"/>
      <w:lvlText w:val=""/>
      <w:lvlJc w:val="left"/>
      <w:pPr>
        <w:tabs>
          <w:tab w:val="num" w:pos="720"/>
        </w:tabs>
        <w:ind w:left="720" w:hanging="360"/>
      </w:pPr>
      <w:rPr>
        <w:rFonts w:ascii="Wingdings" w:hAnsi="Wingdings" w:hint="default"/>
      </w:rPr>
    </w:lvl>
    <w:lvl w:ilvl="1" w:tplc="0409000F"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1E8B6A79"/>
    <w:multiLevelType w:val="hybridMultilevel"/>
    <w:tmpl w:val="C01A2244"/>
    <w:lvl w:ilvl="0" w:tplc="473A0B3C">
      <w:numFmt w:val="decimal"/>
      <w:lvlText w:val="%1."/>
      <w:lvlJc w:val="left"/>
      <w:pPr>
        <w:tabs>
          <w:tab w:val="num" w:pos="360"/>
        </w:tabs>
        <w:ind w:left="360" w:hanging="360"/>
      </w:pPr>
      <w:rPr>
        <w:rFonts w:hint="default"/>
      </w:rPr>
    </w:lvl>
    <w:lvl w:ilvl="1" w:tplc="04090019">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1EA14A52"/>
    <w:multiLevelType w:val="multilevel"/>
    <w:tmpl w:val="08BEC61A"/>
    <w:numStyleLink w:val="TableIndex0"/>
  </w:abstractNum>
  <w:abstractNum w:abstractNumId="40">
    <w:nsid w:val="1F512E6E"/>
    <w:multiLevelType w:val="hybridMultilevel"/>
    <w:tmpl w:val="D65C0F6E"/>
    <w:lvl w:ilvl="0">
      <w:start w:val="4"/>
      <w:numFmt w:val="bullet"/>
      <w:lvlText w:val="-"/>
      <w:lvlJc w:val="left"/>
      <w:pPr>
        <w:ind w:left="720" w:hanging="360"/>
      </w:pPr>
      <w:rPr>
        <w:rFonts w:ascii="Calibri" w:eastAsia="Calibri" w:hAnsi="Calibri"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nsid w:val="20964F02"/>
    <w:multiLevelType w:val="hybridMultilevel"/>
    <w:tmpl w:val="9AC2A00C"/>
    <w:lvl w:ilvl="0" w:tplc="B0564C62">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210D309B"/>
    <w:multiLevelType w:val="hybridMultilevel"/>
    <w:tmpl w:val="91F620A6"/>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21865B1C"/>
    <w:multiLevelType w:val="hybridMultilevel"/>
    <w:tmpl w:val="A126B73A"/>
    <w:lvl w:ilvl="0" w:tplc="04090005">
      <w:start w:val="1"/>
      <w:numFmt w:val="decimal"/>
      <w:lvlText w:val="%1."/>
      <w:lvlJc w:val="left"/>
      <w:pPr>
        <w:ind w:left="720" w:hanging="360"/>
      </w:pPr>
    </w:lvl>
    <w:lvl w:ilvl="1" w:tplc="04090003">
      <w:start w:val="1"/>
      <w:numFmt w:val="lowerLetter"/>
      <w:lvlText w:val="%2."/>
      <w:lvlJc w:val="left"/>
      <w:pPr>
        <w:ind w:left="1440" w:hanging="360"/>
      </w:pPr>
    </w:lvl>
    <w:lvl w:ilvl="2" w:tplc="04090005">
      <w:start w:val="1"/>
      <w:numFmt w:val="lowerRoman"/>
      <w:lvlText w:val="%3."/>
      <w:lvlJc w:val="right"/>
      <w:pPr>
        <w:ind w:left="2160" w:hanging="18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4">
    <w:nsid w:val="21AC0178"/>
    <w:multiLevelType w:val="multilevel"/>
    <w:tmpl w:val="7F5202A8"/>
    <w:numStyleLink w:val="ReqList1"/>
  </w:abstractNum>
  <w:abstractNum w:abstractNumId="45">
    <w:nsid w:val="221074DC"/>
    <w:multiLevelType w:val="hybridMultilevel"/>
    <w:tmpl w:val="DE248B36"/>
    <w:lvl w:ilvl="0" w:tplc="0409000F">
      <w:start w:val="1"/>
      <w:numFmt w:val="bullet"/>
      <w:lvlText w:val=""/>
      <w:lvlJc w:val="left"/>
      <w:pPr>
        <w:tabs>
          <w:tab w:val="num" w:pos="360"/>
        </w:tabs>
        <w:ind w:left="360" w:hanging="216"/>
      </w:pPr>
      <w:rPr>
        <w:rFonts w:ascii="Wingdings" w:hAnsi="Wingdings"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6">
    <w:nsid w:val="248F4931"/>
    <w:multiLevelType w:val="hybridMultilevel"/>
    <w:tmpl w:val="24C897D0"/>
    <w:lvl w:ilvl="0" w:tplc="624A16F6">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080"/>
        </w:tabs>
        <w:ind w:left="1080" w:hanging="360"/>
      </w:pPr>
    </w:lvl>
    <w:lvl w:ilvl="2" w:tplc="04090005" w:tentative="1">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47">
    <w:nsid w:val="24FA521F"/>
    <w:multiLevelType w:val="hybridMultilevel"/>
    <w:tmpl w:val="68B2F2FE"/>
    <w:lvl w:ilvl="0" w:tplc="F2AEA17E">
      <w:start w:val="1"/>
      <w:numFmt w:val="bullet"/>
      <w:lvlText w:val=""/>
      <w:lvlJc w:val="left"/>
      <w:pPr>
        <w:tabs>
          <w:tab w:val="num" w:pos="720"/>
        </w:tabs>
        <w:ind w:left="720" w:hanging="360"/>
      </w:pPr>
      <w:rPr>
        <w:rFonts w:ascii="Wingdings" w:hAnsi="Wingding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8">
    <w:nsid w:val="25626B33"/>
    <w:multiLevelType w:val="hybridMultilevel"/>
    <w:tmpl w:val="916A0140"/>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49">
    <w:nsid w:val="256679C5"/>
    <w:multiLevelType w:val="hybridMultilevel"/>
    <w:tmpl w:val="C89EF54A"/>
    <w:lvl w:ilvl="0" w:tplc="04090005">
      <w:start w:val="1"/>
      <w:numFmt w:val="decimal"/>
      <w:lvlText w:val="%1)"/>
      <w:lvlJc w:val="left"/>
      <w:pPr>
        <w:tabs>
          <w:tab w:val="num" w:pos="720"/>
        </w:tabs>
        <w:ind w:left="720" w:hanging="360"/>
      </w:pPr>
      <w:rPr>
        <w:rFonts w:hint="default"/>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0">
    <w:nsid w:val="2749669D"/>
    <w:multiLevelType w:val="hybridMultilevel"/>
    <w:tmpl w:val="CB9E1028"/>
    <w:lvl w:ilvl="0" w:tplc="04090011">
      <w:start w:val="1"/>
      <w:numFmt w:val="bullet"/>
      <w:lvlText w:val=""/>
      <w:lvlJc w:val="left"/>
      <w:pPr>
        <w:ind w:left="720" w:hanging="360"/>
      </w:pPr>
      <w:rPr>
        <w:rFonts w:ascii="Symbol" w:hAnsi="Symbol"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1">
    <w:nsid w:val="27C56101"/>
    <w:multiLevelType w:val="hybridMultilevel"/>
    <w:tmpl w:val="05EEFA2C"/>
    <w:lvl w:ilvl="0" w:tplc="04090001">
      <w:start w:val="1"/>
      <w:numFmt w:val="decimal"/>
      <w:lvlText w:val="%1."/>
      <w:lvlJc w:val="left"/>
      <w:pPr>
        <w:ind w:left="720" w:hanging="360"/>
      </w:p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52">
    <w:nsid w:val="28CB3A11"/>
    <w:multiLevelType w:val="hybridMultilevel"/>
    <w:tmpl w:val="C0B216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9943D40"/>
    <w:multiLevelType w:val="multilevel"/>
    <w:tmpl w:val="7F5202A8"/>
    <w:numStyleLink w:val="ReqList1"/>
  </w:abstractNum>
  <w:abstractNum w:abstractNumId="54">
    <w:nsid w:val="29F609B0"/>
    <w:multiLevelType w:val="hybridMultilevel"/>
    <w:tmpl w:val="F7228696"/>
    <w:lvl w:ilvl="0" w:tplc="624A16F6">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nsid w:val="2A0671C1"/>
    <w:multiLevelType w:val="hybridMultilevel"/>
    <w:tmpl w:val="A9E8C676"/>
    <w:lvl w:ilvl="0" w:tplc="04090005">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
      <w:lvlJc w:val="left"/>
      <w:pPr>
        <w:tabs>
          <w:tab w:val="num" w:pos="1440"/>
        </w:tabs>
        <w:ind w:left="1440" w:hanging="360"/>
      </w:pPr>
      <w:rPr>
        <w:rFonts w:ascii="Times New Roman" w:hAnsi="Times New Roman" w:hint="default"/>
      </w:rPr>
    </w:lvl>
    <w:lvl w:ilvl="2" w:tplc="04090005" w:tentative="1">
      <w:start w:val="1"/>
      <w:numFmt w:val="bullet"/>
      <w:lvlText w:val="•"/>
      <w:lvlJc w:val="left"/>
      <w:pPr>
        <w:tabs>
          <w:tab w:val="num" w:pos="2160"/>
        </w:tabs>
        <w:ind w:left="2160" w:hanging="360"/>
      </w:pPr>
      <w:rPr>
        <w:rFonts w:ascii="Times New Roman" w:hAnsi="Times New Roman" w:hint="default"/>
      </w:rPr>
    </w:lvl>
    <w:lvl w:ilvl="3" w:tplc="04090001" w:tentative="1">
      <w:start w:val="1"/>
      <w:numFmt w:val="bullet"/>
      <w:lvlText w:val="•"/>
      <w:lvlJc w:val="left"/>
      <w:pPr>
        <w:tabs>
          <w:tab w:val="num" w:pos="2880"/>
        </w:tabs>
        <w:ind w:left="2880" w:hanging="360"/>
      </w:pPr>
      <w:rPr>
        <w:rFonts w:ascii="Times New Roman" w:hAnsi="Times New Roman" w:hint="default"/>
      </w:rPr>
    </w:lvl>
    <w:lvl w:ilvl="4" w:tplc="04090003" w:tentative="1">
      <w:start w:val="1"/>
      <w:numFmt w:val="bullet"/>
      <w:lvlText w:val="•"/>
      <w:lvlJc w:val="left"/>
      <w:pPr>
        <w:tabs>
          <w:tab w:val="num" w:pos="3600"/>
        </w:tabs>
        <w:ind w:left="3600" w:hanging="360"/>
      </w:pPr>
      <w:rPr>
        <w:rFonts w:ascii="Times New Roman" w:hAnsi="Times New Roman" w:hint="default"/>
      </w:rPr>
    </w:lvl>
    <w:lvl w:ilvl="5" w:tplc="04090005" w:tentative="1">
      <w:start w:val="1"/>
      <w:numFmt w:val="bullet"/>
      <w:lvlText w:val="•"/>
      <w:lvlJc w:val="left"/>
      <w:pPr>
        <w:tabs>
          <w:tab w:val="num" w:pos="4320"/>
        </w:tabs>
        <w:ind w:left="4320" w:hanging="360"/>
      </w:pPr>
      <w:rPr>
        <w:rFonts w:ascii="Times New Roman" w:hAnsi="Times New Roman" w:hint="default"/>
      </w:rPr>
    </w:lvl>
    <w:lvl w:ilvl="6" w:tplc="04090001" w:tentative="1">
      <w:start w:val="1"/>
      <w:numFmt w:val="bullet"/>
      <w:lvlText w:val="•"/>
      <w:lvlJc w:val="left"/>
      <w:pPr>
        <w:tabs>
          <w:tab w:val="num" w:pos="5040"/>
        </w:tabs>
        <w:ind w:left="5040" w:hanging="360"/>
      </w:pPr>
      <w:rPr>
        <w:rFonts w:ascii="Times New Roman" w:hAnsi="Times New Roman" w:hint="default"/>
      </w:rPr>
    </w:lvl>
    <w:lvl w:ilvl="7" w:tplc="04090003" w:tentative="1">
      <w:start w:val="1"/>
      <w:numFmt w:val="bullet"/>
      <w:lvlText w:val="•"/>
      <w:lvlJc w:val="left"/>
      <w:pPr>
        <w:tabs>
          <w:tab w:val="num" w:pos="5760"/>
        </w:tabs>
        <w:ind w:left="5760" w:hanging="360"/>
      </w:pPr>
      <w:rPr>
        <w:rFonts w:ascii="Times New Roman" w:hAnsi="Times New Roman" w:hint="default"/>
      </w:rPr>
    </w:lvl>
    <w:lvl w:ilvl="8" w:tplc="04090005" w:tentative="1">
      <w:start w:val="1"/>
      <w:numFmt w:val="bullet"/>
      <w:lvlText w:val="•"/>
      <w:lvlJc w:val="left"/>
      <w:pPr>
        <w:tabs>
          <w:tab w:val="num" w:pos="6480"/>
        </w:tabs>
        <w:ind w:left="6480" w:hanging="360"/>
      </w:pPr>
      <w:rPr>
        <w:rFonts w:ascii="Times New Roman" w:hAnsi="Times New Roman" w:hint="default"/>
      </w:rPr>
    </w:lvl>
  </w:abstractNum>
  <w:abstractNum w:abstractNumId="56">
    <w:nsid w:val="2A10629A"/>
    <w:multiLevelType w:val="multilevel"/>
    <w:tmpl w:val="08BEC61A"/>
    <w:numStyleLink w:val="TableIndex0"/>
  </w:abstractNum>
  <w:abstractNum w:abstractNumId="57">
    <w:nsid w:val="2A315575"/>
    <w:multiLevelType w:val="multilevel"/>
    <w:tmpl w:val="08BEC61A"/>
    <w:numStyleLink w:val="TableIndex0"/>
  </w:abstractNum>
  <w:abstractNum w:abstractNumId="58">
    <w:nsid w:val="2B31202E"/>
    <w:multiLevelType w:val="hybridMultilevel"/>
    <w:tmpl w:val="7938EE80"/>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nsid w:val="2D6123B4"/>
    <w:multiLevelType w:val="multilevel"/>
    <w:tmpl w:val="FE409082"/>
    <w:lvl w:ilvl="0">
      <w:start w:val="1"/>
      <w:numFmt w:val="decimal"/>
      <w:lvlText w:val="%1)"/>
      <w:lvlJc w:val="left"/>
      <w:pPr>
        <w:tabs>
          <w:tab w:val="num" w:pos="432"/>
        </w:tabs>
        <w:ind w:left="720" w:hanging="288"/>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0">
    <w:nsid w:val="2E121B11"/>
    <w:multiLevelType w:val="multilevel"/>
    <w:tmpl w:val="08BEC61A"/>
    <w:numStyleLink w:val="TableIndex0"/>
  </w:abstractNum>
  <w:abstractNum w:abstractNumId="61">
    <w:nsid w:val="2E384C21"/>
    <w:multiLevelType w:val="hybridMultilevel"/>
    <w:tmpl w:val="800E1510"/>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2">
    <w:nsid w:val="32146CAD"/>
    <w:multiLevelType w:val="multilevel"/>
    <w:tmpl w:val="08BEC61A"/>
    <w:numStyleLink w:val="TableIndex0"/>
  </w:abstractNum>
  <w:abstractNum w:abstractNumId="63">
    <w:nsid w:val="33AD3263"/>
    <w:multiLevelType w:val="hybridMultilevel"/>
    <w:tmpl w:val="6A12C33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4">
    <w:nsid w:val="34184A95"/>
    <w:multiLevelType w:val="multilevel"/>
    <w:tmpl w:val="7F5202A8"/>
    <w:styleLink w:val="ReqList2"/>
    <w:lvl w:ilvl="0">
      <w:start w:val="1"/>
      <w:numFmt w:val="decimal"/>
      <w:lvlText w:val="%1)"/>
      <w:lvlJc w:val="left"/>
      <w:pPr>
        <w:tabs>
          <w:tab w:val="num" w:pos="288"/>
        </w:tabs>
        <w:ind w:left="432" w:hanging="432"/>
      </w:pPr>
      <w:rPr>
        <w:rFonts w:hint="default"/>
      </w:rPr>
    </w:lvl>
    <w:lvl w:ilvl="1">
      <w:start w:val="1"/>
      <w:numFmt w:val="lowerLetter"/>
      <w:lvlText w:val="%1%2)"/>
      <w:lvlJc w:val="left"/>
      <w:pPr>
        <w:tabs>
          <w:tab w:val="num" w:pos="72"/>
        </w:tabs>
        <w:ind w:left="72" w:firstLine="0"/>
      </w:pPr>
      <w:rPr>
        <w:rFonts w:hint="default"/>
      </w:rPr>
    </w:lvl>
    <w:lvl w:ilvl="2">
      <w:start w:val="1"/>
      <w:numFmt w:val="lowerRoman"/>
      <w:lvlText w:val="%1%2-%3)"/>
      <w:lvlJc w:val="right"/>
      <w:pPr>
        <w:tabs>
          <w:tab w:val="num" w:pos="144"/>
        </w:tabs>
        <w:ind w:left="0" w:firstLine="576"/>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5">
    <w:nsid w:val="350006B0"/>
    <w:multiLevelType w:val="hybridMultilevel"/>
    <w:tmpl w:val="5AD64A5E"/>
    <w:lvl w:ilvl="0" w:tplc="04090005">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57E4FFF"/>
    <w:multiLevelType w:val="multilevel"/>
    <w:tmpl w:val="08BEC61A"/>
    <w:numStyleLink w:val="TableIndex0"/>
  </w:abstractNum>
  <w:abstractNum w:abstractNumId="67">
    <w:nsid w:val="35C3412E"/>
    <w:multiLevelType w:val="hybridMultilevel"/>
    <w:tmpl w:val="142E8DB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68">
    <w:nsid w:val="35E9790C"/>
    <w:multiLevelType w:val="hybridMultilevel"/>
    <w:tmpl w:val="DD663AC8"/>
    <w:lvl w:ilvl="0" w:tplc="04090001">
      <w:start w:val="1"/>
      <w:numFmt w:val="bullet"/>
      <w:lvlText w:val=""/>
      <w:lvlJc w:val="left"/>
      <w:pPr>
        <w:ind w:left="720" w:hanging="360"/>
      </w:pPr>
      <w:rPr>
        <w:rFonts w:ascii="Symbol" w:hAnsi="Symbol" w:hint="default"/>
      </w:rPr>
    </w:lvl>
    <w:lvl w:ilvl="1" w:tplc="04090001">
      <w:start w:val="1"/>
      <w:numFmt w:val="bullet"/>
      <w:lvlText w:val="o"/>
      <w:lvlJc w:val="left"/>
      <w:pPr>
        <w:ind w:left="1440" w:hanging="360"/>
      </w:pPr>
      <w:rPr>
        <w:rFonts w:ascii="Courier New" w:hAnsi="Courier New" w:cs="Courier New" w:hint="default"/>
      </w:rPr>
    </w:lvl>
    <w:lvl w:ilvl="2" w:tplc="0409001B">
      <w:start w:val="1"/>
      <w:numFmt w:val="bullet"/>
      <w:lvlText w:val=""/>
      <w:lvlJc w:val="left"/>
      <w:pPr>
        <w:ind w:left="2160" w:hanging="360"/>
      </w:pPr>
      <w:rPr>
        <w:rFonts w:ascii="Wingdings" w:hAnsi="Wingdings"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9">
    <w:nsid w:val="36494E64"/>
    <w:multiLevelType w:val="multilevel"/>
    <w:tmpl w:val="7F5202A8"/>
    <w:numStyleLink w:val="ReqList1"/>
  </w:abstractNum>
  <w:abstractNum w:abstractNumId="70">
    <w:nsid w:val="36900172"/>
    <w:multiLevelType w:val="hybridMultilevel"/>
    <w:tmpl w:val="25BCEA58"/>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tentative="1">
      <w:start w:val="1"/>
      <w:numFmt w:val="bullet"/>
      <w:lvlText w:val=""/>
      <w:lvlJc w:val="left"/>
      <w:pPr>
        <w:tabs>
          <w:tab w:val="num" w:pos="2520"/>
        </w:tabs>
        <w:ind w:left="2520" w:hanging="360"/>
      </w:pPr>
      <w:rPr>
        <w:rFonts w:ascii="Symbol" w:hAnsi="Symbol" w:hint="default"/>
      </w:rPr>
    </w:lvl>
    <w:lvl w:ilvl="4" w:tentative="1">
      <w:start w:val="1"/>
      <w:numFmt w:val="bullet"/>
      <w:lvlText w:val="o"/>
      <w:lvlJc w:val="left"/>
      <w:pPr>
        <w:tabs>
          <w:tab w:val="num" w:pos="3240"/>
        </w:tabs>
        <w:ind w:left="3240" w:hanging="360"/>
      </w:pPr>
      <w:rPr>
        <w:rFonts w:ascii="Courier New" w:hAnsi="Courier New" w:cs="Courier New" w:hint="default"/>
      </w:rPr>
    </w:lvl>
    <w:lvl w:ilvl="5" w:tentative="1">
      <w:start w:val="1"/>
      <w:numFmt w:val="bullet"/>
      <w:lvlText w:val=""/>
      <w:lvlJc w:val="left"/>
      <w:pPr>
        <w:tabs>
          <w:tab w:val="num" w:pos="3960"/>
        </w:tabs>
        <w:ind w:left="3960" w:hanging="360"/>
      </w:pPr>
      <w:rPr>
        <w:rFonts w:ascii="Wingdings" w:hAnsi="Wingdings" w:hint="default"/>
      </w:rPr>
    </w:lvl>
    <w:lvl w:ilvl="6" w:tentative="1">
      <w:start w:val="1"/>
      <w:numFmt w:val="bullet"/>
      <w:lvlText w:val=""/>
      <w:lvlJc w:val="left"/>
      <w:pPr>
        <w:tabs>
          <w:tab w:val="num" w:pos="4680"/>
        </w:tabs>
        <w:ind w:left="4680" w:hanging="360"/>
      </w:pPr>
      <w:rPr>
        <w:rFonts w:ascii="Symbol" w:hAnsi="Symbol" w:hint="default"/>
      </w:rPr>
    </w:lvl>
    <w:lvl w:ilvl="7" w:tentative="1">
      <w:start w:val="1"/>
      <w:numFmt w:val="bullet"/>
      <w:lvlText w:val="o"/>
      <w:lvlJc w:val="left"/>
      <w:pPr>
        <w:tabs>
          <w:tab w:val="num" w:pos="5400"/>
        </w:tabs>
        <w:ind w:left="5400" w:hanging="360"/>
      </w:pPr>
      <w:rPr>
        <w:rFonts w:ascii="Courier New" w:hAnsi="Courier New" w:cs="Courier New" w:hint="default"/>
      </w:rPr>
    </w:lvl>
    <w:lvl w:ilvl="8" w:tentative="1">
      <w:start w:val="1"/>
      <w:numFmt w:val="bullet"/>
      <w:lvlText w:val=""/>
      <w:lvlJc w:val="left"/>
      <w:pPr>
        <w:tabs>
          <w:tab w:val="num" w:pos="6120"/>
        </w:tabs>
        <w:ind w:left="6120" w:hanging="360"/>
      </w:pPr>
      <w:rPr>
        <w:rFonts w:ascii="Wingdings" w:hAnsi="Wingdings" w:hint="default"/>
      </w:rPr>
    </w:lvl>
  </w:abstractNum>
  <w:abstractNum w:abstractNumId="71">
    <w:nsid w:val="36AF1523"/>
    <w:multiLevelType w:val="multilevel"/>
    <w:tmpl w:val="90C6974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2">
    <w:nsid w:val="379B6BB6"/>
    <w:multiLevelType w:val="hybridMultilevel"/>
    <w:tmpl w:val="D8C82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A020FFC"/>
    <w:multiLevelType w:val="hybridMultilevel"/>
    <w:tmpl w:val="DA884CA8"/>
    <w:lvl w:ilvl="0" w:tplc="04090005">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4">
    <w:nsid w:val="3A7016C6"/>
    <w:multiLevelType w:val="multilevel"/>
    <w:tmpl w:val="08BEC61A"/>
    <w:numStyleLink w:val="TableIndex0"/>
  </w:abstractNum>
  <w:abstractNum w:abstractNumId="75">
    <w:nsid w:val="3B295AC9"/>
    <w:multiLevelType w:val="hybridMultilevel"/>
    <w:tmpl w:val="1CC4DC0C"/>
    <w:lvl w:ilvl="0">
      <w:start w:val="1"/>
      <w:numFmt w:val="bullet"/>
      <w:lvlText w:val=""/>
      <w:lvlJc w:val="left"/>
      <w:pPr>
        <w:tabs>
          <w:tab w:val="num" w:pos="360"/>
        </w:tabs>
        <w:ind w:left="360" w:hanging="216"/>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76">
    <w:nsid w:val="3B6C616D"/>
    <w:multiLevelType w:val="hybridMultilevel"/>
    <w:tmpl w:val="9ACE7892"/>
    <w:lvl w:ilvl="0" w:tplc="2F3EC24A">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
    <w:nsid w:val="3B9F74B7"/>
    <w:multiLevelType w:val="hybridMultilevel"/>
    <w:tmpl w:val="7AB4B330"/>
    <w:lvl w:ilvl="0" w:tplc="0409000F">
      <w:start w:val="1"/>
      <w:numFmt w:val="bullet"/>
      <w:lvlText w:val=""/>
      <w:lvlJc w:val="left"/>
      <w:pPr>
        <w:ind w:left="360" w:hanging="360"/>
      </w:pPr>
      <w:rPr>
        <w:rFonts w:ascii="Symbol" w:hAnsi="Symbol" w:hint="default"/>
      </w:rPr>
    </w:lvl>
    <w:lvl w:ilvl="1" w:tplc="04090019">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F">
      <w:start w:val="1"/>
      <w:numFmt w:val="decimal"/>
      <w:lvlText w:val="%4."/>
      <w:lvlJc w:val="left"/>
      <w:pPr>
        <w:tabs>
          <w:tab w:val="num" w:pos="2520"/>
        </w:tabs>
        <w:ind w:left="2520" w:hanging="360"/>
      </w:pPr>
    </w:lvl>
    <w:lvl w:ilvl="4" w:tplc="04090019">
      <w:start w:val="1"/>
      <w:numFmt w:val="decimal"/>
      <w:lvlText w:val="%5."/>
      <w:lvlJc w:val="left"/>
      <w:pPr>
        <w:tabs>
          <w:tab w:val="num" w:pos="3240"/>
        </w:tabs>
        <w:ind w:left="3240" w:hanging="360"/>
      </w:pPr>
    </w:lvl>
    <w:lvl w:ilvl="5" w:tplc="0409001B">
      <w:start w:val="1"/>
      <w:numFmt w:val="decimal"/>
      <w:lvlText w:val="%6."/>
      <w:lvlJc w:val="left"/>
      <w:pPr>
        <w:tabs>
          <w:tab w:val="num" w:pos="3960"/>
        </w:tabs>
        <w:ind w:left="3960" w:hanging="360"/>
      </w:pPr>
    </w:lvl>
    <w:lvl w:ilvl="6" w:tplc="0409000F">
      <w:start w:val="1"/>
      <w:numFmt w:val="decimal"/>
      <w:lvlText w:val="%7."/>
      <w:lvlJc w:val="left"/>
      <w:pPr>
        <w:tabs>
          <w:tab w:val="num" w:pos="4680"/>
        </w:tabs>
        <w:ind w:left="4680" w:hanging="360"/>
      </w:pPr>
    </w:lvl>
    <w:lvl w:ilvl="7" w:tplc="04090019">
      <w:start w:val="1"/>
      <w:numFmt w:val="decimal"/>
      <w:lvlText w:val="%8."/>
      <w:lvlJc w:val="left"/>
      <w:pPr>
        <w:tabs>
          <w:tab w:val="num" w:pos="5400"/>
        </w:tabs>
        <w:ind w:left="5400" w:hanging="360"/>
      </w:pPr>
    </w:lvl>
    <w:lvl w:ilvl="8" w:tplc="0409001B">
      <w:start w:val="1"/>
      <w:numFmt w:val="decimal"/>
      <w:lvlText w:val="%9."/>
      <w:lvlJc w:val="left"/>
      <w:pPr>
        <w:tabs>
          <w:tab w:val="num" w:pos="6120"/>
        </w:tabs>
        <w:ind w:left="6120" w:hanging="360"/>
      </w:pPr>
    </w:lvl>
  </w:abstractNum>
  <w:abstractNum w:abstractNumId="78">
    <w:nsid w:val="3DB15F18"/>
    <w:multiLevelType w:val="hybridMultilevel"/>
    <w:tmpl w:val="F1EEDEAC"/>
    <w:lvl w:ilvl="0" w:tplc="04090005">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9">
    <w:nsid w:val="3F560DDA"/>
    <w:multiLevelType w:val="multilevel"/>
    <w:tmpl w:val="08BEC61A"/>
    <w:numStyleLink w:val="TableIndex0"/>
  </w:abstractNum>
  <w:abstractNum w:abstractNumId="80">
    <w:nsid w:val="3FD63C81"/>
    <w:multiLevelType w:val="multilevel"/>
    <w:tmpl w:val="7F5202A8"/>
    <w:numStyleLink w:val="ReqList1"/>
  </w:abstractNum>
  <w:abstractNum w:abstractNumId="81">
    <w:nsid w:val="41A76828"/>
    <w:multiLevelType w:val="hybridMultilevel"/>
    <w:tmpl w:val="DC30D65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82">
    <w:nsid w:val="43F840BE"/>
    <w:multiLevelType w:val="multilevel"/>
    <w:tmpl w:val="7F5202A8"/>
    <w:numStyleLink w:val="ReqList1"/>
  </w:abstractNum>
  <w:abstractNum w:abstractNumId="83">
    <w:nsid w:val="4445511A"/>
    <w:multiLevelType w:val="hybridMultilevel"/>
    <w:tmpl w:val="10724650"/>
    <w:lvl w:ilvl="0" w:tplc="04090005">
      <w:start w:val="1"/>
      <w:numFmt w:val="bullet"/>
      <w:lvlText w:val=""/>
      <w:lvlJc w:val="left"/>
      <w:pPr>
        <w:tabs>
          <w:tab w:val="num" w:pos="720"/>
        </w:tabs>
        <w:ind w:left="720" w:hanging="216"/>
      </w:pPr>
      <w:rPr>
        <w:rFonts w:ascii="Wingdings" w:hAnsi="Wingdings"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4">
    <w:nsid w:val="461566E1"/>
    <w:multiLevelType w:val="multilevel"/>
    <w:tmpl w:val="7F5202A8"/>
    <w:numStyleLink w:val="ReqList1"/>
  </w:abstractNum>
  <w:abstractNum w:abstractNumId="85">
    <w:nsid w:val="47362D60"/>
    <w:multiLevelType w:val="hybridMultilevel"/>
    <w:tmpl w:val="DF2C2B0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86">
    <w:nsid w:val="47C76732"/>
    <w:multiLevelType w:val="hybridMultilevel"/>
    <w:tmpl w:val="C7BAC18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87">
    <w:nsid w:val="48E00B25"/>
    <w:multiLevelType w:val="hybridMultilevel"/>
    <w:tmpl w:val="C4CC6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8">
    <w:nsid w:val="496326B3"/>
    <w:multiLevelType w:val="hybridMultilevel"/>
    <w:tmpl w:val="8F8A1AEA"/>
    <w:lvl w:ilvl="0" w:tplc="04090001">
      <w:numFmt w:val="decimal"/>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89">
    <w:nsid w:val="49660B0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0">
    <w:nsid w:val="4B3F07CE"/>
    <w:multiLevelType w:val="hybridMultilevel"/>
    <w:tmpl w:val="13FC3120"/>
    <w:lvl w:ilvl="0">
      <w:start w:val="1"/>
      <w:numFmt w:val="bullet"/>
      <w:lvlText w:val=""/>
      <w:lvlJc w:val="left"/>
      <w:pPr>
        <w:tabs>
          <w:tab w:val="num" w:pos="360"/>
        </w:tabs>
        <w:ind w:left="360" w:hanging="216"/>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1">
    <w:nsid w:val="4BD57727"/>
    <w:multiLevelType w:val="multilevel"/>
    <w:tmpl w:val="7F5202A8"/>
    <w:numStyleLink w:val="ReqList1"/>
  </w:abstractNum>
  <w:abstractNum w:abstractNumId="92">
    <w:nsid w:val="4D627B7D"/>
    <w:multiLevelType w:val="multilevel"/>
    <w:tmpl w:val="7F5202A8"/>
    <w:numStyleLink w:val="ReqList1"/>
  </w:abstractNum>
  <w:abstractNum w:abstractNumId="93">
    <w:nsid w:val="4E414CD8"/>
    <w:multiLevelType w:val="hybridMultilevel"/>
    <w:tmpl w:val="4A3E9B1A"/>
    <w:lvl w:ilvl="0" w:tplc="04090005">
      <w:start w:val="1"/>
      <w:numFmt w:val="decimal"/>
      <w:lvlText w:val="%1."/>
      <w:lvlJc w:val="left"/>
      <w:pPr>
        <w:tabs>
          <w:tab w:val="num" w:pos="720"/>
        </w:tabs>
        <w:ind w:left="720" w:hanging="360"/>
      </w:pPr>
    </w:lvl>
    <w:lvl w:ilvl="1" w:tplc="04090005"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4">
    <w:nsid w:val="51637FEA"/>
    <w:multiLevelType w:val="hybridMultilevel"/>
    <w:tmpl w:val="6AE6990C"/>
    <w:lvl w:ilvl="0" w:tplc="0409000F">
      <w:numFmt w:val="decimal"/>
      <w:lvlText w:val="%1."/>
      <w:lvlJc w:val="left"/>
      <w:pPr>
        <w:tabs>
          <w:tab w:val="num" w:pos="630"/>
        </w:tabs>
        <w:ind w:left="63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5">
    <w:nsid w:val="52AE211B"/>
    <w:multiLevelType w:val="multilevel"/>
    <w:tmpl w:val="994EDCE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6">
    <w:nsid w:val="53262A03"/>
    <w:multiLevelType w:val="hybridMultilevel"/>
    <w:tmpl w:val="EFF632E6"/>
    <w:lvl w:ilvl="0" w:tplc="04090001">
      <w:start w:val="1"/>
      <w:numFmt w:val="bullet"/>
      <w:lvlText w:val=""/>
      <w:lvlJc w:val="left"/>
      <w:pPr>
        <w:tabs>
          <w:tab w:val="num" w:pos="420"/>
        </w:tabs>
        <w:ind w:left="420" w:hanging="216"/>
      </w:pPr>
      <w:rPr>
        <w:rFonts w:ascii="Wingdings" w:hAnsi="Wingdings" w:hint="default"/>
      </w:rPr>
    </w:lvl>
    <w:lvl w:ilvl="1" w:tplc="0409000F"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DC149C82"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97">
    <w:nsid w:val="534D7D65"/>
    <w:multiLevelType w:val="hybridMultilevel"/>
    <w:tmpl w:val="C7BACAC6"/>
    <w:lvl w:ilvl="0" w:tplc="624A16F6">
      <w:numFmt w:val="decimal"/>
      <w:lvlText w:val="%1."/>
      <w:lvlJc w:val="left"/>
      <w:pPr>
        <w:tabs>
          <w:tab w:val="num" w:pos="630"/>
        </w:tabs>
        <w:ind w:left="630" w:hanging="360"/>
      </w:pPr>
      <w:rPr>
        <w:rFonts w:hint="default"/>
      </w:rPr>
    </w:lvl>
    <w:lvl w:ilvl="1" w:tplc="04090003" w:tentative="1">
      <w:start w:val="1"/>
      <w:numFmt w:val="lowerLetter"/>
      <w:lvlText w:val="%2."/>
      <w:lvlJc w:val="left"/>
      <w:pPr>
        <w:tabs>
          <w:tab w:val="num" w:pos="1350"/>
        </w:tabs>
        <w:ind w:left="1350" w:hanging="360"/>
      </w:pPr>
    </w:lvl>
    <w:lvl w:ilvl="2" w:tplc="04090005" w:tentative="1">
      <w:start w:val="1"/>
      <w:numFmt w:val="lowerRoman"/>
      <w:lvlText w:val="%3."/>
      <w:lvlJc w:val="right"/>
      <w:pPr>
        <w:tabs>
          <w:tab w:val="num" w:pos="2070"/>
        </w:tabs>
        <w:ind w:left="2070" w:hanging="180"/>
      </w:pPr>
    </w:lvl>
    <w:lvl w:ilvl="3" w:tplc="04090001" w:tentative="1">
      <w:start w:val="1"/>
      <w:numFmt w:val="decimal"/>
      <w:lvlText w:val="%4."/>
      <w:lvlJc w:val="left"/>
      <w:pPr>
        <w:tabs>
          <w:tab w:val="num" w:pos="2790"/>
        </w:tabs>
        <w:ind w:left="2790" w:hanging="360"/>
      </w:pPr>
    </w:lvl>
    <w:lvl w:ilvl="4" w:tplc="04090003" w:tentative="1">
      <w:start w:val="1"/>
      <w:numFmt w:val="lowerLetter"/>
      <w:lvlText w:val="%5."/>
      <w:lvlJc w:val="left"/>
      <w:pPr>
        <w:tabs>
          <w:tab w:val="num" w:pos="3510"/>
        </w:tabs>
        <w:ind w:left="3510" w:hanging="360"/>
      </w:pPr>
    </w:lvl>
    <w:lvl w:ilvl="5" w:tplc="04090005" w:tentative="1">
      <w:start w:val="1"/>
      <w:numFmt w:val="lowerRoman"/>
      <w:lvlText w:val="%6."/>
      <w:lvlJc w:val="right"/>
      <w:pPr>
        <w:tabs>
          <w:tab w:val="num" w:pos="4230"/>
        </w:tabs>
        <w:ind w:left="4230" w:hanging="180"/>
      </w:pPr>
    </w:lvl>
    <w:lvl w:ilvl="6" w:tplc="04090001" w:tentative="1">
      <w:start w:val="1"/>
      <w:numFmt w:val="decimal"/>
      <w:lvlText w:val="%7."/>
      <w:lvlJc w:val="left"/>
      <w:pPr>
        <w:tabs>
          <w:tab w:val="num" w:pos="4950"/>
        </w:tabs>
        <w:ind w:left="4950" w:hanging="360"/>
      </w:pPr>
    </w:lvl>
    <w:lvl w:ilvl="7" w:tplc="04090003" w:tentative="1">
      <w:start w:val="1"/>
      <w:numFmt w:val="lowerLetter"/>
      <w:lvlText w:val="%8."/>
      <w:lvlJc w:val="left"/>
      <w:pPr>
        <w:tabs>
          <w:tab w:val="num" w:pos="5670"/>
        </w:tabs>
        <w:ind w:left="5670" w:hanging="360"/>
      </w:pPr>
    </w:lvl>
    <w:lvl w:ilvl="8" w:tplc="04090005" w:tentative="1">
      <w:start w:val="1"/>
      <w:numFmt w:val="lowerRoman"/>
      <w:lvlText w:val="%9."/>
      <w:lvlJc w:val="right"/>
      <w:pPr>
        <w:tabs>
          <w:tab w:val="num" w:pos="6390"/>
        </w:tabs>
        <w:ind w:left="6390" w:hanging="180"/>
      </w:pPr>
    </w:lvl>
  </w:abstractNum>
  <w:abstractNum w:abstractNumId="98">
    <w:nsid w:val="544E6A5E"/>
    <w:multiLevelType w:val="hybridMultilevel"/>
    <w:tmpl w:val="F1B67E88"/>
    <w:lvl w:ilvl="0" w:tplc="F2AEA17E">
      <w:start w:val="1"/>
      <w:numFmt w:val="bullet"/>
      <w:lvlText w:val=""/>
      <w:lvlJc w:val="left"/>
      <w:pPr>
        <w:tabs>
          <w:tab w:val="num" w:pos="720"/>
        </w:tabs>
        <w:ind w:left="720" w:hanging="360"/>
      </w:pPr>
      <w:rPr>
        <w:rFonts w:ascii="Wingdings" w:hAnsi="Wingding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99">
    <w:nsid w:val="54A15C28"/>
    <w:multiLevelType w:val="hybridMultilevel"/>
    <w:tmpl w:val="0472F60A"/>
    <w:lvl w:ilvl="0" w:tplc="0409000F">
      <w:start w:val="1"/>
      <w:numFmt w:val="bullet"/>
      <w:lvlText w:val=""/>
      <w:lvlJc w:val="left"/>
      <w:pPr>
        <w:tabs>
          <w:tab w:val="num" w:pos="360"/>
        </w:tabs>
        <w:ind w:left="360" w:hanging="216"/>
      </w:pPr>
      <w:rPr>
        <w:rFonts w:ascii="Wingdings" w:hAnsi="Wingdings" w:hint="default"/>
      </w:rPr>
    </w:lvl>
    <w:lvl w:ilvl="1" w:tplc="0409000F">
      <w:start w:val="1"/>
      <w:numFmt w:val="bullet"/>
      <w:lvlText w:val="o"/>
      <w:lvlJc w:val="left"/>
      <w:pPr>
        <w:tabs>
          <w:tab w:val="num" w:pos="1440"/>
        </w:tabs>
        <w:ind w:left="1440" w:hanging="360"/>
      </w:pPr>
      <w:rPr>
        <w:rFonts w:ascii="Courier New" w:hAnsi="Courier New" w:cs="Courier New" w:hint="default"/>
      </w:rPr>
    </w:lvl>
    <w:lvl w:ilvl="2" w:tplc="0409001B">
      <w:start w:val="1"/>
      <w:numFmt w:val="bullet"/>
      <w:lvlText w:val=""/>
      <w:lvlJc w:val="left"/>
      <w:pPr>
        <w:tabs>
          <w:tab w:val="num" w:pos="2016"/>
        </w:tabs>
        <w:ind w:left="2016" w:hanging="216"/>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00">
    <w:nsid w:val="55B66499"/>
    <w:multiLevelType w:val="hybridMultilevel"/>
    <w:tmpl w:val="167CF6A4"/>
    <w:lvl w:ilvl="0" w:tplc="624A16F6">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624A16F6">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1">
    <w:nsid w:val="55D513D8"/>
    <w:multiLevelType w:val="hybridMultilevel"/>
    <w:tmpl w:val="EE68B6E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02">
    <w:nsid w:val="55FD00C8"/>
    <w:multiLevelType w:val="hybridMultilevel"/>
    <w:tmpl w:val="69007DE6"/>
    <w:lvl w:ilvl="0" w:tplc="04090005">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3">
    <w:nsid w:val="576806F5"/>
    <w:multiLevelType w:val="multilevel"/>
    <w:tmpl w:val="08BEC61A"/>
    <w:numStyleLink w:val="TableIndex0"/>
  </w:abstractNum>
  <w:abstractNum w:abstractNumId="104">
    <w:nsid w:val="58370C85"/>
    <w:multiLevelType w:val="hybridMultilevel"/>
    <w:tmpl w:val="E95400D6"/>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5">
    <w:nsid w:val="58A21152"/>
    <w:multiLevelType w:val="multilevel"/>
    <w:tmpl w:val="08BEC61A"/>
    <w:numStyleLink w:val="TableIndex0"/>
  </w:abstractNum>
  <w:abstractNum w:abstractNumId="106">
    <w:nsid w:val="5A996217"/>
    <w:multiLevelType w:val="multilevel"/>
    <w:tmpl w:val="7F5202A8"/>
    <w:numStyleLink w:val="ReqList1"/>
  </w:abstractNum>
  <w:abstractNum w:abstractNumId="107">
    <w:nsid w:val="5B9A63E3"/>
    <w:multiLevelType w:val="hybridMultilevel"/>
    <w:tmpl w:val="70947542"/>
    <w:lvl w:ilvl="0" w:tplc="04090005">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
      <w:lvlJc w:val="left"/>
      <w:pPr>
        <w:tabs>
          <w:tab w:val="num" w:pos="1440"/>
        </w:tabs>
        <w:ind w:left="1440" w:hanging="360"/>
      </w:pPr>
      <w:rPr>
        <w:rFonts w:ascii="Times New Roman" w:hAnsi="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Times New Roman" w:hAnsi="Times New Roman" w:hint="default"/>
      </w:rPr>
    </w:lvl>
    <w:lvl w:ilvl="4" w:tplc="04090003" w:tentative="1">
      <w:start w:val="1"/>
      <w:numFmt w:val="bullet"/>
      <w:lvlText w:val="•"/>
      <w:lvlJc w:val="left"/>
      <w:pPr>
        <w:tabs>
          <w:tab w:val="num" w:pos="3600"/>
        </w:tabs>
        <w:ind w:left="3600" w:hanging="360"/>
      </w:pPr>
      <w:rPr>
        <w:rFonts w:ascii="Times New Roman" w:hAnsi="Times New Roman" w:hint="default"/>
      </w:rPr>
    </w:lvl>
    <w:lvl w:ilvl="5" w:tplc="04090005" w:tentative="1">
      <w:start w:val="1"/>
      <w:numFmt w:val="bullet"/>
      <w:lvlText w:val="•"/>
      <w:lvlJc w:val="left"/>
      <w:pPr>
        <w:tabs>
          <w:tab w:val="num" w:pos="4320"/>
        </w:tabs>
        <w:ind w:left="4320" w:hanging="360"/>
      </w:pPr>
      <w:rPr>
        <w:rFonts w:ascii="Times New Roman" w:hAnsi="Times New Roman" w:hint="default"/>
      </w:rPr>
    </w:lvl>
    <w:lvl w:ilvl="6" w:tplc="04090001" w:tentative="1">
      <w:start w:val="1"/>
      <w:numFmt w:val="bullet"/>
      <w:lvlText w:val="•"/>
      <w:lvlJc w:val="left"/>
      <w:pPr>
        <w:tabs>
          <w:tab w:val="num" w:pos="5040"/>
        </w:tabs>
        <w:ind w:left="5040" w:hanging="360"/>
      </w:pPr>
      <w:rPr>
        <w:rFonts w:ascii="Times New Roman" w:hAnsi="Times New Roman" w:hint="default"/>
      </w:rPr>
    </w:lvl>
    <w:lvl w:ilvl="7" w:tplc="04090003" w:tentative="1">
      <w:start w:val="1"/>
      <w:numFmt w:val="bullet"/>
      <w:lvlText w:val="•"/>
      <w:lvlJc w:val="left"/>
      <w:pPr>
        <w:tabs>
          <w:tab w:val="num" w:pos="5760"/>
        </w:tabs>
        <w:ind w:left="5760" w:hanging="360"/>
      </w:pPr>
      <w:rPr>
        <w:rFonts w:ascii="Times New Roman" w:hAnsi="Times New Roman" w:hint="default"/>
      </w:rPr>
    </w:lvl>
    <w:lvl w:ilvl="8" w:tplc="04090005" w:tentative="1">
      <w:start w:val="1"/>
      <w:numFmt w:val="bullet"/>
      <w:lvlText w:val="•"/>
      <w:lvlJc w:val="left"/>
      <w:pPr>
        <w:tabs>
          <w:tab w:val="num" w:pos="6480"/>
        </w:tabs>
        <w:ind w:left="6480" w:hanging="360"/>
      </w:pPr>
      <w:rPr>
        <w:rFonts w:ascii="Times New Roman" w:hAnsi="Times New Roman" w:hint="default"/>
      </w:rPr>
    </w:lvl>
  </w:abstractNum>
  <w:abstractNum w:abstractNumId="108">
    <w:nsid w:val="5BE407CA"/>
    <w:multiLevelType w:val="hybridMultilevel"/>
    <w:tmpl w:val="F51242BC"/>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9">
    <w:nsid w:val="5D137017"/>
    <w:multiLevelType w:val="hybridMultilevel"/>
    <w:tmpl w:val="A530C8F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10">
    <w:nsid w:val="5D740752"/>
    <w:multiLevelType w:val="hybridMultilevel"/>
    <w:tmpl w:val="F898A7A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1">
    <w:nsid w:val="5DAF471A"/>
    <w:multiLevelType w:val="multilevel"/>
    <w:tmpl w:val="1B7251D4"/>
    <w:lvl w:ilvl="0">
      <w:numFmt w:val="decimal"/>
      <w:lvlText w:val="%1."/>
      <w:lvlJc w:val="left"/>
      <w:pPr>
        <w:tabs>
          <w:tab w:val="num" w:pos="720"/>
        </w:tabs>
        <w:ind w:left="648" w:hanging="648"/>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12">
    <w:nsid w:val="5E472706"/>
    <w:multiLevelType w:val="hybridMultilevel"/>
    <w:tmpl w:val="94FC2C04"/>
    <w:lvl w:ilvl="0">
      <w:start w:val="1"/>
      <w:numFmt w:val="bullet"/>
      <w:lvlText w:val=""/>
      <w:lvlJc w:val="left"/>
      <w:pPr>
        <w:tabs>
          <w:tab w:val="num" w:pos="360"/>
        </w:tabs>
        <w:ind w:left="360" w:hanging="216"/>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13">
    <w:nsid w:val="5ED44813"/>
    <w:multiLevelType w:val="hybridMultilevel"/>
    <w:tmpl w:val="A54E4D0A"/>
    <w:lvl w:ilvl="0" w:tplc="624A16F6">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14">
    <w:nsid w:val="62285E0D"/>
    <w:multiLevelType w:val="hybridMultilevel"/>
    <w:tmpl w:val="1234B1AE"/>
    <w:lvl w:ilvl="0" w:tplc="0409000F">
      <w:start w:val="1"/>
      <w:numFmt w:val="bullet"/>
      <w:lvlText w:val=""/>
      <w:lvlJc w:val="left"/>
      <w:pPr>
        <w:tabs>
          <w:tab w:val="num" w:pos="720"/>
        </w:tabs>
        <w:ind w:left="720" w:hanging="360"/>
      </w:pPr>
      <w:rPr>
        <w:rFonts w:ascii="Wingdings" w:hAnsi="Wingdings"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5">
    <w:nsid w:val="62B50AA9"/>
    <w:multiLevelType w:val="multilevel"/>
    <w:tmpl w:val="08BEC61A"/>
    <w:numStyleLink w:val="TableIndex0"/>
  </w:abstractNum>
  <w:abstractNum w:abstractNumId="116">
    <w:nsid w:val="62F7708C"/>
    <w:multiLevelType w:val="hybridMultilevel"/>
    <w:tmpl w:val="013A50A4"/>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7">
    <w:nsid w:val="64973C56"/>
    <w:multiLevelType w:val="multilevel"/>
    <w:tmpl w:val="08BEC61A"/>
    <w:numStyleLink w:val="TableIndex0"/>
  </w:abstractNum>
  <w:abstractNum w:abstractNumId="118">
    <w:nsid w:val="65E85520"/>
    <w:multiLevelType w:val="hybridMultilevel"/>
    <w:tmpl w:val="C2D037DA"/>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9">
    <w:nsid w:val="66A7669D"/>
    <w:multiLevelType w:val="hybridMultilevel"/>
    <w:tmpl w:val="DD024EA0"/>
    <w:lvl w:ilvl="0" w:tplc="04090001">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0">
    <w:nsid w:val="66C43D8A"/>
    <w:multiLevelType w:val="hybridMultilevel"/>
    <w:tmpl w:val="18582992"/>
    <w:lvl w:ilvl="0" w:tplc="04090005">
      <w:start w:val="1"/>
      <w:numFmt w:val="decimal"/>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121">
    <w:nsid w:val="691757E1"/>
    <w:multiLevelType w:val="hybridMultilevel"/>
    <w:tmpl w:val="37D68AE8"/>
    <w:lvl w:ilvl="0" w:tplc="0409000F">
      <w:start w:val="1"/>
      <w:numFmt w:val="bullet"/>
      <w:lvlText w:val=""/>
      <w:lvlJc w:val="left"/>
      <w:pPr>
        <w:tabs>
          <w:tab w:val="num" w:pos="1440"/>
        </w:tabs>
        <w:ind w:left="1440" w:hanging="360"/>
      </w:pPr>
      <w:rPr>
        <w:rFonts w:ascii="Wingdings" w:hAnsi="Wingdings" w:hint="default"/>
      </w:rPr>
    </w:lvl>
    <w:lvl w:ilvl="1" w:tplc="04090019" w:tentative="1">
      <w:start w:val="1"/>
      <w:numFmt w:val="bullet"/>
      <w:lvlText w:val="o"/>
      <w:lvlJc w:val="left"/>
      <w:pPr>
        <w:tabs>
          <w:tab w:val="num" w:pos="2160"/>
        </w:tabs>
        <w:ind w:left="2160" w:hanging="360"/>
      </w:pPr>
      <w:rPr>
        <w:rFonts w:ascii="Courier New" w:hAnsi="Courier New" w:cs="Courier New" w:hint="default"/>
      </w:rPr>
    </w:lvl>
    <w:lvl w:ilvl="2" w:tplc="0409001B" w:tentative="1">
      <w:start w:val="1"/>
      <w:numFmt w:val="bullet"/>
      <w:lvlText w:val=""/>
      <w:lvlJc w:val="left"/>
      <w:pPr>
        <w:tabs>
          <w:tab w:val="num" w:pos="2880"/>
        </w:tabs>
        <w:ind w:left="2880" w:hanging="360"/>
      </w:pPr>
      <w:rPr>
        <w:rFonts w:ascii="Wingdings" w:hAnsi="Wingdings" w:hint="default"/>
      </w:rPr>
    </w:lvl>
    <w:lvl w:ilvl="3" w:tplc="0409000F" w:tentative="1">
      <w:start w:val="1"/>
      <w:numFmt w:val="bullet"/>
      <w:lvlText w:val=""/>
      <w:lvlJc w:val="left"/>
      <w:pPr>
        <w:tabs>
          <w:tab w:val="num" w:pos="3600"/>
        </w:tabs>
        <w:ind w:left="3600" w:hanging="360"/>
      </w:pPr>
      <w:rPr>
        <w:rFonts w:ascii="Symbol" w:hAnsi="Symbol" w:hint="default"/>
      </w:rPr>
    </w:lvl>
    <w:lvl w:ilvl="4" w:tplc="04090019" w:tentative="1">
      <w:start w:val="1"/>
      <w:numFmt w:val="bullet"/>
      <w:lvlText w:val="o"/>
      <w:lvlJc w:val="left"/>
      <w:pPr>
        <w:tabs>
          <w:tab w:val="num" w:pos="4320"/>
        </w:tabs>
        <w:ind w:left="4320" w:hanging="360"/>
      </w:pPr>
      <w:rPr>
        <w:rFonts w:ascii="Courier New" w:hAnsi="Courier New" w:cs="Courier New" w:hint="default"/>
      </w:rPr>
    </w:lvl>
    <w:lvl w:ilvl="5" w:tplc="0409001B" w:tentative="1">
      <w:start w:val="1"/>
      <w:numFmt w:val="bullet"/>
      <w:lvlText w:val=""/>
      <w:lvlJc w:val="left"/>
      <w:pPr>
        <w:tabs>
          <w:tab w:val="num" w:pos="5040"/>
        </w:tabs>
        <w:ind w:left="5040" w:hanging="360"/>
      </w:pPr>
      <w:rPr>
        <w:rFonts w:ascii="Wingdings" w:hAnsi="Wingdings" w:hint="default"/>
      </w:rPr>
    </w:lvl>
    <w:lvl w:ilvl="6" w:tplc="0409000F" w:tentative="1">
      <w:start w:val="1"/>
      <w:numFmt w:val="bullet"/>
      <w:lvlText w:val=""/>
      <w:lvlJc w:val="left"/>
      <w:pPr>
        <w:tabs>
          <w:tab w:val="num" w:pos="5760"/>
        </w:tabs>
        <w:ind w:left="5760" w:hanging="360"/>
      </w:pPr>
      <w:rPr>
        <w:rFonts w:ascii="Symbol" w:hAnsi="Symbol" w:hint="default"/>
      </w:rPr>
    </w:lvl>
    <w:lvl w:ilvl="7" w:tplc="04090019" w:tentative="1">
      <w:start w:val="1"/>
      <w:numFmt w:val="bullet"/>
      <w:lvlText w:val="o"/>
      <w:lvlJc w:val="left"/>
      <w:pPr>
        <w:tabs>
          <w:tab w:val="num" w:pos="6480"/>
        </w:tabs>
        <w:ind w:left="6480" w:hanging="360"/>
      </w:pPr>
      <w:rPr>
        <w:rFonts w:ascii="Courier New" w:hAnsi="Courier New" w:cs="Courier New" w:hint="default"/>
      </w:rPr>
    </w:lvl>
    <w:lvl w:ilvl="8" w:tplc="0409001B" w:tentative="1">
      <w:start w:val="1"/>
      <w:numFmt w:val="bullet"/>
      <w:lvlText w:val=""/>
      <w:lvlJc w:val="left"/>
      <w:pPr>
        <w:tabs>
          <w:tab w:val="num" w:pos="7200"/>
        </w:tabs>
        <w:ind w:left="7200" w:hanging="360"/>
      </w:pPr>
      <w:rPr>
        <w:rFonts w:ascii="Wingdings" w:hAnsi="Wingdings" w:hint="default"/>
      </w:rPr>
    </w:lvl>
  </w:abstractNum>
  <w:abstractNum w:abstractNumId="122">
    <w:nsid w:val="692F6F6C"/>
    <w:multiLevelType w:val="hybridMultilevel"/>
    <w:tmpl w:val="AC04C73C"/>
    <w:lvl w:ilvl="0" w:tplc="04090005">
      <w:start w:val="1"/>
      <w:numFmt w:val="decimal"/>
      <w:lvlText w:val="%1."/>
      <w:lvlJc w:val="left"/>
      <w:pPr>
        <w:tabs>
          <w:tab w:val="num" w:pos="1080"/>
        </w:tabs>
        <w:ind w:left="1080" w:hanging="360"/>
      </w:pPr>
    </w:lvl>
    <w:lvl w:ilvl="1" w:tplc="04090003" w:tentative="1">
      <w:start w:val="1"/>
      <w:numFmt w:val="lowerLetter"/>
      <w:lvlText w:val="%2."/>
      <w:lvlJc w:val="left"/>
      <w:pPr>
        <w:tabs>
          <w:tab w:val="num" w:pos="1800"/>
        </w:tabs>
        <w:ind w:left="1800" w:hanging="360"/>
      </w:pPr>
    </w:lvl>
    <w:lvl w:ilvl="2" w:tplc="04090005" w:tentative="1">
      <w:start w:val="1"/>
      <w:numFmt w:val="lowerRoman"/>
      <w:lvlText w:val="%3."/>
      <w:lvlJc w:val="right"/>
      <w:pPr>
        <w:tabs>
          <w:tab w:val="num" w:pos="2520"/>
        </w:tabs>
        <w:ind w:left="2520" w:hanging="180"/>
      </w:pPr>
    </w:lvl>
    <w:lvl w:ilvl="3" w:tplc="04090001" w:tentative="1">
      <w:start w:val="1"/>
      <w:numFmt w:val="decimal"/>
      <w:lvlText w:val="%4."/>
      <w:lvlJc w:val="left"/>
      <w:pPr>
        <w:tabs>
          <w:tab w:val="num" w:pos="3240"/>
        </w:tabs>
        <w:ind w:left="3240" w:hanging="360"/>
      </w:pPr>
    </w:lvl>
    <w:lvl w:ilvl="4" w:tplc="04090003" w:tentative="1">
      <w:start w:val="1"/>
      <w:numFmt w:val="lowerLetter"/>
      <w:lvlText w:val="%5."/>
      <w:lvlJc w:val="left"/>
      <w:pPr>
        <w:tabs>
          <w:tab w:val="num" w:pos="3960"/>
        </w:tabs>
        <w:ind w:left="3960" w:hanging="360"/>
      </w:pPr>
    </w:lvl>
    <w:lvl w:ilvl="5" w:tplc="04090005" w:tentative="1">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123">
    <w:nsid w:val="6A1A3E11"/>
    <w:multiLevelType w:val="hybridMultilevel"/>
    <w:tmpl w:val="C114C57C"/>
    <w:lvl w:ilvl="0" w:tplc="04090005">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4">
    <w:nsid w:val="6AA57802"/>
    <w:multiLevelType w:val="multilevel"/>
    <w:tmpl w:val="08BEC61A"/>
    <w:numStyleLink w:val="TableIndex0"/>
  </w:abstractNum>
  <w:abstractNum w:abstractNumId="125">
    <w:nsid w:val="6D871575"/>
    <w:multiLevelType w:val="hybridMultilevel"/>
    <w:tmpl w:val="CE984A3A"/>
    <w:lvl w:ilvl="0" w:tplc="624A16F6">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6">
    <w:nsid w:val="6E0638BF"/>
    <w:multiLevelType w:val="hybridMultilevel"/>
    <w:tmpl w:val="750E0CD8"/>
    <w:lvl w:ilvl="0" w:tplc="04090001">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7">
    <w:nsid w:val="6F805A02"/>
    <w:multiLevelType w:val="hybridMultilevel"/>
    <w:tmpl w:val="7C8A5106"/>
    <w:lvl w:ilvl="0" w:tplc="04090005">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8">
    <w:nsid w:val="6FEA280B"/>
    <w:multiLevelType w:val="hybridMultilevel"/>
    <w:tmpl w:val="D85E4204"/>
    <w:lvl w:ilvl="0" w:tplc="04090001">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9">
    <w:nsid w:val="7115024E"/>
    <w:multiLevelType w:val="hybridMultilevel"/>
    <w:tmpl w:val="5186FDCA"/>
    <w:lvl w:ilvl="0" w:tplc="0409000F">
      <w:start w:val="1"/>
      <w:numFmt w:val="bullet"/>
      <w:lvlText w:val=""/>
      <w:lvlJc w:val="left"/>
      <w:pPr>
        <w:tabs>
          <w:tab w:val="num" w:pos="360"/>
        </w:tabs>
        <w:ind w:left="360" w:hanging="216"/>
      </w:pPr>
      <w:rPr>
        <w:rFonts w:ascii="Wingdings" w:hAnsi="Wingding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30">
    <w:nsid w:val="724637AA"/>
    <w:multiLevelType w:val="hybridMultilevel"/>
    <w:tmpl w:val="559E0F14"/>
    <w:lvl w:ilvl="0" w:tplc="624A16F6">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1">
    <w:nsid w:val="72BB4C97"/>
    <w:multiLevelType w:val="multilevel"/>
    <w:tmpl w:val="7F5202A8"/>
    <w:styleLink w:val="ReqList1"/>
    <w:lvl w:ilvl="0">
      <w:start w:val="1"/>
      <w:numFmt w:val="decimal"/>
      <w:lvlText w:val="%1)"/>
      <w:lvlJc w:val="left"/>
      <w:pPr>
        <w:tabs>
          <w:tab w:val="num" w:pos="288"/>
        </w:tabs>
        <w:ind w:left="432" w:hanging="432"/>
      </w:pPr>
      <w:rPr>
        <w:rFonts w:hint="default"/>
      </w:rPr>
    </w:lvl>
    <w:lvl w:ilvl="1">
      <w:start w:val="1"/>
      <w:numFmt w:val="lowerLetter"/>
      <w:lvlText w:val="%1%2)"/>
      <w:lvlJc w:val="left"/>
      <w:pPr>
        <w:tabs>
          <w:tab w:val="num" w:pos="72"/>
        </w:tabs>
        <w:ind w:left="72" w:firstLine="0"/>
      </w:pPr>
      <w:rPr>
        <w:rFonts w:hint="default"/>
      </w:rPr>
    </w:lvl>
    <w:lvl w:ilvl="2">
      <w:start w:val="1"/>
      <w:numFmt w:val="lowerRoman"/>
      <w:lvlText w:val="%1%2-%3)"/>
      <w:lvlJc w:val="right"/>
      <w:pPr>
        <w:tabs>
          <w:tab w:val="num" w:pos="144"/>
        </w:tabs>
        <w:ind w:left="0" w:firstLine="576"/>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32">
    <w:nsid w:val="73A71743"/>
    <w:multiLevelType w:val="hybridMultilevel"/>
    <w:tmpl w:val="53C4FDA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3">
    <w:nsid w:val="74C870F9"/>
    <w:multiLevelType w:val="hybridMultilevel"/>
    <w:tmpl w:val="B0DA0D36"/>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34">
    <w:nsid w:val="76E87237"/>
    <w:multiLevelType w:val="hybridMultilevel"/>
    <w:tmpl w:val="02523D36"/>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5">
    <w:nsid w:val="78FA6943"/>
    <w:multiLevelType w:val="hybridMultilevel"/>
    <w:tmpl w:val="EEC245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7A555B0A"/>
    <w:multiLevelType w:val="hybridMultilevel"/>
    <w:tmpl w:val="79F408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37">
    <w:nsid w:val="7C7C0679"/>
    <w:multiLevelType w:val="hybridMultilevel"/>
    <w:tmpl w:val="E4948C1A"/>
    <w:lvl w:ilvl="0" w:tplc="04090005">
      <w:start w:val="1"/>
      <w:numFmt w:val="bullet"/>
      <w:pStyle w:val="list3-i"/>
      <w:lvlText w:val=""/>
      <w:lvlJc w:val="left"/>
      <w:pPr>
        <w:tabs>
          <w:tab w:val="num" w:pos="-180"/>
        </w:tabs>
        <w:ind w:left="-180" w:hanging="360"/>
      </w:pPr>
      <w:rPr>
        <w:rFonts w:ascii="Wingdings" w:hAnsi="Wingdings" w:hint="default"/>
        <w:b w:val="0"/>
        <w:i w:val="0"/>
        <w:sz w:val="24"/>
      </w:rPr>
    </w:lvl>
    <w:lvl w:ilvl="1" w:tplc="04090003" w:tentative="1">
      <w:start w:val="1"/>
      <w:numFmt w:val="lowerLetter"/>
      <w:lvlText w:val="%2."/>
      <w:lvlJc w:val="left"/>
      <w:pPr>
        <w:tabs>
          <w:tab w:val="num" w:pos="1260"/>
        </w:tabs>
        <w:ind w:left="1260" w:hanging="360"/>
      </w:pPr>
    </w:lvl>
    <w:lvl w:ilvl="2" w:tplc="04090005" w:tentative="1">
      <w:start w:val="1"/>
      <w:numFmt w:val="lowerRoman"/>
      <w:lvlText w:val="%3."/>
      <w:lvlJc w:val="right"/>
      <w:pPr>
        <w:tabs>
          <w:tab w:val="num" w:pos="1980"/>
        </w:tabs>
        <w:ind w:left="1980" w:hanging="180"/>
      </w:pPr>
    </w:lvl>
    <w:lvl w:ilvl="3" w:tplc="04090001" w:tentative="1">
      <w:start w:val="1"/>
      <w:numFmt w:val="decimal"/>
      <w:lvlText w:val="%4."/>
      <w:lvlJc w:val="left"/>
      <w:pPr>
        <w:tabs>
          <w:tab w:val="num" w:pos="2700"/>
        </w:tabs>
        <w:ind w:left="2700" w:hanging="360"/>
      </w:pPr>
    </w:lvl>
    <w:lvl w:ilvl="4" w:tplc="04090003" w:tentative="1">
      <w:start w:val="1"/>
      <w:numFmt w:val="lowerLetter"/>
      <w:lvlText w:val="%5."/>
      <w:lvlJc w:val="left"/>
      <w:pPr>
        <w:tabs>
          <w:tab w:val="num" w:pos="3420"/>
        </w:tabs>
        <w:ind w:left="3420" w:hanging="360"/>
      </w:pPr>
    </w:lvl>
    <w:lvl w:ilvl="5" w:tplc="04090005" w:tentative="1">
      <w:start w:val="1"/>
      <w:numFmt w:val="lowerRoman"/>
      <w:lvlText w:val="%6."/>
      <w:lvlJc w:val="right"/>
      <w:pPr>
        <w:tabs>
          <w:tab w:val="num" w:pos="4140"/>
        </w:tabs>
        <w:ind w:left="4140" w:hanging="180"/>
      </w:pPr>
    </w:lvl>
    <w:lvl w:ilvl="6" w:tplc="04090001" w:tentative="1">
      <w:start w:val="1"/>
      <w:numFmt w:val="decimal"/>
      <w:lvlText w:val="%7."/>
      <w:lvlJc w:val="left"/>
      <w:pPr>
        <w:tabs>
          <w:tab w:val="num" w:pos="4860"/>
        </w:tabs>
        <w:ind w:left="4860" w:hanging="360"/>
      </w:pPr>
    </w:lvl>
    <w:lvl w:ilvl="7" w:tplc="04090003" w:tentative="1">
      <w:start w:val="1"/>
      <w:numFmt w:val="lowerLetter"/>
      <w:lvlText w:val="%8."/>
      <w:lvlJc w:val="left"/>
      <w:pPr>
        <w:tabs>
          <w:tab w:val="num" w:pos="5580"/>
        </w:tabs>
        <w:ind w:left="5580" w:hanging="360"/>
      </w:pPr>
    </w:lvl>
    <w:lvl w:ilvl="8" w:tplc="04090005" w:tentative="1">
      <w:start w:val="1"/>
      <w:numFmt w:val="lowerRoman"/>
      <w:lvlText w:val="%9."/>
      <w:lvlJc w:val="right"/>
      <w:pPr>
        <w:tabs>
          <w:tab w:val="num" w:pos="6300"/>
        </w:tabs>
        <w:ind w:left="6300" w:hanging="180"/>
      </w:pPr>
    </w:lvl>
  </w:abstractNum>
  <w:abstractNum w:abstractNumId="138">
    <w:nsid w:val="7D6C61C1"/>
    <w:multiLevelType w:val="hybridMultilevel"/>
    <w:tmpl w:val="D0FC0946"/>
    <w:lvl w:ilvl="0" w:tplc="04090005">
      <w:start w:val="1"/>
      <w:numFmt w:val="bullet"/>
      <w:lvlText w:val=""/>
      <w:lvlJc w:val="left"/>
      <w:pPr>
        <w:tabs>
          <w:tab w:val="num" w:pos="360"/>
        </w:tabs>
        <w:ind w:left="360" w:hanging="216"/>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9">
    <w:nsid w:val="7D713A78"/>
    <w:multiLevelType w:val="hybridMultilevel"/>
    <w:tmpl w:val="9378EA5C"/>
    <w:lvl w:ilvl="0" w:tplc="624A16F6">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0">
    <w:nsid w:val="7EFD01C5"/>
    <w:multiLevelType w:val="hybridMultilevel"/>
    <w:tmpl w:val="338E4406"/>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1">
    <w:nsid w:val="7F192F66"/>
    <w:multiLevelType w:val="multilevel"/>
    <w:tmpl w:val="7F5202A8"/>
    <w:numStyleLink w:val="ReqList1"/>
  </w:abstractNum>
  <w:abstractNum w:abstractNumId="142">
    <w:nsid w:val="7F675D84"/>
    <w:multiLevelType w:val="multilevel"/>
    <w:tmpl w:val="08BEC61A"/>
    <w:numStyleLink w:val="TableIndex0"/>
  </w:abstractNum>
  <w:abstractNum w:abstractNumId="143">
    <w:nsid w:val="7F885C5A"/>
    <w:multiLevelType w:val="hybridMultilevel"/>
    <w:tmpl w:val="6B70269A"/>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num w:numId="1">
    <w:abstractNumId w:val="71"/>
  </w:num>
  <w:num w:numId="2">
    <w:abstractNumId w:val="9"/>
  </w:num>
  <w:num w:numId="3">
    <w:abstractNumId w:val="137"/>
  </w:num>
  <w:num w:numId="4">
    <w:abstractNumId w:val="35"/>
  </w:num>
  <w:num w:numId="5">
    <w:abstractNumId w:val="12"/>
  </w:num>
  <w:num w:numId="6">
    <w:abstractNumId w:val="110"/>
  </w:num>
  <w:num w:numId="7">
    <w:abstractNumId w:val="109"/>
  </w:num>
  <w:num w:numId="8">
    <w:abstractNumId w:val="92"/>
  </w:num>
  <w:num w:numId="9">
    <w:abstractNumId w:val="131"/>
  </w:num>
  <w:num w:numId="10">
    <w:abstractNumId w:val="64"/>
  </w:num>
  <w:num w:numId="11">
    <w:abstractNumId w:val="2"/>
  </w:num>
  <w:num w:numId="12">
    <w:abstractNumId w:val="136"/>
  </w:num>
  <w:num w:numId="13">
    <w:abstractNumId w:val="108"/>
  </w:num>
  <w:num w:numId="14">
    <w:abstractNumId w:val="85"/>
  </w:num>
  <w:num w:numId="15">
    <w:abstractNumId w:val="8"/>
  </w:num>
  <w:num w:numId="16">
    <w:abstractNumId w:val="141"/>
  </w:num>
  <w:num w:numId="17">
    <w:abstractNumId w:val="48"/>
  </w:num>
  <w:num w:numId="18">
    <w:abstractNumId w:val="47"/>
  </w:num>
  <w:num w:numId="19">
    <w:abstractNumId w:val="13"/>
  </w:num>
  <w:num w:numId="20">
    <w:abstractNumId w:val="3"/>
  </w:num>
  <w:num w:numId="21">
    <w:abstractNumId w:val="119"/>
  </w:num>
  <w:num w:numId="22">
    <w:abstractNumId w:val="10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5"/>
  </w:num>
  <w:num w:numId="24">
    <w:abstractNumId w:val="1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3"/>
  </w:num>
  <w:num w:numId="26">
    <w:abstractNumId w:val="59"/>
  </w:num>
  <w:num w:numId="27">
    <w:abstractNumId w:val="10"/>
  </w:num>
  <w:num w:numId="28">
    <w:abstractNumId w:val="11"/>
  </w:num>
  <w:num w:numId="29">
    <w:abstractNumId w:val="54"/>
  </w:num>
  <w:num w:numId="30">
    <w:abstractNumId w:val="55"/>
  </w:num>
  <w:num w:numId="31">
    <w:abstractNumId w:val="107"/>
  </w:num>
  <w:num w:numId="32">
    <w:abstractNumId w:val="37"/>
  </w:num>
  <w:num w:numId="33">
    <w:abstractNumId w:val="101"/>
  </w:num>
  <w:num w:numId="34">
    <w:abstractNumId w:val="81"/>
  </w:num>
  <w:num w:numId="35">
    <w:abstractNumId w:val="106"/>
  </w:num>
  <w:num w:numId="36">
    <w:abstractNumId w:val="132"/>
  </w:num>
  <w:num w:numId="37">
    <w:abstractNumId w:val="82"/>
  </w:num>
  <w:num w:numId="38">
    <w:abstractNumId w:val="27"/>
  </w:num>
  <w:num w:numId="39">
    <w:abstractNumId w:val="128"/>
  </w:num>
  <w:num w:numId="40">
    <w:abstractNumId w:val="133"/>
  </w:num>
  <w:num w:numId="41">
    <w:abstractNumId w:val="63"/>
  </w:num>
  <w:num w:numId="42">
    <w:abstractNumId w:val="41"/>
  </w:num>
  <w:num w:numId="43">
    <w:abstractNumId w:val="61"/>
  </w:num>
  <w:num w:numId="44">
    <w:abstractNumId w:val="114"/>
  </w:num>
  <w:num w:numId="45">
    <w:abstractNumId w:val="98"/>
  </w:num>
  <w:num w:numId="46">
    <w:abstractNumId w:val="1"/>
  </w:num>
  <w:num w:numId="47">
    <w:abstractNumId w:val="34"/>
  </w:num>
  <w:num w:numId="48">
    <w:abstractNumId w:val="70"/>
  </w:num>
  <w:num w:numId="49">
    <w:abstractNumId w:val="122"/>
  </w:num>
  <w:num w:numId="50">
    <w:abstractNumId w:val="20"/>
  </w:num>
  <w:num w:numId="51">
    <w:abstractNumId w:val="69"/>
  </w:num>
  <w:num w:numId="52">
    <w:abstractNumId w:val="25"/>
  </w:num>
  <w:num w:numId="53">
    <w:abstractNumId w:val="77"/>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4"/>
  </w:num>
  <w:num w:numId="55">
    <w:abstractNumId w:val="126"/>
  </w:num>
  <w:num w:numId="56">
    <w:abstractNumId w:val="4"/>
  </w:num>
  <w:num w:numId="57">
    <w:abstractNumId w:val="23"/>
  </w:num>
  <w:num w:numId="58">
    <w:abstractNumId w:val="16"/>
  </w:num>
  <w:num w:numId="59">
    <w:abstractNumId w:val="143"/>
  </w:num>
  <w:num w:numId="60">
    <w:abstractNumId w:val="42"/>
  </w:num>
  <w:num w:numId="61">
    <w:abstractNumId w:val="76"/>
  </w:num>
  <w:num w:numId="62">
    <w:abstractNumId w:val="121"/>
  </w:num>
  <w:num w:numId="6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8"/>
  </w:num>
  <w:num w:numId="65">
    <w:abstractNumId w:val="7"/>
  </w:num>
  <w:num w:numId="66">
    <w:abstractNumId w:val="86"/>
  </w:num>
  <w:num w:numId="67">
    <w:abstractNumId w:val="127"/>
  </w:num>
  <w:num w:numId="68">
    <w:abstractNumId w:val="67"/>
  </w:num>
  <w:num w:numId="69">
    <w:abstractNumId w:val="93"/>
  </w:num>
  <w:num w:numId="70">
    <w:abstractNumId w:val="38"/>
  </w:num>
  <w:num w:numId="71">
    <w:abstractNumId w:val="66"/>
  </w:num>
  <w:num w:numId="72">
    <w:abstractNumId w:val="79"/>
  </w:num>
  <w:num w:numId="73">
    <w:abstractNumId w:val="18"/>
  </w:num>
  <w:num w:numId="74">
    <w:abstractNumId w:val="0"/>
  </w:num>
  <w:num w:numId="75">
    <w:abstractNumId w:val="105"/>
  </w:num>
  <w:num w:numId="76">
    <w:abstractNumId w:val="56"/>
  </w:num>
  <w:num w:numId="77">
    <w:abstractNumId w:val="115"/>
  </w:num>
  <w:num w:numId="78">
    <w:abstractNumId w:val="62"/>
  </w:num>
  <w:num w:numId="79">
    <w:abstractNumId w:val="117"/>
  </w:num>
  <w:num w:numId="80">
    <w:abstractNumId w:val="142"/>
  </w:num>
  <w:num w:numId="81">
    <w:abstractNumId w:val="57"/>
  </w:num>
  <w:num w:numId="82">
    <w:abstractNumId w:val="60"/>
  </w:num>
  <w:num w:numId="83">
    <w:abstractNumId w:val="39"/>
  </w:num>
  <w:num w:numId="84">
    <w:abstractNumId w:val="124"/>
  </w:num>
  <w:num w:numId="85">
    <w:abstractNumId w:val="74"/>
  </w:num>
  <w:num w:numId="86">
    <w:abstractNumId w:val="103"/>
  </w:num>
  <w:num w:numId="87">
    <w:abstractNumId w:val="75"/>
  </w:num>
  <w:num w:numId="88">
    <w:abstractNumId w:val="140"/>
  </w:num>
  <w:num w:numId="89">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13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7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0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4"/>
  </w:num>
  <w:num w:numId="98">
    <w:abstractNumId w:val="88"/>
  </w:num>
  <w:num w:numId="99">
    <w:abstractNumId w:val="46"/>
  </w:num>
  <w:num w:numId="100">
    <w:abstractNumId w:val="94"/>
  </w:num>
  <w:num w:numId="101">
    <w:abstractNumId w:val="14"/>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87"/>
    <w:lvlOverride w:ilvl="0"/>
    <w:lvlOverride w:ilvl="1"/>
    <w:lvlOverride w:ilvl="2"/>
    <w:lvlOverride w:ilvl="3"/>
    <w:lvlOverride w:ilvl="4"/>
    <w:lvlOverride w:ilvl="5">
      <w:startOverride w:val="1"/>
    </w:lvlOverride>
    <w:lvlOverride w:ilvl="6">
      <w:startOverride w:val="1"/>
    </w:lvlOverride>
    <w:lvlOverride w:ilvl="7">
      <w:startOverride w:val="1"/>
    </w:lvlOverride>
    <w:lvlOverride w:ilvl="8">
      <w:startOverride w:val="1"/>
    </w:lvlOverride>
  </w:num>
  <w:num w:numId="103">
    <w:abstractNumId w:val="68"/>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5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97"/>
  </w:num>
  <w:num w:numId="109">
    <w:abstractNumId w:val="26"/>
  </w:num>
  <w:num w:numId="110">
    <w:abstractNumId w:val="31"/>
  </w:num>
  <w:num w:numId="111">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7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99"/>
  </w:num>
  <w:num w:numId="116">
    <w:abstractNumId w:val="91"/>
  </w:num>
  <w:num w:numId="117">
    <w:abstractNumId w:val="30"/>
  </w:num>
  <w:num w:numId="118">
    <w:abstractNumId w:val="51"/>
  </w:num>
  <w:num w:numId="119">
    <w:abstractNumId w:val="113"/>
  </w:num>
  <w:num w:numId="120">
    <w:abstractNumId w:val="6"/>
  </w:num>
  <w:num w:numId="121">
    <w:abstractNumId w:val="120"/>
  </w:num>
  <w:num w:numId="122">
    <w:abstractNumId w:val="21"/>
  </w:num>
  <w:num w:numId="123">
    <w:abstractNumId w:val="52"/>
  </w:num>
  <w:num w:numId="124">
    <w:abstractNumId w:val="49"/>
  </w:num>
  <w:num w:numId="125">
    <w:abstractNumId w:val="83"/>
  </w:num>
  <w:num w:numId="126">
    <w:abstractNumId w:val="80"/>
  </w:num>
  <w:num w:numId="127">
    <w:abstractNumId w:val="96"/>
  </w:num>
  <w:num w:numId="128">
    <w:abstractNumId w:val="129"/>
  </w:num>
  <w:num w:numId="129">
    <w:abstractNumId w:val="112"/>
  </w:num>
  <w:num w:numId="130">
    <w:abstractNumId w:val="9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1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5"/>
  </w:num>
  <w:num w:numId="136">
    <w:abstractNumId w:val="53"/>
  </w:num>
  <w:num w:numId="137">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89"/>
  </w:num>
  <w:num w:numId="139">
    <w:abstractNumId w:val="65"/>
  </w:num>
  <w:num w:numId="140">
    <w:abstractNumId w:val="102"/>
  </w:num>
  <w:num w:numId="141">
    <w:abstractNumId w:val="135"/>
  </w:num>
  <w:num w:numId="142">
    <w:abstractNumId w:val="111"/>
  </w:num>
  <w:num w:numId="143">
    <w:abstractNumId w:val="24"/>
  </w:num>
  <w:num w:numId="144">
    <w:abstractNumId w:val="72"/>
  </w:num>
  <w:numIdMacAtCleanup w:val="14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7" w:nlCheck="1" w:checkStyle="1"/>
  <w:activeWritingStyle w:appName="MSWord" w:lang="en-US" w:vendorID="64" w:dllVersion="131078" w:nlCheck="1" w:checkStyle="1"/>
  <w:attachedTemplate r:id="rId1"/>
  <w:stylePaneFormatFilter w:val="3001"/>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rsids>
    <w:rsidRoot w:val="00B14F74"/>
    <w:rsid w:val="00000C2F"/>
    <w:rsid w:val="00004120"/>
    <w:rsid w:val="000046A7"/>
    <w:rsid w:val="00004F3B"/>
    <w:rsid w:val="00005359"/>
    <w:rsid w:val="00006863"/>
    <w:rsid w:val="00010D99"/>
    <w:rsid w:val="00013811"/>
    <w:rsid w:val="00013BED"/>
    <w:rsid w:val="00013C72"/>
    <w:rsid w:val="00022882"/>
    <w:rsid w:val="00022DC1"/>
    <w:rsid w:val="0002535C"/>
    <w:rsid w:val="00025CEF"/>
    <w:rsid w:val="00027577"/>
    <w:rsid w:val="00027A9E"/>
    <w:rsid w:val="00032191"/>
    <w:rsid w:val="000329A7"/>
    <w:rsid w:val="00033895"/>
    <w:rsid w:val="00034389"/>
    <w:rsid w:val="00034EFA"/>
    <w:rsid w:val="00037BD8"/>
    <w:rsid w:val="000403B7"/>
    <w:rsid w:val="00040E48"/>
    <w:rsid w:val="000438F5"/>
    <w:rsid w:val="00043BFD"/>
    <w:rsid w:val="00045A10"/>
    <w:rsid w:val="000502EF"/>
    <w:rsid w:val="00050C0A"/>
    <w:rsid w:val="00050CA8"/>
    <w:rsid w:val="00051CE8"/>
    <w:rsid w:val="00052440"/>
    <w:rsid w:val="000552D9"/>
    <w:rsid w:val="00055D8D"/>
    <w:rsid w:val="000605B1"/>
    <w:rsid w:val="00065AE2"/>
    <w:rsid w:val="00067B70"/>
    <w:rsid w:val="00071058"/>
    <w:rsid w:val="00071E83"/>
    <w:rsid w:val="00072B7C"/>
    <w:rsid w:val="00073974"/>
    <w:rsid w:val="00073FD5"/>
    <w:rsid w:val="00076A65"/>
    <w:rsid w:val="00083A02"/>
    <w:rsid w:val="00086A18"/>
    <w:rsid w:val="000902DF"/>
    <w:rsid w:val="0009033C"/>
    <w:rsid w:val="0009218C"/>
    <w:rsid w:val="00094731"/>
    <w:rsid w:val="000A1754"/>
    <w:rsid w:val="000A251F"/>
    <w:rsid w:val="000A6F42"/>
    <w:rsid w:val="000B0217"/>
    <w:rsid w:val="000B0445"/>
    <w:rsid w:val="000B050B"/>
    <w:rsid w:val="000B07B2"/>
    <w:rsid w:val="000B2FD2"/>
    <w:rsid w:val="000B39BE"/>
    <w:rsid w:val="000B3B13"/>
    <w:rsid w:val="000B4FD3"/>
    <w:rsid w:val="000B54A3"/>
    <w:rsid w:val="000B5931"/>
    <w:rsid w:val="000B6677"/>
    <w:rsid w:val="000B6C79"/>
    <w:rsid w:val="000C06E0"/>
    <w:rsid w:val="000C084A"/>
    <w:rsid w:val="000C3101"/>
    <w:rsid w:val="000C7B1C"/>
    <w:rsid w:val="000D0CC6"/>
    <w:rsid w:val="000D49F6"/>
    <w:rsid w:val="000E01BB"/>
    <w:rsid w:val="000E15B5"/>
    <w:rsid w:val="000E4A8F"/>
    <w:rsid w:val="000F2BB4"/>
    <w:rsid w:val="000F47DF"/>
    <w:rsid w:val="000F579B"/>
    <w:rsid w:val="000F7FF6"/>
    <w:rsid w:val="00101174"/>
    <w:rsid w:val="00101BED"/>
    <w:rsid w:val="00105DBF"/>
    <w:rsid w:val="001062F9"/>
    <w:rsid w:val="001066F4"/>
    <w:rsid w:val="00106836"/>
    <w:rsid w:val="0010786C"/>
    <w:rsid w:val="001135A9"/>
    <w:rsid w:val="001151F4"/>
    <w:rsid w:val="00115AAB"/>
    <w:rsid w:val="00116A72"/>
    <w:rsid w:val="001173FC"/>
    <w:rsid w:val="00121050"/>
    <w:rsid w:val="0012365A"/>
    <w:rsid w:val="00123958"/>
    <w:rsid w:val="00130AC4"/>
    <w:rsid w:val="00130EA8"/>
    <w:rsid w:val="00131B8B"/>
    <w:rsid w:val="00131E6B"/>
    <w:rsid w:val="00135C09"/>
    <w:rsid w:val="00140BF0"/>
    <w:rsid w:val="0014237C"/>
    <w:rsid w:val="00142F9D"/>
    <w:rsid w:val="00143766"/>
    <w:rsid w:val="0014377E"/>
    <w:rsid w:val="0014521E"/>
    <w:rsid w:val="0014738B"/>
    <w:rsid w:val="00147D33"/>
    <w:rsid w:val="00150C21"/>
    <w:rsid w:val="00152312"/>
    <w:rsid w:val="001533C3"/>
    <w:rsid w:val="00153A54"/>
    <w:rsid w:val="00153F59"/>
    <w:rsid w:val="0016236C"/>
    <w:rsid w:val="001655D2"/>
    <w:rsid w:val="001667D3"/>
    <w:rsid w:val="00171257"/>
    <w:rsid w:val="001728D7"/>
    <w:rsid w:val="001749C4"/>
    <w:rsid w:val="00180F05"/>
    <w:rsid w:val="001861BA"/>
    <w:rsid w:val="0019472A"/>
    <w:rsid w:val="00194C61"/>
    <w:rsid w:val="00195A65"/>
    <w:rsid w:val="001A6A87"/>
    <w:rsid w:val="001A751E"/>
    <w:rsid w:val="001B1AAF"/>
    <w:rsid w:val="001B2FDD"/>
    <w:rsid w:val="001B3D2E"/>
    <w:rsid w:val="001B470E"/>
    <w:rsid w:val="001B4AD0"/>
    <w:rsid w:val="001B4CDB"/>
    <w:rsid w:val="001B6E87"/>
    <w:rsid w:val="001C19CE"/>
    <w:rsid w:val="001C2841"/>
    <w:rsid w:val="001C2A4B"/>
    <w:rsid w:val="001C67AF"/>
    <w:rsid w:val="001D120C"/>
    <w:rsid w:val="001D12E0"/>
    <w:rsid w:val="001D1D3C"/>
    <w:rsid w:val="001D38C4"/>
    <w:rsid w:val="001D4650"/>
    <w:rsid w:val="001D5D7D"/>
    <w:rsid w:val="001E17C3"/>
    <w:rsid w:val="001E39CE"/>
    <w:rsid w:val="001E4B90"/>
    <w:rsid w:val="001F3397"/>
    <w:rsid w:val="001F493B"/>
    <w:rsid w:val="001F5E32"/>
    <w:rsid w:val="002037E3"/>
    <w:rsid w:val="00207915"/>
    <w:rsid w:val="00207BD1"/>
    <w:rsid w:val="0021042A"/>
    <w:rsid w:val="002146BA"/>
    <w:rsid w:val="00215DBB"/>
    <w:rsid w:val="00216031"/>
    <w:rsid w:val="00216341"/>
    <w:rsid w:val="0022170A"/>
    <w:rsid w:val="002239EE"/>
    <w:rsid w:val="002249D5"/>
    <w:rsid w:val="002259DD"/>
    <w:rsid w:val="00226B4C"/>
    <w:rsid w:val="002311AD"/>
    <w:rsid w:val="00231CCD"/>
    <w:rsid w:val="002328BE"/>
    <w:rsid w:val="00233366"/>
    <w:rsid w:val="0023434C"/>
    <w:rsid w:val="0023561A"/>
    <w:rsid w:val="002371CD"/>
    <w:rsid w:val="00240336"/>
    <w:rsid w:val="002406A3"/>
    <w:rsid w:val="00242A41"/>
    <w:rsid w:val="00243DCC"/>
    <w:rsid w:val="00244386"/>
    <w:rsid w:val="002468DA"/>
    <w:rsid w:val="00247089"/>
    <w:rsid w:val="0025266F"/>
    <w:rsid w:val="0025410D"/>
    <w:rsid w:val="002556AF"/>
    <w:rsid w:val="00255E04"/>
    <w:rsid w:val="00261B18"/>
    <w:rsid w:val="00265181"/>
    <w:rsid w:val="00267925"/>
    <w:rsid w:val="00271A48"/>
    <w:rsid w:val="00271E6A"/>
    <w:rsid w:val="002728D4"/>
    <w:rsid w:val="0027348C"/>
    <w:rsid w:val="002742D6"/>
    <w:rsid w:val="002748CA"/>
    <w:rsid w:val="00274958"/>
    <w:rsid w:val="002753FA"/>
    <w:rsid w:val="00275F23"/>
    <w:rsid w:val="002808B0"/>
    <w:rsid w:val="0028205C"/>
    <w:rsid w:val="00282C6A"/>
    <w:rsid w:val="002839FD"/>
    <w:rsid w:val="00283D97"/>
    <w:rsid w:val="00290DCA"/>
    <w:rsid w:val="0029212D"/>
    <w:rsid w:val="00297553"/>
    <w:rsid w:val="002A0142"/>
    <w:rsid w:val="002A530D"/>
    <w:rsid w:val="002B0315"/>
    <w:rsid w:val="002B04D5"/>
    <w:rsid w:val="002B4F43"/>
    <w:rsid w:val="002B55EC"/>
    <w:rsid w:val="002B6F06"/>
    <w:rsid w:val="002C05B2"/>
    <w:rsid w:val="002C080C"/>
    <w:rsid w:val="002C1D47"/>
    <w:rsid w:val="002C364B"/>
    <w:rsid w:val="002C44A6"/>
    <w:rsid w:val="002C4C9F"/>
    <w:rsid w:val="002C7685"/>
    <w:rsid w:val="002C78AA"/>
    <w:rsid w:val="002D1972"/>
    <w:rsid w:val="002D31DC"/>
    <w:rsid w:val="002D3A75"/>
    <w:rsid w:val="002D523D"/>
    <w:rsid w:val="002D62A9"/>
    <w:rsid w:val="002E07D7"/>
    <w:rsid w:val="002E0E78"/>
    <w:rsid w:val="002E1139"/>
    <w:rsid w:val="002E139E"/>
    <w:rsid w:val="002E5533"/>
    <w:rsid w:val="002E5803"/>
    <w:rsid w:val="002E7190"/>
    <w:rsid w:val="002E76D6"/>
    <w:rsid w:val="002E7722"/>
    <w:rsid w:val="002F050D"/>
    <w:rsid w:val="002F1574"/>
    <w:rsid w:val="002F1D4E"/>
    <w:rsid w:val="002F2058"/>
    <w:rsid w:val="002F2EA0"/>
    <w:rsid w:val="002F396E"/>
    <w:rsid w:val="002F54CF"/>
    <w:rsid w:val="002F5D9C"/>
    <w:rsid w:val="002F61B9"/>
    <w:rsid w:val="003009E2"/>
    <w:rsid w:val="003020CA"/>
    <w:rsid w:val="00303CD6"/>
    <w:rsid w:val="0030411A"/>
    <w:rsid w:val="00304561"/>
    <w:rsid w:val="003049A1"/>
    <w:rsid w:val="0030561A"/>
    <w:rsid w:val="00307884"/>
    <w:rsid w:val="00310D59"/>
    <w:rsid w:val="00311BC4"/>
    <w:rsid w:val="00311E79"/>
    <w:rsid w:val="00316875"/>
    <w:rsid w:val="00317C79"/>
    <w:rsid w:val="00323D56"/>
    <w:rsid w:val="003250B2"/>
    <w:rsid w:val="00327219"/>
    <w:rsid w:val="00331644"/>
    <w:rsid w:val="0033206D"/>
    <w:rsid w:val="003323DB"/>
    <w:rsid w:val="00332708"/>
    <w:rsid w:val="00333A2A"/>
    <w:rsid w:val="00337887"/>
    <w:rsid w:val="00342099"/>
    <w:rsid w:val="00343EEC"/>
    <w:rsid w:val="00345234"/>
    <w:rsid w:val="00345D30"/>
    <w:rsid w:val="00345FF7"/>
    <w:rsid w:val="0034674B"/>
    <w:rsid w:val="00346B93"/>
    <w:rsid w:val="00351F2D"/>
    <w:rsid w:val="00352051"/>
    <w:rsid w:val="003550EF"/>
    <w:rsid w:val="00360A0C"/>
    <w:rsid w:val="003615E6"/>
    <w:rsid w:val="003647A6"/>
    <w:rsid w:val="00364808"/>
    <w:rsid w:val="00364ED0"/>
    <w:rsid w:val="003654C5"/>
    <w:rsid w:val="00365B90"/>
    <w:rsid w:val="00367235"/>
    <w:rsid w:val="0036731F"/>
    <w:rsid w:val="00367CBE"/>
    <w:rsid w:val="00371F68"/>
    <w:rsid w:val="00373C9D"/>
    <w:rsid w:val="00374976"/>
    <w:rsid w:val="00375497"/>
    <w:rsid w:val="0037784A"/>
    <w:rsid w:val="00382C40"/>
    <w:rsid w:val="0038434D"/>
    <w:rsid w:val="00385D84"/>
    <w:rsid w:val="003901FE"/>
    <w:rsid w:val="00393A3A"/>
    <w:rsid w:val="003948CC"/>
    <w:rsid w:val="00395548"/>
    <w:rsid w:val="00395F63"/>
    <w:rsid w:val="00396339"/>
    <w:rsid w:val="003A13D9"/>
    <w:rsid w:val="003A1843"/>
    <w:rsid w:val="003A6F81"/>
    <w:rsid w:val="003A70DA"/>
    <w:rsid w:val="003B036F"/>
    <w:rsid w:val="003B31F7"/>
    <w:rsid w:val="003B381D"/>
    <w:rsid w:val="003B3BC2"/>
    <w:rsid w:val="003B4DE5"/>
    <w:rsid w:val="003B61C3"/>
    <w:rsid w:val="003C0017"/>
    <w:rsid w:val="003C4372"/>
    <w:rsid w:val="003D2CA1"/>
    <w:rsid w:val="003D42FE"/>
    <w:rsid w:val="003D7E2C"/>
    <w:rsid w:val="003E4315"/>
    <w:rsid w:val="003E43C9"/>
    <w:rsid w:val="003E4D4C"/>
    <w:rsid w:val="003F1841"/>
    <w:rsid w:val="003F1918"/>
    <w:rsid w:val="003F1D68"/>
    <w:rsid w:val="003F2EBE"/>
    <w:rsid w:val="003F3395"/>
    <w:rsid w:val="003F4D1B"/>
    <w:rsid w:val="003F4D47"/>
    <w:rsid w:val="003F6EE8"/>
    <w:rsid w:val="003F704F"/>
    <w:rsid w:val="00405A4E"/>
    <w:rsid w:val="00405D52"/>
    <w:rsid w:val="00406DD9"/>
    <w:rsid w:val="00412650"/>
    <w:rsid w:val="004143F2"/>
    <w:rsid w:val="00416F49"/>
    <w:rsid w:val="00421B17"/>
    <w:rsid w:val="00422495"/>
    <w:rsid w:val="00422F61"/>
    <w:rsid w:val="00425085"/>
    <w:rsid w:val="00425515"/>
    <w:rsid w:val="004326AF"/>
    <w:rsid w:val="00434A7A"/>
    <w:rsid w:val="004356CA"/>
    <w:rsid w:val="00435AB3"/>
    <w:rsid w:val="00436DAC"/>
    <w:rsid w:val="00437C41"/>
    <w:rsid w:val="004426CA"/>
    <w:rsid w:val="004460F0"/>
    <w:rsid w:val="004463C1"/>
    <w:rsid w:val="00451978"/>
    <w:rsid w:val="004557AD"/>
    <w:rsid w:val="00455FF3"/>
    <w:rsid w:val="00456C29"/>
    <w:rsid w:val="00460283"/>
    <w:rsid w:val="00461314"/>
    <w:rsid w:val="00470F0D"/>
    <w:rsid w:val="00475160"/>
    <w:rsid w:val="004761FB"/>
    <w:rsid w:val="0047647D"/>
    <w:rsid w:val="004822F0"/>
    <w:rsid w:val="00482923"/>
    <w:rsid w:val="00482A73"/>
    <w:rsid w:val="00491325"/>
    <w:rsid w:val="00491CA4"/>
    <w:rsid w:val="00491CF4"/>
    <w:rsid w:val="00492796"/>
    <w:rsid w:val="00494E21"/>
    <w:rsid w:val="00497B47"/>
    <w:rsid w:val="004A3529"/>
    <w:rsid w:val="004A4C67"/>
    <w:rsid w:val="004A648D"/>
    <w:rsid w:val="004B2358"/>
    <w:rsid w:val="004B24BD"/>
    <w:rsid w:val="004B2D1E"/>
    <w:rsid w:val="004B4A3E"/>
    <w:rsid w:val="004B598A"/>
    <w:rsid w:val="004B5B7C"/>
    <w:rsid w:val="004B61A0"/>
    <w:rsid w:val="004B68EF"/>
    <w:rsid w:val="004C0D3A"/>
    <w:rsid w:val="004C191F"/>
    <w:rsid w:val="004C4CF3"/>
    <w:rsid w:val="004C6B83"/>
    <w:rsid w:val="004C73D0"/>
    <w:rsid w:val="004C7E4E"/>
    <w:rsid w:val="004D140C"/>
    <w:rsid w:val="004D1603"/>
    <w:rsid w:val="004D365B"/>
    <w:rsid w:val="004D3935"/>
    <w:rsid w:val="004D5988"/>
    <w:rsid w:val="004D69E4"/>
    <w:rsid w:val="004E346E"/>
    <w:rsid w:val="004E5552"/>
    <w:rsid w:val="004F03D4"/>
    <w:rsid w:val="004F18EA"/>
    <w:rsid w:val="004F496E"/>
    <w:rsid w:val="004F50CF"/>
    <w:rsid w:val="004F6C47"/>
    <w:rsid w:val="004F7457"/>
    <w:rsid w:val="004F78ED"/>
    <w:rsid w:val="005008A9"/>
    <w:rsid w:val="00502730"/>
    <w:rsid w:val="00506A17"/>
    <w:rsid w:val="00507812"/>
    <w:rsid w:val="00510EE8"/>
    <w:rsid w:val="00510F1D"/>
    <w:rsid w:val="005113CE"/>
    <w:rsid w:val="0051243F"/>
    <w:rsid w:val="005138C4"/>
    <w:rsid w:val="005147F6"/>
    <w:rsid w:val="005160CF"/>
    <w:rsid w:val="005160DC"/>
    <w:rsid w:val="005162D7"/>
    <w:rsid w:val="00516C05"/>
    <w:rsid w:val="0051720E"/>
    <w:rsid w:val="00520511"/>
    <w:rsid w:val="00520C69"/>
    <w:rsid w:val="00521487"/>
    <w:rsid w:val="0052246D"/>
    <w:rsid w:val="005245DD"/>
    <w:rsid w:val="0052479A"/>
    <w:rsid w:val="00526B68"/>
    <w:rsid w:val="0052785F"/>
    <w:rsid w:val="00527D32"/>
    <w:rsid w:val="00527D67"/>
    <w:rsid w:val="005302AB"/>
    <w:rsid w:val="00530520"/>
    <w:rsid w:val="00532855"/>
    <w:rsid w:val="00536B29"/>
    <w:rsid w:val="00536E66"/>
    <w:rsid w:val="00540511"/>
    <w:rsid w:val="005417C0"/>
    <w:rsid w:val="00545D5E"/>
    <w:rsid w:val="00547D50"/>
    <w:rsid w:val="00554F65"/>
    <w:rsid w:val="00557CD1"/>
    <w:rsid w:val="00561387"/>
    <w:rsid w:val="00563A94"/>
    <w:rsid w:val="00563C6B"/>
    <w:rsid w:val="00567829"/>
    <w:rsid w:val="00567B4E"/>
    <w:rsid w:val="005700D4"/>
    <w:rsid w:val="005707A6"/>
    <w:rsid w:val="0057136E"/>
    <w:rsid w:val="005748E9"/>
    <w:rsid w:val="0057526F"/>
    <w:rsid w:val="00577923"/>
    <w:rsid w:val="00577C04"/>
    <w:rsid w:val="00580648"/>
    <w:rsid w:val="0058083C"/>
    <w:rsid w:val="0058137C"/>
    <w:rsid w:val="00583D21"/>
    <w:rsid w:val="00584B88"/>
    <w:rsid w:val="005857B4"/>
    <w:rsid w:val="00586A3C"/>
    <w:rsid w:val="0058753F"/>
    <w:rsid w:val="00591633"/>
    <w:rsid w:val="00593016"/>
    <w:rsid w:val="005930C6"/>
    <w:rsid w:val="00597B84"/>
    <w:rsid w:val="00597F06"/>
    <w:rsid w:val="005A0DDE"/>
    <w:rsid w:val="005A1A8C"/>
    <w:rsid w:val="005A306F"/>
    <w:rsid w:val="005A34A8"/>
    <w:rsid w:val="005A37CC"/>
    <w:rsid w:val="005A4015"/>
    <w:rsid w:val="005A4346"/>
    <w:rsid w:val="005A47E5"/>
    <w:rsid w:val="005A572E"/>
    <w:rsid w:val="005B11B3"/>
    <w:rsid w:val="005B53A3"/>
    <w:rsid w:val="005B55AD"/>
    <w:rsid w:val="005B631A"/>
    <w:rsid w:val="005C0B56"/>
    <w:rsid w:val="005C75AF"/>
    <w:rsid w:val="005D1EA7"/>
    <w:rsid w:val="005D2C40"/>
    <w:rsid w:val="005D39E6"/>
    <w:rsid w:val="005D49C1"/>
    <w:rsid w:val="005D5763"/>
    <w:rsid w:val="005E1FDF"/>
    <w:rsid w:val="005E2277"/>
    <w:rsid w:val="005E7DCC"/>
    <w:rsid w:val="005F0C0F"/>
    <w:rsid w:val="005F6EAE"/>
    <w:rsid w:val="005F7624"/>
    <w:rsid w:val="00601FCE"/>
    <w:rsid w:val="006029F3"/>
    <w:rsid w:val="00604E9C"/>
    <w:rsid w:val="00607A21"/>
    <w:rsid w:val="006115D5"/>
    <w:rsid w:val="0061228D"/>
    <w:rsid w:val="0061610C"/>
    <w:rsid w:val="006162EF"/>
    <w:rsid w:val="00616823"/>
    <w:rsid w:val="0062057A"/>
    <w:rsid w:val="0062308D"/>
    <w:rsid w:val="00626FAA"/>
    <w:rsid w:val="00627A78"/>
    <w:rsid w:val="006331C2"/>
    <w:rsid w:val="00633BD5"/>
    <w:rsid w:val="006343CE"/>
    <w:rsid w:val="0064390A"/>
    <w:rsid w:val="00646522"/>
    <w:rsid w:val="00654AA1"/>
    <w:rsid w:val="0065713D"/>
    <w:rsid w:val="006606F6"/>
    <w:rsid w:val="0066333B"/>
    <w:rsid w:val="00663E31"/>
    <w:rsid w:val="00664EF2"/>
    <w:rsid w:val="006672B3"/>
    <w:rsid w:val="0067369E"/>
    <w:rsid w:val="00675955"/>
    <w:rsid w:val="00676B96"/>
    <w:rsid w:val="00680C54"/>
    <w:rsid w:val="00681B10"/>
    <w:rsid w:val="00682B7E"/>
    <w:rsid w:val="00684809"/>
    <w:rsid w:val="006856B4"/>
    <w:rsid w:val="00686988"/>
    <w:rsid w:val="00687926"/>
    <w:rsid w:val="0069388E"/>
    <w:rsid w:val="00694405"/>
    <w:rsid w:val="00694E10"/>
    <w:rsid w:val="00695967"/>
    <w:rsid w:val="00695A53"/>
    <w:rsid w:val="006A09E8"/>
    <w:rsid w:val="006A2040"/>
    <w:rsid w:val="006A4516"/>
    <w:rsid w:val="006A5693"/>
    <w:rsid w:val="006A5AD7"/>
    <w:rsid w:val="006B0260"/>
    <w:rsid w:val="006B10DF"/>
    <w:rsid w:val="006B32DF"/>
    <w:rsid w:val="006C0B79"/>
    <w:rsid w:val="006C1B5A"/>
    <w:rsid w:val="006C32EB"/>
    <w:rsid w:val="006C3788"/>
    <w:rsid w:val="006C633F"/>
    <w:rsid w:val="006C7039"/>
    <w:rsid w:val="006C7330"/>
    <w:rsid w:val="006D1795"/>
    <w:rsid w:val="006D2178"/>
    <w:rsid w:val="006D27BD"/>
    <w:rsid w:val="006D3A26"/>
    <w:rsid w:val="006D53AB"/>
    <w:rsid w:val="006D5A8A"/>
    <w:rsid w:val="006D7A38"/>
    <w:rsid w:val="006E049C"/>
    <w:rsid w:val="006E0D64"/>
    <w:rsid w:val="006E1EB8"/>
    <w:rsid w:val="006E5D42"/>
    <w:rsid w:val="006F0EC5"/>
    <w:rsid w:val="006F2326"/>
    <w:rsid w:val="006F2B04"/>
    <w:rsid w:val="006F2E72"/>
    <w:rsid w:val="006F6F9C"/>
    <w:rsid w:val="006F713E"/>
    <w:rsid w:val="006F7C2F"/>
    <w:rsid w:val="0070332D"/>
    <w:rsid w:val="007059AF"/>
    <w:rsid w:val="00705A54"/>
    <w:rsid w:val="00706AC8"/>
    <w:rsid w:val="00707ADB"/>
    <w:rsid w:val="007101D8"/>
    <w:rsid w:val="007102C9"/>
    <w:rsid w:val="00711ED8"/>
    <w:rsid w:val="00712CDF"/>
    <w:rsid w:val="0071305E"/>
    <w:rsid w:val="00715409"/>
    <w:rsid w:val="007177DA"/>
    <w:rsid w:val="00721D13"/>
    <w:rsid w:val="00723975"/>
    <w:rsid w:val="007240DA"/>
    <w:rsid w:val="0073687B"/>
    <w:rsid w:val="00736CA5"/>
    <w:rsid w:val="00741CCD"/>
    <w:rsid w:val="00743E18"/>
    <w:rsid w:val="0074422D"/>
    <w:rsid w:val="007446EF"/>
    <w:rsid w:val="00745B6A"/>
    <w:rsid w:val="007574FE"/>
    <w:rsid w:val="007618B6"/>
    <w:rsid w:val="00762B5E"/>
    <w:rsid w:val="00764021"/>
    <w:rsid w:val="00765A5F"/>
    <w:rsid w:val="00765DEE"/>
    <w:rsid w:val="007672AE"/>
    <w:rsid w:val="00767B45"/>
    <w:rsid w:val="00771459"/>
    <w:rsid w:val="00771C91"/>
    <w:rsid w:val="007745A6"/>
    <w:rsid w:val="0077587F"/>
    <w:rsid w:val="00776FAB"/>
    <w:rsid w:val="00777767"/>
    <w:rsid w:val="00781AAD"/>
    <w:rsid w:val="00782584"/>
    <w:rsid w:val="00782E97"/>
    <w:rsid w:val="00790467"/>
    <w:rsid w:val="00790CB3"/>
    <w:rsid w:val="007913C5"/>
    <w:rsid w:val="00791D26"/>
    <w:rsid w:val="00792AE8"/>
    <w:rsid w:val="00793581"/>
    <w:rsid w:val="00794A75"/>
    <w:rsid w:val="00796339"/>
    <w:rsid w:val="007A2EFD"/>
    <w:rsid w:val="007A2F65"/>
    <w:rsid w:val="007A31FF"/>
    <w:rsid w:val="007A3696"/>
    <w:rsid w:val="007A59E4"/>
    <w:rsid w:val="007A7AE7"/>
    <w:rsid w:val="007B38D6"/>
    <w:rsid w:val="007B5404"/>
    <w:rsid w:val="007C46D9"/>
    <w:rsid w:val="007C6C73"/>
    <w:rsid w:val="007D0248"/>
    <w:rsid w:val="007D262E"/>
    <w:rsid w:val="007D7A73"/>
    <w:rsid w:val="007E3BB3"/>
    <w:rsid w:val="007E4087"/>
    <w:rsid w:val="007E5AD7"/>
    <w:rsid w:val="007F3670"/>
    <w:rsid w:val="007F472D"/>
    <w:rsid w:val="007F5812"/>
    <w:rsid w:val="00802023"/>
    <w:rsid w:val="00803EEF"/>
    <w:rsid w:val="00810B14"/>
    <w:rsid w:val="008119D6"/>
    <w:rsid w:val="00811C53"/>
    <w:rsid w:val="0081320E"/>
    <w:rsid w:val="0081409C"/>
    <w:rsid w:val="00815DB1"/>
    <w:rsid w:val="00820782"/>
    <w:rsid w:val="0082088B"/>
    <w:rsid w:val="00823DBA"/>
    <w:rsid w:val="00826E07"/>
    <w:rsid w:val="008272DF"/>
    <w:rsid w:val="00831292"/>
    <w:rsid w:val="00831C4E"/>
    <w:rsid w:val="008329E6"/>
    <w:rsid w:val="00832F8C"/>
    <w:rsid w:val="00843C53"/>
    <w:rsid w:val="00845BB6"/>
    <w:rsid w:val="00853168"/>
    <w:rsid w:val="008563A7"/>
    <w:rsid w:val="00861DED"/>
    <w:rsid w:val="00861F02"/>
    <w:rsid w:val="0086288A"/>
    <w:rsid w:val="008637E5"/>
    <w:rsid w:val="00867886"/>
    <w:rsid w:val="00873C54"/>
    <w:rsid w:val="00875438"/>
    <w:rsid w:val="00875F8D"/>
    <w:rsid w:val="00883EF8"/>
    <w:rsid w:val="008923DB"/>
    <w:rsid w:val="00895E65"/>
    <w:rsid w:val="008A13B6"/>
    <w:rsid w:val="008A1D12"/>
    <w:rsid w:val="008A3A33"/>
    <w:rsid w:val="008A5D65"/>
    <w:rsid w:val="008A69CD"/>
    <w:rsid w:val="008B0B84"/>
    <w:rsid w:val="008B4C8B"/>
    <w:rsid w:val="008B5141"/>
    <w:rsid w:val="008B7034"/>
    <w:rsid w:val="008B7A4B"/>
    <w:rsid w:val="008C0669"/>
    <w:rsid w:val="008C5625"/>
    <w:rsid w:val="008C7E62"/>
    <w:rsid w:val="008D2CD1"/>
    <w:rsid w:val="008D4EAE"/>
    <w:rsid w:val="008D7BF0"/>
    <w:rsid w:val="008E0761"/>
    <w:rsid w:val="008E2A59"/>
    <w:rsid w:val="008E3075"/>
    <w:rsid w:val="008E32C8"/>
    <w:rsid w:val="008E62D1"/>
    <w:rsid w:val="008E6F6A"/>
    <w:rsid w:val="008F1725"/>
    <w:rsid w:val="008F193C"/>
    <w:rsid w:val="008F1FF2"/>
    <w:rsid w:val="008F3500"/>
    <w:rsid w:val="008F44B8"/>
    <w:rsid w:val="008F6CE4"/>
    <w:rsid w:val="008F6E9A"/>
    <w:rsid w:val="008F7E03"/>
    <w:rsid w:val="009018D1"/>
    <w:rsid w:val="00901A5E"/>
    <w:rsid w:val="00903410"/>
    <w:rsid w:val="0090599C"/>
    <w:rsid w:val="0091025C"/>
    <w:rsid w:val="00912B1E"/>
    <w:rsid w:val="00917164"/>
    <w:rsid w:val="00917380"/>
    <w:rsid w:val="009235B4"/>
    <w:rsid w:val="00923678"/>
    <w:rsid w:val="0092408E"/>
    <w:rsid w:val="009245FB"/>
    <w:rsid w:val="009249B6"/>
    <w:rsid w:val="00924EA5"/>
    <w:rsid w:val="00925938"/>
    <w:rsid w:val="00932CD6"/>
    <w:rsid w:val="0093367A"/>
    <w:rsid w:val="00933972"/>
    <w:rsid w:val="00934F8E"/>
    <w:rsid w:val="009375BD"/>
    <w:rsid w:val="009407B4"/>
    <w:rsid w:val="00941BF6"/>
    <w:rsid w:val="009457BA"/>
    <w:rsid w:val="00947685"/>
    <w:rsid w:val="009478CA"/>
    <w:rsid w:val="00950798"/>
    <w:rsid w:val="00952092"/>
    <w:rsid w:val="0095242E"/>
    <w:rsid w:val="0095450D"/>
    <w:rsid w:val="009603AD"/>
    <w:rsid w:val="009653C6"/>
    <w:rsid w:val="00965B95"/>
    <w:rsid w:val="0097638E"/>
    <w:rsid w:val="009808EE"/>
    <w:rsid w:val="009836B0"/>
    <w:rsid w:val="0098443E"/>
    <w:rsid w:val="009861D3"/>
    <w:rsid w:val="00987899"/>
    <w:rsid w:val="00987C56"/>
    <w:rsid w:val="00991093"/>
    <w:rsid w:val="009967D1"/>
    <w:rsid w:val="00996DD6"/>
    <w:rsid w:val="00997EB0"/>
    <w:rsid w:val="009A2056"/>
    <w:rsid w:val="009A28DB"/>
    <w:rsid w:val="009A5DAF"/>
    <w:rsid w:val="009A73CA"/>
    <w:rsid w:val="009A7FAE"/>
    <w:rsid w:val="009B0A0F"/>
    <w:rsid w:val="009B0BA9"/>
    <w:rsid w:val="009C0C63"/>
    <w:rsid w:val="009C229E"/>
    <w:rsid w:val="009C2D66"/>
    <w:rsid w:val="009C7310"/>
    <w:rsid w:val="009D055A"/>
    <w:rsid w:val="009D2BBA"/>
    <w:rsid w:val="009D30AF"/>
    <w:rsid w:val="009D3BEA"/>
    <w:rsid w:val="009E1F4E"/>
    <w:rsid w:val="009E41C6"/>
    <w:rsid w:val="009E47F0"/>
    <w:rsid w:val="009F0934"/>
    <w:rsid w:val="009F1F5C"/>
    <w:rsid w:val="009F2668"/>
    <w:rsid w:val="009F3163"/>
    <w:rsid w:val="009F51F3"/>
    <w:rsid w:val="009F5539"/>
    <w:rsid w:val="009F585D"/>
    <w:rsid w:val="00A00C30"/>
    <w:rsid w:val="00A02708"/>
    <w:rsid w:val="00A03E03"/>
    <w:rsid w:val="00A04151"/>
    <w:rsid w:val="00A0493C"/>
    <w:rsid w:val="00A04EFD"/>
    <w:rsid w:val="00A12AAB"/>
    <w:rsid w:val="00A159AC"/>
    <w:rsid w:val="00A21FA8"/>
    <w:rsid w:val="00A257F3"/>
    <w:rsid w:val="00A27C78"/>
    <w:rsid w:val="00A33C16"/>
    <w:rsid w:val="00A35947"/>
    <w:rsid w:val="00A361A2"/>
    <w:rsid w:val="00A41A51"/>
    <w:rsid w:val="00A44FBF"/>
    <w:rsid w:val="00A460BA"/>
    <w:rsid w:val="00A461FC"/>
    <w:rsid w:val="00A51ADB"/>
    <w:rsid w:val="00A5356F"/>
    <w:rsid w:val="00A53FB0"/>
    <w:rsid w:val="00A5417A"/>
    <w:rsid w:val="00A65F9E"/>
    <w:rsid w:val="00A667F0"/>
    <w:rsid w:val="00A67822"/>
    <w:rsid w:val="00A72F7D"/>
    <w:rsid w:val="00A739B0"/>
    <w:rsid w:val="00A743AD"/>
    <w:rsid w:val="00A76483"/>
    <w:rsid w:val="00A76A85"/>
    <w:rsid w:val="00A83C39"/>
    <w:rsid w:val="00A90F41"/>
    <w:rsid w:val="00A91798"/>
    <w:rsid w:val="00A91807"/>
    <w:rsid w:val="00A91F79"/>
    <w:rsid w:val="00A93538"/>
    <w:rsid w:val="00A93E5B"/>
    <w:rsid w:val="00A9447B"/>
    <w:rsid w:val="00A965A1"/>
    <w:rsid w:val="00A97FAC"/>
    <w:rsid w:val="00AA4A92"/>
    <w:rsid w:val="00AA5133"/>
    <w:rsid w:val="00AA5C4E"/>
    <w:rsid w:val="00AA6B55"/>
    <w:rsid w:val="00AA7312"/>
    <w:rsid w:val="00AA74E6"/>
    <w:rsid w:val="00AA7704"/>
    <w:rsid w:val="00AB0D10"/>
    <w:rsid w:val="00AB0E85"/>
    <w:rsid w:val="00AB2E6B"/>
    <w:rsid w:val="00AB57AC"/>
    <w:rsid w:val="00AB72CF"/>
    <w:rsid w:val="00AB7A43"/>
    <w:rsid w:val="00AC0B6A"/>
    <w:rsid w:val="00AC11B4"/>
    <w:rsid w:val="00AC17AC"/>
    <w:rsid w:val="00AC3C81"/>
    <w:rsid w:val="00AC4046"/>
    <w:rsid w:val="00AC5828"/>
    <w:rsid w:val="00AC63A1"/>
    <w:rsid w:val="00AC66CB"/>
    <w:rsid w:val="00AC7D02"/>
    <w:rsid w:val="00AD08DF"/>
    <w:rsid w:val="00AD1555"/>
    <w:rsid w:val="00AD4084"/>
    <w:rsid w:val="00AD4651"/>
    <w:rsid w:val="00AD736F"/>
    <w:rsid w:val="00AD79D3"/>
    <w:rsid w:val="00AD7CD7"/>
    <w:rsid w:val="00AE066F"/>
    <w:rsid w:val="00AE0725"/>
    <w:rsid w:val="00AE1691"/>
    <w:rsid w:val="00AE5BFD"/>
    <w:rsid w:val="00AE661E"/>
    <w:rsid w:val="00AE68D6"/>
    <w:rsid w:val="00AF0029"/>
    <w:rsid w:val="00AF0B48"/>
    <w:rsid w:val="00AF2122"/>
    <w:rsid w:val="00AF620B"/>
    <w:rsid w:val="00AF62CD"/>
    <w:rsid w:val="00AF7E2B"/>
    <w:rsid w:val="00B00436"/>
    <w:rsid w:val="00B03FE6"/>
    <w:rsid w:val="00B04819"/>
    <w:rsid w:val="00B0496A"/>
    <w:rsid w:val="00B057B9"/>
    <w:rsid w:val="00B057D2"/>
    <w:rsid w:val="00B10416"/>
    <w:rsid w:val="00B13AEF"/>
    <w:rsid w:val="00B14C6A"/>
    <w:rsid w:val="00B14F74"/>
    <w:rsid w:val="00B16E56"/>
    <w:rsid w:val="00B17531"/>
    <w:rsid w:val="00B208F7"/>
    <w:rsid w:val="00B20DFA"/>
    <w:rsid w:val="00B22023"/>
    <w:rsid w:val="00B269EE"/>
    <w:rsid w:val="00B36A76"/>
    <w:rsid w:val="00B43D65"/>
    <w:rsid w:val="00B44D5E"/>
    <w:rsid w:val="00B4517E"/>
    <w:rsid w:val="00B46A57"/>
    <w:rsid w:val="00B46DCD"/>
    <w:rsid w:val="00B52C02"/>
    <w:rsid w:val="00B53FC3"/>
    <w:rsid w:val="00B54361"/>
    <w:rsid w:val="00B54B13"/>
    <w:rsid w:val="00B55E29"/>
    <w:rsid w:val="00B5612E"/>
    <w:rsid w:val="00B56724"/>
    <w:rsid w:val="00B57C20"/>
    <w:rsid w:val="00B61219"/>
    <w:rsid w:val="00B63539"/>
    <w:rsid w:val="00B65CEE"/>
    <w:rsid w:val="00B663D2"/>
    <w:rsid w:val="00B67566"/>
    <w:rsid w:val="00B67F16"/>
    <w:rsid w:val="00B67F4B"/>
    <w:rsid w:val="00B70BB3"/>
    <w:rsid w:val="00B72411"/>
    <w:rsid w:val="00B744D3"/>
    <w:rsid w:val="00B74D1E"/>
    <w:rsid w:val="00B76CA8"/>
    <w:rsid w:val="00B77283"/>
    <w:rsid w:val="00B80D0F"/>
    <w:rsid w:val="00B82F72"/>
    <w:rsid w:val="00B8566B"/>
    <w:rsid w:val="00B8634A"/>
    <w:rsid w:val="00B90264"/>
    <w:rsid w:val="00B90F63"/>
    <w:rsid w:val="00B96608"/>
    <w:rsid w:val="00B96C0E"/>
    <w:rsid w:val="00BA17DE"/>
    <w:rsid w:val="00BA1827"/>
    <w:rsid w:val="00BA49A2"/>
    <w:rsid w:val="00BA5787"/>
    <w:rsid w:val="00BA7DCC"/>
    <w:rsid w:val="00BB0A33"/>
    <w:rsid w:val="00BB18DF"/>
    <w:rsid w:val="00BB2B28"/>
    <w:rsid w:val="00BB384E"/>
    <w:rsid w:val="00BB4CDE"/>
    <w:rsid w:val="00BB5091"/>
    <w:rsid w:val="00BB544F"/>
    <w:rsid w:val="00BB6C1E"/>
    <w:rsid w:val="00BB7893"/>
    <w:rsid w:val="00BC1D6A"/>
    <w:rsid w:val="00BC1E46"/>
    <w:rsid w:val="00BC211D"/>
    <w:rsid w:val="00BC6B3E"/>
    <w:rsid w:val="00BC6C64"/>
    <w:rsid w:val="00BD1689"/>
    <w:rsid w:val="00BD3A81"/>
    <w:rsid w:val="00BD3DEE"/>
    <w:rsid w:val="00BD4C7D"/>
    <w:rsid w:val="00BD713F"/>
    <w:rsid w:val="00BD71D2"/>
    <w:rsid w:val="00BE14BB"/>
    <w:rsid w:val="00BE1D4C"/>
    <w:rsid w:val="00BE2339"/>
    <w:rsid w:val="00BE4030"/>
    <w:rsid w:val="00BE62B6"/>
    <w:rsid w:val="00BF0161"/>
    <w:rsid w:val="00BF1C42"/>
    <w:rsid w:val="00BF2BB8"/>
    <w:rsid w:val="00BF2E76"/>
    <w:rsid w:val="00BF524A"/>
    <w:rsid w:val="00BF7D86"/>
    <w:rsid w:val="00C04B96"/>
    <w:rsid w:val="00C078D1"/>
    <w:rsid w:val="00C127C2"/>
    <w:rsid w:val="00C16E82"/>
    <w:rsid w:val="00C1749F"/>
    <w:rsid w:val="00C17FF4"/>
    <w:rsid w:val="00C204AF"/>
    <w:rsid w:val="00C21C8B"/>
    <w:rsid w:val="00C21C98"/>
    <w:rsid w:val="00C21E5E"/>
    <w:rsid w:val="00C24621"/>
    <w:rsid w:val="00C252F0"/>
    <w:rsid w:val="00C366A8"/>
    <w:rsid w:val="00C37386"/>
    <w:rsid w:val="00C406BC"/>
    <w:rsid w:val="00C40F09"/>
    <w:rsid w:val="00C45166"/>
    <w:rsid w:val="00C458DD"/>
    <w:rsid w:val="00C46DE8"/>
    <w:rsid w:val="00C51263"/>
    <w:rsid w:val="00C56747"/>
    <w:rsid w:val="00C60E07"/>
    <w:rsid w:val="00C61B0E"/>
    <w:rsid w:val="00C624C1"/>
    <w:rsid w:val="00C65EF1"/>
    <w:rsid w:val="00C67E10"/>
    <w:rsid w:val="00C67E4E"/>
    <w:rsid w:val="00C7113D"/>
    <w:rsid w:val="00C74133"/>
    <w:rsid w:val="00C74BBE"/>
    <w:rsid w:val="00C74CCF"/>
    <w:rsid w:val="00C80759"/>
    <w:rsid w:val="00C81A45"/>
    <w:rsid w:val="00C8423C"/>
    <w:rsid w:val="00C85DFC"/>
    <w:rsid w:val="00C92B74"/>
    <w:rsid w:val="00C94BF3"/>
    <w:rsid w:val="00C95454"/>
    <w:rsid w:val="00C955C6"/>
    <w:rsid w:val="00CA0225"/>
    <w:rsid w:val="00CA0893"/>
    <w:rsid w:val="00CA15C2"/>
    <w:rsid w:val="00CA40C7"/>
    <w:rsid w:val="00CA6C14"/>
    <w:rsid w:val="00CA759B"/>
    <w:rsid w:val="00CA78F2"/>
    <w:rsid w:val="00CA7E5A"/>
    <w:rsid w:val="00CB03A3"/>
    <w:rsid w:val="00CB584A"/>
    <w:rsid w:val="00CC113F"/>
    <w:rsid w:val="00CC1DBA"/>
    <w:rsid w:val="00CC489E"/>
    <w:rsid w:val="00CC6294"/>
    <w:rsid w:val="00CC71DB"/>
    <w:rsid w:val="00CD2A63"/>
    <w:rsid w:val="00CD2BF3"/>
    <w:rsid w:val="00CD2E8A"/>
    <w:rsid w:val="00CD5166"/>
    <w:rsid w:val="00CD77C9"/>
    <w:rsid w:val="00CE02B6"/>
    <w:rsid w:val="00CE326B"/>
    <w:rsid w:val="00CE33E4"/>
    <w:rsid w:val="00CE380B"/>
    <w:rsid w:val="00CE3CFC"/>
    <w:rsid w:val="00CE4F03"/>
    <w:rsid w:val="00CE4F79"/>
    <w:rsid w:val="00CE522E"/>
    <w:rsid w:val="00CE7895"/>
    <w:rsid w:val="00CE7ABA"/>
    <w:rsid w:val="00CF014E"/>
    <w:rsid w:val="00CF0C39"/>
    <w:rsid w:val="00CF1A0C"/>
    <w:rsid w:val="00CF1BB4"/>
    <w:rsid w:val="00CF1D27"/>
    <w:rsid w:val="00CF58C7"/>
    <w:rsid w:val="00D038FD"/>
    <w:rsid w:val="00D0397F"/>
    <w:rsid w:val="00D0408D"/>
    <w:rsid w:val="00D06931"/>
    <w:rsid w:val="00D073C8"/>
    <w:rsid w:val="00D1053A"/>
    <w:rsid w:val="00D123D9"/>
    <w:rsid w:val="00D171D1"/>
    <w:rsid w:val="00D17AB6"/>
    <w:rsid w:val="00D22580"/>
    <w:rsid w:val="00D30DB3"/>
    <w:rsid w:val="00D31529"/>
    <w:rsid w:val="00D3454D"/>
    <w:rsid w:val="00D35408"/>
    <w:rsid w:val="00D35F6E"/>
    <w:rsid w:val="00D3622B"/>
    <w:rsid w:val="00D36FA6"/>
    <w:rsid w:val="00D37580"/>
    <w:rsid w:val="00D418CF"/>
    <w:rsid w:val="00D41AD1"/>
    <w:rsid w:val="00D44789"/>
    <w:rsid w:val="00D46610"/>
    <w:rsid w:val="00D466FF"/>
    <w:rsid w:val="00D47427"/>
    <w:rsid w:val="00D54A43"/>
    <w:rsid w:val="00D54F1E"/>
    <w:rsid w:val="00D55A3B"/>
    <w:rsid w:val="00D57AA4"/>
    <w:rsid w:val="00D62675"/>
    <w:rsid w:val="00D62E51"/>
    <w:rsid w:val="00D65B1E"/>
    <w:rsid w:val="00D660A0"/>
    <w:rsid w:val="00D66ED4"/>
    <w:rsid w:val="00D67E5A"/>
    <w:rsid w:val="00D67EE8"/>
    <w:rsid w:val="00D772B2"/>
    <w:rsid w:val="00D777D7"/>
    <w:rsid w:val="00D77A9F"/>
    <w:rsid w:val="00D805BB"/>
    <w:rsid w:val="00D80B97"/>
    <w:rsid w:val="00D8142E"/>
    <w:rsid w:val="00D81AA5"/>
    <w:rsid w:val="00D869C4"/>
    <w:rsid w:val="00D86A51"/>
    <w:rsid w:val="00D86B02"/>
    <w:rsid w:val="00D86B36"/>
    <w:rsid w:val="00D87778"/>
    <w:rsid w:val="00D92DC5"/>
    <w:rsid w:val="00D95E46"/>
    <w:rsid w:val="00D964C3"/>
    <w:rsid w:val="00D967C1"/>
    <w:rsid w:val="00D9793B"/>
    <w:rsid w:val="00DA5170"/>
    <w:rsid w:val="00DA63BD"/>
    <w:rsid w:val="00DA711C"/>
    <w:rsid w:val="00DA781E"/>
    <w:rsid w:val="00DB0A56"/>
    <w:rsid w:val="00DB25A2"/>
    <w:rsid w:val="00DB334B"/>
    <w:rsid w:val="00DB371D"/>
    <w:rsid w:val="00DB4B61"/>
    <w:rsid w:val="00DB5343"/>
    <w:rsid w:val="00DB6C2F"/>
    <w:rsid w:val="00DC0438"/>
    <w:rsid w:val="00DC3D77"/>
    <w:rsid w:val="00DC584F"/>
    <w:rsid w:val="00DC7F26"/>
    <w:rsid w:val="00DD0868"/>
    <w:rsid w:val="00DD4E16"/>
    <w:rsid w:val="00DE1453"/>
    <w:rsid w:val="00DE342A"/>
    <w:rsid w:val="00DE4EB1"/>
    <w:rsid w:val="00DE58C2"/>
    <w:rsid w:val="00DE7247"/>
    <w:rsid w:val="00DF1079"/>
    <w:rsid w:val="00DF1FEA"/>
    <w:rsid w:val="00DF4771"/>
    <w:rsid w:val="00DF5E18"/>
    <w:rsid w:val="00DF658A"/>
    <w:rsid w:val="00E00BE6"/>
    <w:rsid w:val="00E02370"/>
    <w:rsid w:val="00E02ADB"/>
    <w:rsid w:val="00E04887"/>
    <w:rsid w:val="00E12120"/>
    <w:rsid w:val="00E12B45"/>
    <w:rsid w:val="00E13246"/>
    <w:rsid w:val="00E13639"/>
    <w:rsid w:val="00E15122"/>
    <w:rsid w:val="00E15E65"/>
    <w:rsid w:val="00E173D4"/>
    <w:rsid w:val="00E20782"/>
    <w:rsid w:val="00E22158"/>
    <w:rsid w:val="00E222F3"/>
    <w:rsid w:val="00E2427E"/>
    <w:rsid w:val="00E24B9F"/>
    <w:rsid w:val="00E25035"/>
    <w:rsid w:val="00E25DEB"/>
    <w:rsid w:val="00E2755E"/>
    <w:rsid w:val="00E335BD"/>
    <w:rsid w:val="00E3459E"/>
    <w:rsid w:val="00E3552D"/>
    <w:rsid w:val="00E35CB7"/>
    <w:rsid w:val="00E37324"/>
    <w:rsid w:val="00E40C64"/>
    <w:rsid w:val="00E42D75"/>
    <w:rsid w:val="00E434DB"/>
    <w:rsid w:val="00E45FC8"/>
    <w:rsid w:val="00E46764"/>
    <w:rsid w:val="00E47549"/>
    <w:rsid w:val="00E507AD"/>
    <w:rsid w:val="00E50BB3"/>
    <w:rsid w:val="00E52A7D"/>
    <w:rsid w:val="00E60AC1"/>
    <w:rsid w:val="00E6308C"/>
    <w:rsid w:val="00E67C17"/>
    <w:rsid w:val="00E71652"/>
    <w:rsid w:val="00E73927"/>
    <w:rsid w:val="00E80F2E"/>
    <w:rsid w:val="00E81009"/>
    <w:rsid w:val="00E81B35"/>
    <w:rsid w:val="00E838B9"/>
    <w:rsid w:val="00E83D2B"/>
    <w:rsid w:val="00E85312"/>
    <w:rsid w:val="00E86700"/>
    <w:rsid w:val="00E931BD"/>
    <w:rsid w:val="00EA296C"/>
    <w:rsid w:val="00EA3D83"/>
    <w:rsid w:val="00EA4B09"/>
    <w:rsid w:val="00EA7E1A"/>
    <w:rsid w:val="00EB01EB"/>
    <w:rsid w:val="00EB1A76"/>
    <w:rsid w:val="00EB4D71"/>
    <w:rsid w:val="00EB5043"/>
    <w:rsid w:val="00EB5CBC"/>
    <w:rsid w:val="00EC34E5"/>
    <w:rsid w:val="00EC4343"/>
    <w:rsid w:val="00EC70B1"/>
    <w:rsid w:val="00ED397E"/>
    <w:rsid w:val="00ED6869"/>
    <w:rsid w:val="00ED73C5"/>
    <w:rsid w:val="00EE1949"/>
    <w:rsid w:val="00EE2A8D"/>
    <w:rsid w:val="00EE2EB6"/>
    <w:rsid w:val="00EE51AF"/>
    <w:rsid w:val="00EE57E9"/>
    <w:rsid w:val="00EE75F4"/>
    <w:rsid w:val="00EF023D"/>
    <w:rsid w:val="00EF1A4A"/>
    <w:rsid w:val="00EF1F54"/>
    <w:rsid w:val="00EF2EEF"/>
    <w:rsid w:val="00EF7073"/>
    <w:rsid w:val="00EF7330"/>
    <w:rsid w:val="00F03607"/>
    <w:rsid w:val="00F03681"/>
    <w:rsid w:val="00F06ED3"/>
    <w:rsid w:val="00F10C99"/>
    <w:rsid w:val="00F11F7E"/>
    <w:rsid w:val="00F11FB3"/>
    <w:rsid w:val="00F12F33"/>
    <w:rsid w:val="00F20757"/>
    <w:rsid w:val="00F23A9B"/>
    <w:rsid w:val="00F24349"/>
    <w:rsid w:val="00F24B24"/>
    <w:rsid w:val="00F329DC"/>
    <w:rsid w:val="00F34F8C"/>
    <w:rsid w:val="00F36E69"/>
    <w:rsid w:val="00F37AB5"/>
    <w:rsid w:val="00F4131A"/>
    <w:rsid w:val="00F41B74"/>
    <w:rsid w:val="00F42250"/>
    <w:rsid w:val="00F442BE"/>
    <w:rsid w:val="00F505FE"/>
    <w:rsid w:val="00F5356A"/>
    <w:rsid w:val="00F55161"/>
    <w:rsid w:val="00F55689"/>
    <w:rsid w:val="00F55CA4"/>
    <w:rsid w:val="00F563DF"/>
    <w:rsid w:val="00F5683F"/>
    <w:rsid w:val="00F57C15"/>
    <w:rsid w:val="00F603C9"/>
    <w:rsid w:val="00F611A8"/>
    <w:rsid w:val="00F628F0"/>
    <w:rsid w:val="00F62E28"/>
    <w:rsid w:val="00F63174"/>
    <w:rsid w:val="00F635F8"/>
    <w:rsid w:val="00F63746"/>
    <w:rsid w:val="00F6652E"/>
    <w:rsid w:val="00F66802"/>
    <w:rsid w:val="00F83A40"/>
    <w:rsid w:val="00F85D3A"/>
    <w:rsid w:val="00F921A7"/>
    <w:rsid w:val="00F951A5"/>
    <w:rsid w:val="00F9749D"/>
    <w:rsid w:val="00FA044C"/>
    <w:rsid w:val="00FA07EF"/>
    <w:rsid w:val="00FA09B3"/>
    <w:rsid w:val="00FA13EA"/>
    <w:rsid w:val="00FA2267"/>
    <w:rsid w:val="00FA2D4C"/>
    <w:rsid w:val="00FA5247"/>
    <w:rsid w:val="00FA5602"/>
    <w:rsid w:val="00FA5BC5"/>
    <w:rsid w:val="00FA7C66"/>
    <w:rsid w:val="00FB4B2F"/>
    <w:rsid w:val="00FB4E83"/>
    <w:rsid w:val="00FB52EC"/>
    <w:rsid w:val="00FB58DD"/>
    <w:rsid w:val="00FB7843"/>
    <w:rsid w:val="00FC0392"/>
    <w:rsid w:val="00FC2363"/>
    <w:rsid w:val="00FC24D0"/>
    <w:rsid w:val="00FC30EC"/>
    <w:rsid w:val="00FC3831"/>
    <w:rsid w:val="00FC383C"/>
    <w:rsid w:val="00FC5160"/>
    <w:rsid w:val="00FC6E3A"/>
    <w:rsid w:val="00FC765C"/>
    <w:rsid w:val="00FC7CD5"/>
    <w:rsid w:val="00FD1C37"/>
    <w:rsid w:val="00FD2B91"/>
    <w:rsid w:val="00FD69F9"/>
    <w:rsid w:val="00FD7969"/>
    <w:rsid w:val="00FE0C49"/>
    <w:rsid w:val="00FE19B2"/>
    <w:rsid w:val="00FE2A32"/>
    <w:rsid w:val="00FE53D0"/>
    <w:rsid w:val="00FE658E"/>
    <w:rsid w:val="00FF1DA9"/>
    <w:rsid w:val="00FF4577"/>
    <w:rsid w:val="00FF47E3"/>
    <w:rsid w:val="00FF48B3"/>
    <w:rsid w:val="00FF6A07"/>
    <w:rsid w:val="00FF799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Name"/>
  <w:smartTagType w:namespaceuri="urn:schemas-microsoft-com:office:smarttags" w:name="PlaceType"/>
  <w:smartTagType w:namespaceuri="urn:schemas-microsoft-com:office:smarttags" w:name="PostalCode"/>
  <w:smartTagType w:namespaceuri="urn:schemas-microsoft-com:office:smarttags" w:name="Street"/>
  <w:smartTagType w:namespaceuri="urn:schemas-microsoft-com:office:smarttags" w:name="PersonName"/>
  <w:smartTagType w:namespaceuri="urn:schemas-microsoft-com:office:smarttags" w:name="address"/>
  <w:smartTagType w:namespaceuri="urn:schemas-microsoft-com:office:smarttags" w:name="place"/>
  <w:smartTagType w:namespaceuri="urn:schemas-microsoft-com:office:smarttags" w:name="City"/>
  <w:smartTagType w:namespaceuri="urn:schemas-microsoft-com:office:smarttags" w:name="State"/>
  <w:smartTagType w:namespaceuri="urn:schemas-microsoft-com:office:smarttags" w:name="country-region"/>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60283"/>
    <w:pPr>
      <w:spacing w:before="60" w:after="60"/>
    </w:pPr>
    <w:rPr>
      <w:sz w:val="22"/>
    </w:rPr>
  </w:style>
  <w:style w:type="paragraph" w:styleId="Heading1">
    <w:name w:val="heading 1"/>
    <w:basedOn w:val="Normal"/>
    <w:next w:val="Normal"/>
    <w:qFormat/>
    <w:pPr>
      <w:keepNext/>
      <w:numPr>
        <w:numId w:val="1"/>
      </w:numPr>
      <w:pBdr>
        <w:bottom w:val="single" w:sz="4" w:space="1" w:color="auto"/>
      </w:pBdr>
      <w:spacing w:before="240"/>
      <w:outlineLvl w:val="0"/>
    </w:pPr>
    <w:rPr>
      <w:rFonts w:ascii="Arial" w:hAnsi="Arial"/>
      <w:kern w:val="28"/>
      <w:sz w:val="28"/>
    </w:rPr>
  </w:style>
  <w:style w:type="paragraph" w:styleId="Heading2">
    <w:name w:val="heading 2"/>
    <w:aliases w:val="h2"/>
    <w:basedOn w:val="Normal"/>
    <w:next w:val="Normal"/>
    <w:qFormat/>
    <w:rsid w:val="001D120C"/>
    <w:pPr>
      <w:keepNext/>
      <w:numPr>
        <w:ilvl w:val="1"/>
        <w:numId w:val="1"/>
      </w:numPr>
      <w:pBdr>
        <w:bottom w:val="single" w:sz="4" w:space="1" w:color="auto"/>
      </w:pBdr>
      <w:spacing w:before="120"/>
      <w:outlineLvl w:val="1"/>
    </w:pPr>
    <w:rPr>
      <w:rFonts w:ascii="Arial" w:hAnsi="Arial"/>
      <w:b/>
      <w:sz w:val="24"/>
    </w:rPr>
  </w:style>
  <w:style w:type="paragraph" w:styleId="Heading3">
    <w:name w:val="heading 3"/>
    <w:basedOn w:val="Normal"/>
    <w:next w:val="Normal"/>
    <w:qFormat/>
    <w:rsid w:val="001D120C"/>
    <w:pPr>
      <w:keepNext/>
      <w:numPr>
        <w:ilvl w:val="2"/>
        <w:numId w:val="1"/>
      </w:numPr>
      <w:spacing w:before="120"/>
      <w:outlineLvl w:val="2"/>
    </w:pPr>
    <w:rPr>
      <w:rFonts w:ascii="Arial" w:hAnsi="Arial"/>
      <w:b/>
      <w:sz w:val="24"/>
    </w:rPr>
  </w:style>
  <w:style w:type="paragraph" w:styleId="Heading4">
    <w:name w:val="heading 4"/>
    <w:basedOn w:val="Normal"/>
    <w:next w:val="Normal"/>
    <w:qFormat/>
    <w:rsid w:val="001D120C"/>
    <w:pPr>
      <w:keepNext/>
      <w:numPr>
        <w:ilvl w:val="3"/>
        <w:numId w:val="1"/>
      </w:numPr>
      <w:spacing w:before="240"/>
      <w:outlineLvl w:val="3"/>
    </w:pPr>
    <w:rPr>
      <w:rFonts w:ascii="Arial" w:hAnsi="Arial"/>
      <w:b/>
      <w:i/>
      <w:sz w:val="24"/>
    </w:rPr>
  </w:style>
  <w:style w:type="paragraph" w:styleId="Heading5">
    <w:name w:val="heading 5"/>
    <w:basedOn w:val="Normal"/>
    <w:next w:val="BodyText"/>
    <w:qFormat/>
    <w:rsid w:val="001D120C"/>
    <w:pPr>
      <w:keepNext/>
      <w:keepLines/>
      <w:numPr>
        <w:ilvl w:val="4"/>
        <w:numId w:val="1"/>
      </w:numPr>
      <w:spacing w:before="240" w:line="280" w:lineRule="exact"/>
      <w:outlineLvl w:val="4"/>
    </w:pPr>
    <w:rPr>
      <w:rFonts w:ascii="Arial" w:hAnsi="Arial"/>
      <w:b/>
      <w:i/>
      <w:kern w:val="28"/>
    </w:rPr>
  </w:style>
  <w:style w:type="paragraph" w:styleId="Heading6">
    <w:name w:val="heading 6"/>
    <w:basedOn w:val="Normal"/>
    <w:next w:val="Normal"/>
    <w:qFormat/>
    <w:pPr>
      <w:numPr>
        <w:ilvl w:val="5"/>
        <w:numId w:val="1"/>
      </w:numPr>
      <w:spacing w:before="240"/>
      <w:outlineLvl w:val="5"/>
    </w:pPr>
    <w:rPr>
      <w:i/>
    </w:rPr>
  </w:style>
  <w:style w:type="paragraph" w:styleId="Heading7">
    <w:name w:val="heading 7"/>
    <w:basedOn w:val="Normal"/>
    <w:next w:val="Normal"/>
    <w:qFormat/>
    <w:pPr>
      <w:numPr>
        <w:ilvl w:val="6"/>
        <w:numId w:val="1"/>
      </w:numPr>
      <w:spacing w:before="240"/>
      <w:outlineLvl w:val="6"/>
    </w:pPr>
    <w:rPr>
      <w:rFonts w:ascii="Arial" w:hAnsi="Arial"/>
      <w:sz w:val="20"/>
    </w:rPr>
  </w:style>
  <w:style w:type="paragraph" w:styleId="Heading8">
    <w:name w:val="heading 8"/>
    <w:basedOn w:val="Normal"/>
    <w:next w:val="Normal"/>
    <w:qFormat/>
    <w:pPr>
      <w:numPr>
        <w:ilvl w:val="7"/>
        <w:numId w:val="1"/>
      </w:numPr>
      <w:spacing w:before="240"/>
      <w:outlineLvl w:val="7"/>
    </w:pPr>
    <w:rPr>
      <w:rFonts w:ascii="Arial" w:hAnsi="Arial"/>
      <w:i/>
      <w:sz w:val="20"/>
    </w:rPr>
  </w:style>
  <w:style w:type="paragraph" w:styleId="Heading9">
    <w:name w:val="heading 9"/>
    <w:basedOn w:val="Normal"/>
    <w:next w:val="Normal"/>
    <w:qFormat/>
    <w:pPr>
      <w:numPr>
        <w:ilvl w:val="8"/>
        <w:numId w:val="1"/>
      </w:numPr>
      <w:spacing w:before="240"/>
      <w:outlineLvl w:val="8"/>
    </w:pPr>
    <w:rPr>
      <w:rFonts w:ascii="Arial" w:hAnsi="Arial"/>
      <w:b/>
      <w:i/>
      <w:sz w:val="1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BodyText">
    <w:name w:val="Body Text"/>
    <w:basedOn w:val="Normal"/>
    <w:link w:val="BodyTextChar"/>
    <w:rPr>
      <w:rFonts w:ascii="Arial" w:hAnsi="Arial"/>
    </w:rPr>
  </w:style>
  <w:style w:type="paragraph" w:styleId="Header">
    <w:name w:val="header"/>
    <w:basedOn w:val="Normal"/>
    <w:pPr>
      <w:pBdr>
        <w:bottom w:val="single" w:sz="4" w:space="1" w:color="auto"/>
      </w:pBdr>
      <w:tabs>
        <w:tab w:val="center" w:pos="4320"/>
        <w:tab w:val="right" w:pos="8928"/>
      </w:tabs>
      <w:spacing w:after="120"/>
      <w:ind w:left="-288" w:right="-288"/>
    </w:pPr>
    <w:rPr>
      <w:rFonts w:ascii="Arial" w:hAnsi="Arial"/>
      <w:sz w:val="18"/>
    </w:rPr>
  </w:style>
  <w:style w:type="paragraph" w:styleId="Footer">
    <w:name w:val="footer"/>
    <w:basedOn w:val="Normal"/>
    <w:next w:val="Normal"/>
    <w:pPr>
      <w:pBdr>
        <w:top w:val="single" w:sz="4" w:space="1" w:color="auto"/>
      </w:pBdr>
      <w:tabs>
        <w:tab w:val="center" w:pos="4320"/>
        <w:tab w:val="right" w:pos="8928"/>
      </w:tabs>
      <w:spacing w:before="120"/>
      <w:ind w:left="-288" w:right="-288"/>
    </w:pPr>
    <w:rPr>
      <w:rFonts w:ascii="Arial" w:hAnsi="Arial"/>
      <w:sz w:val="18"/>
    </w:rPr>
  </w:style>
  <w:style w:type="paragraph" w:styleId="FootnoteText">
    <w:name w:val="footnote text"/>
    <w:basedOn w:val="Normal"/>
    <w:semiHidden/>
    <w:rPr>
      <w:sz w:val="18"/>
    </w:rPr>
  </w:style>
  <w:style w:type="paragraph" w:styleId="List">
    <w:name w:val="List"/>
    <w:basedOn w:val="Normal"/>
    <w:pPr>
      <w:spacing w:after="0"/>
      <w:ind w:left="360" w:hanging="360"/>
    </w:pPr>
  </w:style>
  <w:style w:type="paragraph" w:styleId="ListBullet">
    <w:name w:val="List Bullet"/>
    <w:basedOn w:val="Normal"/>
    <w:autoRedefine/>
    <w:pPr>
      <w:spacing w:before="0" w:after="0"/>
      <w:ind w:right="288"/>
    </w:pPr>
  </w:style>
  <w:style w:type="paragraph" w:styleId="ListNumber">
    <w:name w:val="List Number"/>
    <w:basedOn w:val="Normal"/>
    <w:pPr>
      <w:tabs>
        <w:tab w:val="num" w:pos="360"/>
      </w:tabs>
      <w:spacing w:before="0" w:after="0"/>
      <w:ind w:left="360" w:right="288" w:hanging="360"/>
    </w:pPr>
  </w:style>
  <w:style w:type="paragraph" w:customStyle="1" w:styleId="Picture">
    <w:name w:val="Picture"/>
    <w:basedOn w:val="Normal"/>
    <w:next w:val="Caption"/>
    <w:pPr>
      <w:pBdr>
        <w:top w:val="single" w:sz="4" w:space="1" w:color="auto" w:shadow="1"/>
        <w:left w:val="single" w:sz="4" w:space="4" w:color="auto" w:shadow="1"/>
        <w:bottom w:val="single" w:sz="4" w:space="1" w:color="auto" w:shadow="1"/>
        <w:right w:val="single" w:sz="4" w:space="4" w:color="auto" w:shadow="1"/>
      </w:pBdr>
    </w:pPr>
  </w:style>
  <w:style w:type="paragraph" w:styleId="Caption">
    <w:name w:val="caption"/>
    <w:basedOn w:val="Normal"/>
    <w:next w:val="Normal"/>
    <w:qFormat/>
    <w:pPr>
      <w:spacing w:after="240"/>
      <w:ind w:left="1440" w:right="1440"/>
      <w:jc w:val="center"/>
    </w:pPr>
    <w:rPr>
      <w:i/>
      <w:sz w:val="18"/>
    </w:rPr>
  </w:style>
  <w:style w:type="paragraph" w:customStyle="1" w:styleId="CodeSample">
    <w:name w:val="Code Sample"/>
    <w:basedOn w:val="Normal"/>
    <w:pPr>
      <w:spacing w:after="0"/>
      <w:ind w:left="720" w:right="720"/>
    </w:pPr>
    <w:rPr>
      <w:rFonts w:ascii="Courier New" w:hAnsi="Courier New"/>
      <w:color w:val="0000FF"/>
      <w:sz w:val="18"/>
    </w:rPr>
  </w:style>
  <w:style w:type="paragraph" w:customStyle="1" w:styleId="Distribution">
    <w:name w:val="Distribution"/>
    <w:basedOn w:val="Normal"/>
    <w:pPr>
      <w:spacing w:before="0" w:after="0"/>
      <w:ind w:firstLine="2707"/>
    </w:pPr>
    <w:rPr>
      <w:rFonts w:ascii="Arial" w:hAnsi="Arial"/>
      <w:sz w:val="20"/>
    </w:rPr>
  </w:style>
  <w:style w:type="paragraph" w:customStyle="1" w:styleId="TableText">
    <w:name w:val="Table Text"/>
    <w:basedOn w:val="Normal"/>
    <w:pPr>
      <w:spacing w:before="0" w:after="0"/>
    </w:pPr>
    <w:rPr>
      <w:sz w:val="20"/>
    </w:rPr>
  </w:style>
  <w:style w:type="paragraph" w:styleId="Title">
    <w:name w:val="Title"/>
    <w:basedOn w:val="Normal"/>
    <w:qFormat/>
    <w:pPr>
      <w:spacing w:before="240"/>
      <w:jc w:val="center"/>
    </w:pPr>
    <w:rPr>
      <w:rFonts w:ascii="Arial" w:hAnsi="Arial"/>
      <w:b/>
      <w:kern w:val="28"/>
      <w:sz w:val="32"/>
    </w:rPr>
  </w:style>
  <w:style w:type="character" w:styleId="PageNumber">
    <w:name w:val="page number"/>
    <w:basedOn w:val="DefaultParagraphFont"/>
  </w:style>
  <w:style w:type="paragraph" w:styleId="TOC1">
    <w:name w:val="toc 1"/>
    <w:basedOn w:val="Heading1"/>
    <w:next w:val="Normal"/>
    <w:autoRedefine/>
    <w:semiHidden/>
    <w:pPr>
      <w:keepNext w:val="0"/>
      <w:numPr>
        <w:numId w:val="0"/>
      </w:numPr>
      <w:pBdr>
        <w:bottom w:val="none" w:sz="0" w:space="0" w:color="auto"/>
      </w:pBdr>
      <w:spacing w:before="120" w:after="120"/>
      <w:outlineLvl w:val="9"/>
    </w:pPr>
    <w:rPr>
      <w:rFonts w:ascii="Times New Roman" w:hAnsi="Times New Roman"/>
      <w:b/>
      <w:caps/>
      <w:kern w:val="0"/>
      <w:sz w:val="20"/>
    </w:rPr>
  </w:style>
  <w:style w:type="paragraph" w:styleId="Subtitle">
    <w:name w:val="Subtitle"/>
    <w:basedOn w:val="Normal"/>
    <w:qFormat/>
    <w:pPr>
      <w:jc w:val="center"/>
    </w:pPr>
    <w:rPr>
      <w:rFonts w:ascii="Arial" w:hAnsi="Arial"/>
      <w:sz w:val="24"/>
    </w:rPr>
  </w:style>
  <w:style w:type="paragraph" w:styleId="TOC2">
    <w:name w:val="toc 2"/>
    <w:basedOn w:val="Heading2"/>
    <w:next w:val="Normal"/>
    <w:autoRedefine/>
    <w:semiHidden/>
    <w:rsid w:val="00AA6B55"/>
    <w:pPr>
      <w:keepNext w:val="0"/>
      <w:numPr>
        <w:ilvl w:val="0"/>
        <w:numId w:val="0"/>
      </w:numPr>
      <w:pBdr>
        <w:bottom w:val="none" w:sz="0" w:space="0" w:color="auto"/>
      </w:pBdr>
      <w:tabs>
        <w:tab w:val="left" w:pos="880"/>
        <w:tab w:val="right" w:leader="dot" w:pos="9350"/>
      </w:tabs>
      <w:spacing w:before="0" w:after="0"/>
      <w:ind w:firstLine="90"/>
      <w:outlineLvl w:val="9"/>
    </w:pPr>
    <w:rPr>
      <w:rFonts w:ascii="Times New Roman" w:hAnsi="Times New Roman"/>
      <w:smallCaps/>
      <w:sz w:val="20"/>
    </w:rPr>
  </w:style>
  <w:style w:type="paragraph" w:styleId="TOC3">
    <w:name w:val="toc 3"/>
    <w:basedOn w:val="Heading3"/>
    <w:next w:val="Normal"/>
    <w:autoRedefine/>
    <w:semiHidden/>
    <w:rsid w:val="00AA6B55"/>
    <w:pPr>
      <w:keepNext w:val="0"/>
      <w:numPr>
        <w:ilvl w:val="0"/>
        <w:numId w:val="0"/>
      </w:numPr>
      <w:tabs>
        <w:tab w:val="left" w:pos="1100"/>
        <w:tab w:val="right" w:leader="dot" w:pos="9350"/>
      </w:tabs>
      <w:spacing w:before="0" w:after="0"/>
      <w:ind w:left="270"/>
      <w:outlineLvl w:val="9"/>
    </w:pPr>
    <w:rPr>
      <w:rFonts w:ascii="Times New Roman" w:hAnsi="Times New Roman"/>
      <w:i/>
      <w:sz w:val="20"/>
    </w:rPr>
  </w:style>
  <w:style w:type="paragraph" w:styleId="TOC4">
    <w:name w:val="toc 4"/>
    <w:basedOn w:val="Normal"/>
    <w:next w:val="Normal"/>
    <w:autoRedefine/>
    <w:semiHidden/>
    <w:pPr>
      <w:spacing w:before="0" w:after="0"/>
      <w:ind w:left="660"/>
    </w:pPr>
    <w:rPr>
      <w:sz w:val="18"/>
    </w:rPr>
  </w:style>
  <w:style w:type="paragraph" w:styleId="TOC5">
    <w:name w:val="toc 5"/>
    <w:basedOn w:val="Normal"/>
    <w:next w:val="Normal"/>
    <w:autoRedefine/>
    <w:semiHidden/>
    <w:pPr>
      <w:spacing w:before="0" w:after="0"/>
      <w:ind w:left="880"/>
    </w:pPr>
    <w:rPr>
      <w:sz w:val="18"/>
    </w:rPr>
  </w:style>
  <w:style w:type="paragraph" w:styleId="TOC6">
    <w:name w:val="toc 6"/>
    <w:basedOn w:val="Normal"/>
    <w:next w:val="Normal"/>
    <w:autoRedefine/>
    <w:semiHidden/>
    <w:pPr>
      <w:spacing w:before="0" w:after="0"/>
      <w:ind w:left="1100"/>
    </w:pPr>
    <w:rPr>
      <w:sz w:val="18"/>
    </w:rPr>
  </w:style>
  <w:style w:type="paragraph" w:styleId="TOC7">
    <w:name w:val="toc 7"/>
    <w:basedOn w:val="Normal"/>
    <w:next w:val="Normal"/>
    <w:autoRedefine/>
    <w:semiHidden/>
    <w:pPr>
      <w:spacing w:before="0" w:after="0"/>
      <w:ind w:left="1320"/>
    </w:pPr>
    <w:rPr>
      <w:sz w:val="18"/>
    </w:rPr>
  </w:style>
  <w:style w:type="paragraph" w:styleId="TOC8">
    <w:name w:val="toc 8"/>
    <w:basedOn w:val="Normal"/>
    <w:next w:val="Normal"/>
    <w:autoRedefine/>
    <w:semiHidden/>
    <w:pPr>
      <w:spacing w:before="0" w:after="0"/>
      <w:ind w:left="1540"/>
    </w:pPr>
    <w:rPr>
      <w:sz w:val="18"/>
    </w:rPr>
  </w:style>
  <w:style w:type="paragraph" w:styleId="TOC9">
    <w:name w:val="toc 9"/>
    <w:basedOn w:val="Normal"/>
    <w:next w:val="Normal"/>
    <w:autoRedefine/>
    <w:semiHidden/>
    <w:pPr>
      <w:spacing w:before="0" w:after="0"/>
      <w:ind w:left="1760"/>
    </w:pPr>
    <w:rPr>
      <w:sz w:val="18"/>
    </w:rPr>
  </w:style>
  <w:style w:type="paragraph" w:styleId="BodyTextIndent">
    <w:name w:val="Body Text Indent"/>
    <w:basedOn w:val="Normal"/>
    <w:rPr>
      <w:i/>
      <w:sz w:val="20"/>
    </w:rPr>
  </w:style>
  <w:style w:type="character" w:styleId="Hyperlink">
    <w:name w:val="Hyperlink"/>
    <w:basedOn w:val="DefaultParagraphFont"/>
    <w:rPr>
      <w:color w:val="0000FF"/>
      <w:u w:val="single"/>
    </w:rPr>
  </w:style>
  <w:style w:type="paragraph" w:customStyle="1" w:styleId="FYI">
    <w:name w:val="FYI"/>
    <w:basedOn w:val="Normal"/>
    <w:next w:val="Normal"/>
    <w:pPr>
      <w:spacing w:before="0" w:after="0"/>
    </w:pPr>
    <w:rPr>
      <w:i/>
      <w:sz w:val="20"/>
    </w:rPr>
  </w:style>
  <w:style w:type="character" w:styleId="FollowedHyperlink">
    <w:name w:val="FollowedHyperlink"/>
    <w:basedOn w:val="DefaultParagraphFont"/>
    <w:rPr>
      <w:color w:val="800080"/>
      <w:u w:val="single"/>
    </w:rPr>
  </w:style>
  <w:style w:type="character" w:styleId="FootnoteReference">
    <w:name w:val="footnote reference"/>
    <w:basedOn w:val="DefaultParagraphFont"/>
    <w:semiHidden/>
    <w:rPr>
      <w:vertAlign w:val="superscript"/>
    </w:rPr>
  </w:style>
  <w:style w:type="paragraph" w:customStyle="1" w:styleId="Number2">
    <w:name w:val="Number2"/>
    <w:basedOn w:val="Normal"/>
    <w:pPr>
      <w:tabs>
        <w:tab w:val="left" w:pos="360"/>
        <w:tab w:val="left" w:pos="907"/>
      </w:tabs>
      <w:spacing w:before="0"/>
      <w:ind w:left="360" w:hanging="360"/>
      <w:jc w:val="both"/>
    </w:pPr>
    <w:rPr>
      <w:rFonts w:ascii="Centaur MT" w:hAnsi="Centaur MT"/>
      <w:sz w:val="24"/>
    </w:rPr>
  </w:style>
  <w:style w:type="paragraph" w:styleId="DocumentMap">
    <w:name w:val="Document Map"/>
    <w:basedOn w:val="Normal"/>
    <w:rsid w:val="00F42250"/>
    <w:pPr>
      <w:shd w:val="clear" w:color="auto" w:fill="000080"/>
      <w:spacing w:before="0" w:after="0"/>
    </w:pPr>
    <w:rPr>
      <w:rFonts w:ascii="Arial Narrow" w:hAnsi="Arial Narrow"/>
      <w:sz w:val="20"/>
    </w:rPr>
  </w:style>
  <w:style w:type="paragraph" w:styleId="BodyTextIndent2">
    <w:name w:val="Body Text Indent 2"/>
    <w:basedOn w:val="Normal"/>
    <w:pPr>
      <w:ind w:left="432"/>
    </w:pPr>
  </w:style>
  <w:style w:type="paragraph" w:styleId="BodyTextIndent3">
    <w:name w:val="Body Text Indent 3"/>
    <w:basedOn w:val="Normal"/>
    <w:pPr>
      <w:ind w:left="576"/>
    </w:pPr>
  </w:style>
  <w:style w:type="paragraph" w:styleId="NormalWeb">
    <w:name w:val="Normal (Web)"/>
    <w:basedOn w:val="Normal"/>
    <w:uiPriority w:val="99"/>
    <w:pPr>
      <w:spacing w:before="100" w:beforeAutospacing="1" w:after="100" w:afterAutospacing="1"/>
    </w:pPr>
    <w:rPr>
      <w:color w:val="000000"/>
      <w:sz w:val="24"/>
      <w:szCs w:val="24"/>
    </w:rPr>
  </w:style>
  <w:style w:type="paragraph" w:customStyle="1" w:styleId="list-i">
    <w:name w:val="list - i"/>
    <w:basedOn w:val="bodytext0"/>
    <w:pPr>
      <w:tabs>
        <w:tab w:val="num" w:pos="504"/>
      </w:tabs>
      <w:spacing w:after="20"/>
      <w:ind w:left="504" w:hanging="360"/>
    </w:pPr>
  </w:style>
  <w:style w:type="paragraph" w:customStyle="1" w:styleId="bodytext0">
    <w:name w:val="body text"/>
    <w:basedOn w:val="Normal"/>
    <w:pPr>
      <w:tabs>
        <w:tab w:val="right" w:pos="8640"/>
      </w:tabs>
      <w:spacing w:before="20" w:line="300" w:lineRule="atLeast"/>
    </w:pPr>
    <w:rPr>
      <w:rFonts w:ascii="Garamond" w:hAnsi="Garamond"/>
    </w:rPr>
  </w:style>
  <w:style w:type="paragraph" w:customStyle="1" w:styleId="list-b">
    <w:name w:val="list - b"/>
    <w:basedOn w:val="list-i"/>
    <w:pPr>
      <w:tabs>
        <w:tab w:val="clear" w:pos="504"/>
        <w:tab w:val="num" w:pos="360"/>
      </w:tabs>
      <w:ind w:left="360"/>
    </w:pPr>
  </w:style>
  <w:style w:type="paragraph" w:customStyle="1" w:styleId="list-bi">
    <w:name w:val="list - bi"/>
    <w:basedOn w:val="list-b"/>
    <w:pPr>
      <w:tabs>
        <w:tab w:val="clear" w:pos="360"/>
        <w:tab w:val="num" w:pos="720"/>
      </w:tabs>
      <w:ind w:left="720"/>
    </w:pPr>
  </w:style>
  <w:style w:type="paragraph" w:customStyle="1" w:styleId="list2-i">
    <w:name w:val="list2 - i"/>
    <w:basedOn w:val="Normal"/>
    <w:pPr>
      <w:tabs>
        <w:tab w:val="num" w:pos="720"/>
        <w:tab w:val="right" w:pos="8640"/>
      </w:tabs>
      <w:spacing w:before="20" w:line="300" w:lineRule="atLeast"/>
      <w:ind w:left="720" w:hanging="360"/>
    </w:pPr>
    <w:rPr>
      <w:rFonts w:ascii="Garamond" w:hAnsi="Garamond"/>
    </w:rPr>
  </w:style>
  <w:style w:type="paragraph" w:customStyle="1" w:styleId="Bullet">
    <w:name w:val="Bullet"/>
    <w:basedOn w:val="Normal"/>
    <w:pPr>
      <w:tabs>
        <w:tab w:val="num" w:pos="1080"/>
        <w:tab w:val="right" w:pos="8640"/>
      </w:tabs>
      <w:spacing w:before="20" w:line="300" w:lineRule="atLeast"/>
      <w:ind w:left="1080" w:hanging="360"/>
    </w:pPr>
    <w:rPr>
      <w:rFonts w:ascii="Garamond" w:hAnsi="Garamond"/>
    </w:rPr>
  </w:style>
  <w:style w:type="paragraph" w:styleId="ListBullet3">
    <w:name w:val="List Bullet 3"/>
    <w:basedOn w:val="Normal"/>
    <w:autoRedefine/>
    <w:pPr>
      <w:numPr>
        <w:numId w:val="2"/>
      </w:numPr>
      <w:tabs>
        <w:tab w:val="clear" w:pos="360"/>
        <w:tab w:val="num" w:pos="720"/>
      </w:tabs>
      <w:spacing w:before="0" w:after="0"/>
      <w:ind w:left="720"/>
    </w:pPr>
    <w:rPr>
      <w:rFonts w:ascii="Arial" w:hAnsi="Arial"/>
      <w:noProof/>
      <w:sz w:val="20"/>
    </w:rPr>
  </w:style>
  <w:style w:type="paragraph" w:customStyle="1" w:styleId="list3-i">
    <w:name w:val="list3 - i"/>
    <w:basedOn w:val="list2-i"/>
    <w:pPr>
      <w:keepNext/>
      <w:keepLines/>
      <w:numPr>
        <w:numId w:val="3"/>
      </w:numPr>
      <w:spacing w:after="20"/>
    </w:pPr>
  </w:style>
  <w:style w:type="paragraph" w:customStyle="1" w:styleId="list3">
    <w:name w:val="list3"/>
    <w:basedOn w:val="list3-i"/>
    <w:pPr>
      <w:tabs>
        <w:tab w:val="num" w:pos="360"/>
      </w:tabs>
      <w:ind w:left="360"/>
    </w:pPr>
    <w:rPr>
      <w:rFonts w:eastAsia="Arial Unicode MS"/>
    </w:rPr>
  </w:style>
  <w:style w:type="paragraph" w:styleId="BalloonText">
    <w:name w:val="Balloon Text"/>
    <w:basedOn w:val="Normal"/>
    <w:semiHidden/>
    <w:rPr>
      <w:rFonts w:ascii="Tahoma" w:hAnsi="Tahoma" w:cs="Tahoma"/>
      <w:sz w:val="16"/>
      <w:szCs w:val="16"/>
    </w:rPr>
  </w:style>
  <w:style w:type="paragraph" w:styleId="PlainText">
    <w:name w:val="Plain Text"/>
    <w:basedOn w:val="Normal"/>
    <w:link w:val="PlainTextChar"/>
    <w:pPr>
      <w:overflowPunct w:val="0"/>
      <w:autoSpaceDE w:val="0"/>
      <w:autoSpaceDN w:val="0"/>
      <w:adjustRightInd w:val="0"/>
      <w:spacing w:before="0" w:after="0"/>
      <w:textAlignment w:val="baseline"/>
    </w:pPr>
    <w:rPr>
      <w:rFonts w:ascii="Courier New" w:hAnsi="Courier New"/>
      <w:sz w:val="20"/>
    </w:rPr>
  </w:style>
  <w:style w:type="table" w:styleId="TableGrid">
    <w:name w:val="Table Grid"/>
    <w:basedOn w:val="TableNormal"/>
    <w:rsid w:val="00240336"/>
    <w:pPr>
      <w:spacing w:before="60" w:after="6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TextIndexNumber">
    <w:name w:val="Body Text Index Number"/>
    <w:basedOn w:val="BodyText"/>
    <w:rsid w:val="00B57C20"/>
    <w:pPr>
      <w:numPr>
        <w:numId w:val="4"/>
      </w:numPr>
      <w:spacing w:before="0" w:after="0"/>
    </w:pPr>
    <w:rPr>
      <w:sz w:val="20"/>
    </w:rPr>
  </w:style>
  <w:style w:type="numbering" w:customStyle="1" w:styleId="TableIndex0">
    <w:name w:val="Table Index0"/>
    <w:rsid w:val="00C74133"/>
    <w:pPr>
      <w:numPr>
        <w:numId w:val="5"/>
      </w:numPr>
    </w:pPr>
  </w:style>
  <w:style w:type="numbering" w:customStyle="1" w:styleId="ReqList3">
    <w:name w:val="ReqList3"/>
    <w:rsid w:val="00AC5828"/>
    <w:pPr>
      <w:numPr>
        <w:numId w:val="11"/>
      </w:numPr>
    </w:pPr>
  </w:style>
  <w:style w:type="numbering" w:customStyle="1" w:styleId="ReqList1">
    <w:name w:val="ReqList1"/>
    <w:rsid w:val="00AC5828"/>
    <w:pPr>
      <w:numPr>
        <w:numId w:val="9"/>
      </w:numPr>
    </w:pPr>
  </w:style>
  <w:style w:type="numbering" w:customStyle="1" w:styleId="ReqList2">
    <w:name w:val="ReqList2"/>
    <w:rsid w:val="00AC5828"/>
    <w:pPr>
      <w:numPr>
        <w:numId w:val="10"/>
      </w:numPr>
    </w:pPr>
  </w:style>
  <w:style w:type="paragraph" w:styleId="ListParagraph">
    <w:name w:val="List Paragraph"/>
    <w:basedOn w:val="Normal"/>
    <w:uiPriority w:val="34"/>
    <w:qFormat/>
    <w:rsid w:val="00826E07"/>
    <w:pPr>
      <w:spacing w:before="0" w:after="200" w:line="276" w:lineRule="auto"/>
      <w:ind w:left="720"/>
      <w:contextualSpacing/>
    </w:pPr>
    <w:rPr>
      <w:rFonts w:ascii="Calibri" w:eastAsia="Calibri" w:hAnsi="Calibri"/>
      <w:szCs w:val="22"/>
    </w:rPr>
  </w:style>
  <w:style w:type="paragraph" w:customStyle="1" w:styleId="msolistparagraph0">
    <w:name w:val="msolistparagraph"/>
    <w:basedOn w:val="Normal"/>
    <w:rsid w:val="001173FC"/>
    <w:pPr>
      <w:ind w:left="720"/>
    </w:pPr>
    <w:rPr>
      <w:szCs w:val="22"/>
    </w:rPr>
  </w:style>
  <w:style w:type="character" w:customStyle="1" w:styleId="StephenRogers">
    <w:name w:val="EmailStyle68"/>
    <w:aliases w:val="EmailStyle68"/>
    <w:basedOn w:val="DefaultParagraphFont"/>
    <w:semiHidden/>
    <w:personal/>
    <w:personalCompose/>
    <w:rsid w:val="001173FC"/>
    <w:rPr>
      <w:rFonts w:ascii="Arial" w:hAnsi="Arial" w:cs="Arial"/>
      <w:color w:val="auto"/>
      <w:sz w:val="20"/>
      <w:szCs w:val="20"/>
    </w:rPr>
  </w:style>
  <w:style w:type="character" w:styleId="IntenseEmphasis">
    <w:name w:val="Intense Emphasis"/>
    <w:basedOn w:val="DefaultParagraphFont"/>
    <w:qFormat/>
    <w:rsid w:val="001173FC"/>
    <w:rPr>
      <w:b/>
      <w:bCs/>
      <w:i/>
      <w:iCs/>
      <w:color w:val="4F81BD"/>
    </w:rPr>
  </w:style>
  <w:style w:type="character" w:customStyle="1" w:styleId="PlainTextChar">
    <w:name w:val="Plain Text Char"/>
    <w:basedOn w:val="DefaultParagraphFont"/>
    <w:link w:val="PlainText"/>
    <w:rsid w:val="005B55AD"/>
    <w:rPr>
      <w:rFonts w:ascii="Courier New" w:hAnsi="Courier New"/>
      <w:lang w:val="en-US" w:eastAsia="en-US" w:bidi="ar-SA"/>
    </w:rPr>
  </w:style>
  <w:style w:type="character" w:customStyle="1" w:styleId="BodyTextChar">
    <w:name w:val="Body Text Char"/>
    <w:basedOn w:val="DefaultParagraphFont"/>
    <w:link w:val="BodyText"/>
    <w:rsid w:val="002F5D9C"/>
    <w:rPr>
      <w:rFonts w:ascii="Arial" w:hAnsi="Arial"/>
      <w:sz w:val="22"/>
      <w:lang w:val="en-US" w:eastAsia="en-US" w:bidi="ar-SA"/>
    </w:rPr>
  </w:style>
  <w:style w:type="paragraph" w:customStyle="1" w:styleId="Default">
    <w:name w:val="Default"/>
    <w:rsid w:val="00A461FC"/>
    <w:pPr>
      <w:autoSpaceDE w:val="0"/>
      <w:autoSpaceDN w:val="0"/>
      <w:adjustRightInd w:val="0"/>
    </w:pPr>
    <w:rPr>
      <w:color w:val="000000"/>
      <w:sz w:val="24"/>
      <w:szCs w:val="24"/>
    </w:rPr>
  </w:style>
  <w:style w:type="paragraph" w:customStyle="1" w:styleId="Code">
    <w:name w:val="Code"/>
    <w:basedOn w:val="Default"/>
    <w:next w:val="Default"/>
    <w:uiPriority w:val="99"/>
    <w:rsid w:val="00A461FC"/>
    <w:rPr>
      <w:color w:val="auto"/>
    </w:rPr>
  </w:style>
</w:styles>
</file>

<file path=word/webSettings.xml><?xml version="1.0" encoding="utf-8"?>
<w:webSettings xmlns:r="http://schemas.openxmlformats.org/officeDocument/2006/relationships" xmlns:w="http://schemas.openxmlformats.org/wordprocessingml/2006/main">
  <w:divs>
    <w:div w:id="309020277">
      <w:bodyDiv w:val="1"/>
      <w:marLeft w:val="0"/>
      <w:marRight w:val="0"/>
      <w:marTop w:val="0"/>
      <w:marBottom w:val="0"/>
      <w:divBdr>
        <w:top w:val="none" w:sz="0" w:space="0" w:color="auto"/>
        <w:left w:val="none" w:sz="0" w:space="0" w:color="auto"/>
        <w:bottom w:val="none" w:sz="0" w:space="0" w:color="auto"/>
        <w:right w:val="none" w:sz="0" w:space="0" w:color="auto"/>
      </w:divBdr>
    </w:div>
    <w:div w:id="649554081">
      <w:bodyDiv w:val="1"/>
      <w:marLeft w:val="0"/>
      <w:marRight w:val="0"/>
      <w:marTop w:val="0"/>
      <w:marBottom w:val="0"/>
      <w:divBdr>
        <w:top w:val="none" w:sz="0" w:space="0" w:color="auto"/>
        <w:left w:val="none" w:sz="0" w:space="0" w:color="auto"/>
        <w:bottom w:val="none" w:sz="0" w:space="0" w:color="auto"/>
        <w:right w:val="none" w:sz="0" w:space="0" w:color="auto"/>
      </w:divBdr>
      <w:divsChild>
        <w:div w:id="217980424">
          <w:marLeft w:val="0"/>
          <w:marRight w:val="0"/>
          <w:marTop w:val="0"/>
          <w:marBottom w:val="0"/>
          <w:divBdr>
            <w:top w:val="none" w:sz="0" w:space="0" w:color="auto"/>
            <w:left w:val="none" w:sz="0" w:space="0" w:color="auto"/>
            <w:bottom w:val="single" w:sz="8" w:space="1" w:color="auto"/>
            <w:right w:val="none" w:sz="0" w:space="0" w:color="auto"/>
          </w:divBdr>
        </w:div>
      </w:divsChild>
    </w:div>
    <w:div w:id="655498248">
      <w:bodyDiv w:val="1"/>
      <w:marLeft w:val="0"/>
      <w:marRight w:val="0"/>
      <w:marTop w:val="0"/>
      <w:marBottom w:val="0"/>
      <w:divBdr>
        <w:top w:val="none" w:sz="0" w:space="0" w:color="auto"/>
        <w:left w:val="none" w:sz="0" w:space="0" w:color="auto"/>
        <w:bottom w:val="none" w:sz="0" w:space="0" w:color="auto"/>
        <w:right w:val="none" w:sz="0" w:space="0" w:color="auto"/>
      </w:divBdr>
      <w:divsChild>
        <w:div w:id="332875121">
          <w:marLeft w:val="0"/>
          <w:marRight w:val="0"/>
          <w:marTop w:val="0"/>
          <w:marBottom w:val="0"/>
          <w:divBdr>
            <w:top w:val="none" w:sz="0" w:space="0" w:color="auto"/>
            <w:left w:val="none" w:sz="0" w:space="0" w:color="auto"/>
            <w:bottom w:val="none" w:sz="0" w:space="0" w:color="auto"/>
            <w:right w:val="none" w:sz="0" w:space="0" w:color="auto"/>
          </w:divBdr>
          <w:divsChild>
            <w:div w:id="106529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043328">
      <w:bodyDiv w:val="1"/>
      <w:marLeft w:val="0"/>
      <w:marRight w:val="0"/>
      <w:marTop w:val="0"/>
      <w:marBottom w:val="0"/>
      <w:divBdr>
        <w:top w:val="none" w:sz="0" w:space="0" w:color="auto"/>
        <w:left w:val="none" w:sz="0" w:space="0" w:color="auto"/>
        <w:bottom w:val="none" w:sz="0" w:space="0" w:color="auto"/>
        <w:right w:val="none" w:sz="0" w:space="0" w:color="auto"/>
      </w:divBdr>
    </w:div>
    <w:div w:id="704255220">
      <w:bodyDiv w:val="1"/>
      <w:marLeft w:val="0"/>
      <w:marRight w:val="0"/>
      <w:marTop w:val="0"/>
      <w:marBottom w:val="0"/>
      <w:divBdr>
        <w:top w:val="none" w:sz="0" w:space="0" w:color="auto"/>
        <w:left w:val="none" w:sz="0" w:space="0" w:color="auto"/>
        <w:bottom w:val="none" w:sz="0" w:space="0" w:color="auto"/>
        <w:right w:val="none" w:sz="0" w:space="0" w:color="auto"/>
      </w:divBdr>
      <w:divsChild>
        <w:div w:id="93467688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92670146">
      <w:bodyDiv w:val="1"/>
      <w:marLeft w:val="0"/>
      <w:marRight w:val="0"/>
      <w:marTop w:val="0"/>
      <w:marBottom w:val="0"/>
      <w:divBdr>
        <w:top w:val="none" w:sz="0" w:space="0" w:color="auto"/>
        <w:left w:val="none" w:sz="0" w:space="0" w:color="auto"/>
        <w:bottom w:val="none" w:sz="0" w:space="0" w:color="auto"/>
        <w:right w:val="none" w:sz="0" w:space="0" w:color="auto"/>
      </w:divBdr>
      <w:divsChild>
        <w:div w:id="300769968">
          <w:marLeft w:val="0"/>
          <w:marRight w:val="0"/>
          <w:marTop w:val="0"/>
          <w:marBottom w:val="0"/>
          <w:divBdr>
            <w:top w:val="none" w:sz="0" w:space="0" w:color="auto"/>
            <w:left w:val="none" w:sz="0" w:space="0" w:color="auto"/>
            <w:bottom w:val="none" w:sz="0" w:space="0" w:color="auto"/>
            <w:right w:val="none" w:sz="0" w:space="0" w:color="auto"/>
          </w:divBdr>
          <w:divsChild>
            <w:div w:id="68382248">
              <w:marLeft w:val="0"/>
              <w:marRight w:val="0"/>
              <w:marTop w:val="0"/>
              <w:marBottom w:val="0"/>
              <w:divBdr>
                <w:top w:val="none" w:sz="0" w:space="0" w:color="auto"/>
                <w:left w:val="none" w:sz="0" w:space="0" w:color="auto"/>
                <w:bottom w:val="none" w:sz="0" w:space="0" w:color="auto"/>
                <w:right w:val="none" w:sz="0" w:space="0" w:color="auto"/>
              </w:divBdr>
            </w:div>
            <w:div w:id="224531752">
              <w:marLeft w:val="0"/>
              <w:marRight w:val="0"/>
              <w:marTop w:val="0"/>
              <w:marBottom w:val="0"/>
              <w:divBdr>
                <w:top w:val="none" w:sz="0" w:space="0" w:color="auto"/>
                <w:left w:val="none" w:sz="0" w:space="0" w:color="auto"/>
                <w:bottom w:val="none" w:sz="0" w:space="0" w:color="auto"/>
                <w:right w:val="none" w:sz="0" w:space="0" w:color="auto"/>
              </w:divBdr>
            </w:div>
            <w:div w:id="398210328">
              <w:marLeft w:val="0"/>
              <w:marRight w:val="0"/>
              <w:marTop w:val="0"/>
              <w:marBottom w:val="0"/>
              <w:divBdr>
                <w:top w:val="none" w:sz="0" w:space="0" w:color="auto"/>
                <w:left w:val="none" w:sz="0" w:space="0" w:color="auto"/>
                <w:bottom w:val="none" w:sz="0" w:space="0" w:color="auto"/>
                <w:right w:val="none" w:sz="0" w:space="0" w:color="auto"/>
              </w:divBdr>
            </w:div>
            <w:div w:id="496070274">
              <w:marLeft w:val="0"/>
              <w:marRight w:val="0"/>
              <w:marTop w:val="0"/>
              <w:marBottom w:val="0"/>
              <w:divBdr>
                <w:top w:val="none" w:sz="0" w:space="0" w:color="auto"/>
                <w:left w:val="none" w:sz="0" w:space="0" w:color="auto"/>
                <w:bottom w:val="none" w:sz="0" w:space="0" w:color="auto"/>
                <w:right w:val="none" w:sz="0" w:space="0" w:color="auto"/>
              </w:divBdr>
            </w:div>
            <w:div w:id="539440249">
              <w:marLeft w:val="0"/>
              <w:marRight w:val="0"/>
              <w:marTop w:val="0"/>
              <w:marBottom w:val="0"/>
              <w:divBdr>
                <w:top w:val="none" w:sz="0" w:space="0" w:color="auto"/>
                <w:left w:val="none" w:sz="0" w:space="0" w:color="auto"/>
                <w:bottom w:val="none" w:sz="0" w:space="0" w:color="auto"/>
                <w:right w:val="none" w:sz="0" w:space="0" w:color="auto"/>
              </w:divBdr>
            </w:div>
            <w:div w:id="602691930">
              <w:marLeft w:val="0"/>
              <w:marRight w:val="0"/>
              <w:marTop w:val="0"/>
              <w:marBottom w:val="0"/>
              <w:divBdr>
                <w:top w:val="none" w:sz="0" w:space="0" w:color="auto"/>
                <w:left w:val="none" w:sz="0" w:space="0" w:color="auto"/>
                <w:bottom w:val="none" w:sz="0" w:space="0" w:color="auto"/>
                <w:right w:val="none" w:sz="0" w:space="0" w:color="auto"/>
              </w:divBdr>
            </w:div>
            <w:div w:id="1679772504">
              <w:marLeft w:val="0"/>
              <w:marRight w:val="0"/>
              <w:marTop w:val="0"/>
              <w:marBottom w:val="0"/>
              <w:divBdr>
                <w:top w:val="none" w:sz="0" w:space="0" w:color="auto"/>
                <w:left w:val="none" w:sz="0" w:space="0" w:color="auto"/>
                <w:bottom w:val="none" w:sz="0" w:space="0" w:color="auto"/>
                <w:right w:val="none" w:sz="0" w:space="0" w:color="auto"/>
              </w:divBdr>
            </w:div>
            <w:div w:id="195273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15549">
      <w:bodyDiv w:val="1"/>
      <w:marLeft w:val="0"/>
      <w:marRight w:val="0"/>
      <w:marTop w:val="0"/>
      <w:marBottom w:val="0"/>
      <w:divBdr>
        <w:top w:val="none" w:sz="0" w:space="0" w:color="auto"/>
        <w:left w:val="none" w:sz="0" w:space="0" w:color="auto"/>
        <w:bottom w:val="none" w:sz="0" w:space="0" w:color="auto"/>
        <w:right w:val="none" w:sz="0" w:space="0" w:color="auto"/>
      </w:divBdr>
      <w:divsChild>
        <w:div w:id="331417015">
          <w:marLeft w:val="0"/>
          <w:marRight w:val="0"/>
          <w:marTop w:val="0"/>
          <w:marBottom w:val="0"/>
          <w:divBdr>
            <w:top w:val="none" w:sz="0" w:space="0" w:color="auto"/>
            <w:left w:val="none" w:sz="0" w:space="0" w:color="auto"/>
            <w:bottom w:val="none" w:sz="0" w:space="0" w:color="auto"/>
            <w:right w:val="none" w:sz="0" w:space="0" w:color="auto"/>
          </w:divBdr>
        </w:div>
        <w:div w:id="486364505">
          <w:marLeft w:val="0"/>
          <w:marRight w:val="0"/>
          <w:marTop w:val="0"/>
          <w:marBottom w:val="0"/>
          <w:divBdr>
            <w:top w:val="none" w:sz="0" w:space="0" w:color="auto"/>
            <w:left w:val="none" w:sz="0" w:space="0" w:color="auto"/>
            <w:bottom w:val="none" w:sz="0" w:space="0" w:color="auto"/>
            <w:right w:val="none" w:sz="0" w:space="0" w:color="auto"/>
          </w:divBdr>
        </w:div>
        <w:div w:id="721560607">
          <w:marLeft w:val="0"/>
          <w:marRight w:val="0"/>
          <w:marTop w:val="0"/>
          <w:marBottom w:val="0"/>
          <w:divBdr>
            <w:top w:val="none" w:sz="0" w:space="0" w:color="auto"/>
            <w:left w:val="none" w:sz="0" w:space="0" w:color="auto"/>
            <w:bottom w:val="none" w:sz="0" w:space="0" w:color="auto"/>
            <w:right w:val="none" w:sz="0" w:space="0" w:color="auto"/>
          </w:divBdr>
        </w:div>
        <w:div w:id="801122100">
          <w:marLeft w:val="0"/>
          <w:marRight w:val="0"/>
          <w:marTop w:val="0"/>
          <w:marBottom w:val="0"/>
          <w:divBdr>
            <w:top w:val="none" w:sz="0" w:space="0" w:color="auto"/>
            <w:left w:val="none" w:sz="0" w:space="0" w:color="auto"/>
            <w:bottom w:val="none" w:sz="0" w:space="0" w:color="auto"/>
            <w:right w:val="none" w:sz="0" w:space="0" w:color="auto"/>
          </w:divBdr>
        </w:div>
        <w:div w:id="1460607015">
          <w:marLeft w:val="0"/>
          <w:marRight w:val="0"/>
          <w:marTop w:val="0"/>
          <w:marBottom w:val="0"/>
          <w:divBdr>
            <w:top w:val="none" w:sz="0" w:space="0" w:color="auto"/>
            <w:left w:val="none" w:sz="0" w:space="0" w:color="auto"/>
            <w:bottom w:val="none" w:sz="0" w:space="0" w:color="auto"/>
            <w:right w:val="none" w:sz="0" w:space="0" w:color="auto"/>
          </w:divBdr>
        </w:div>
        <w:div w:id="1547638718">
          <w:marLeft w:val="0"/>
          <w:marRight w:val="0"/>
          <w:marTop w:val="0"/>
          <w:marBottom w:val="0"/>
          <w:divBdr>
            <w:top w:val="none" w:sz="0" w:space="0" w:color="auto"/>
            <w:left w:val="none" w:sz="0" w:space="0" w:color="auto"/>
            <w:bottom w:val="none" w:sz="0" w:space="0" w:color="auto"/>
            <w:right w:val="none" w:sz="0" w:space="0" w:color="auto"/>
          </w:divBdr>
        </w:div>
        <w:div w:id="1580600118">
          <w:marLeft w:val="0"/>
          <w:marRight w:val="0"/>
          <w:marTop w:val="0"/>
          <w:marBottom w:val="0"/>
          <w:divBdr>
            <w:top w:val="none" w:sz="0" w:space="0" w:color="auto"/>
            <w:left w:val="none" w:sz="0" w:space="0" w:color="auto"/>
            <w:bottom w:val="none" w:sz="0" w:space="0" w:color="auto"/>
            <w:right w:val="none" w:sz="0" w:space="0" w:color="auto"/>
          </w:divBdr>
        </w:div>
        <w:div w:id="1640645808">
          <w:marLeft w:val="0"/>
          <w:marRight w:val="0"/>
          <w:marTop w:val="0"/>
          <w:marBottom w:val="0"/>
          <w:divBdr>
            <w:top w:val="none" w:sz="0" w:space="0" w:color="auto"/>
            <w:left w:val="none" w:sz="0" w:space="0" w:color="auto"/>
            <w:bottom w:val="none" w:sz="0" w:space="0" w:color="auto"/>
            <w:right w:val="none" w:sz="0" w:space="0" w:color="auto"/>
          </w:divBdr>
        </w:div>
      </w:divsChild>
    </w:div>
    <w:div w:id="1036547465">
      <w:bodyDiv w:val="1"/>
      <w:marLeft w:val="0"/>
      <w:marRight w:val="0"/>
      <w:marTop w:val="0"/>
      <w:marBottom w:val="0"/>
      <w:divBdr>
        <w:top w:val="none" w:sz="0" w:space="0" w:color="auto"/>
        <w:left w:val="none" w:sz="0" w:space="0" w:color="auto"/>
        <w:bottom w:val="none" w:sz="0" w:space="0" w:color="auto"/>
        <w:right w:val="none" w:sz="0" w:space="0" w:color="auto"/>
      </w:divBdr>
    </w:div>
    <w:div w:id="1216239485">
      <w:bodyDiv w:val="1"/>
      <w:marLeft w:val="0"/>
      <w:marRight w:val="0"/>
      <w:marTop w:val="0"/>
      <w:marBottom w:val="0"/>
      <w:divBdr>
        <w:top w:val="none" w:sz="0" w:space="0" w:color="auto"/>
        <w:left w:val="none" w:sz="0" w:space="0" w:color="auto"/>
        <w:bottom w:val="none" w:sz="0" w:space="0" w:color="auto"/>
        <w:right w:val="none" w:sz="0" w:space="0" w:color="auto"/>
      </w:divBdr>
    </w:div>
    <w:div w:id="1241401885">
      <w:bodyDiv w:val="1"/>
      <w:marLeft w:val="0"/>
      <w:marRight w:val="0"/>
      <w:marTop w:val="0"/>
      <w:marBottom w:val="0"/>
      <w:divBdr>
        <w:top w:val="none" w:sz="0" w:space="0" w:color="auto"/>
        <w:left w:val="none" w:sz="0" w:space="0" w:color="auto"/>
        <w:bottom w:val="none" w:sz="0" w:space="0" w:color="auto"/>
        <w:right w:val="none" w:sz="0" w:space="0" w:color="auto"/>
      </w:divBdr>
    </w:div>
    <w:div w:id="1654020996">
      <w:bodyDiv w:val="1"/>
      <w:marLeft w:val="0"/>
      <w:marRight w:val="0"/>
      <w:marTop w:val="0"/>
      <w:marBottom w:val="0"/>
      <w:divBdr>
        <w:top w:val="none" w:sz="0" w:space="0" w:color="auto"/>
        <w:left w:val="none" w:sz="0" w:space="0" w:color="auto"/>
        <w:bottom w:val="none" w:sz="0" w:space="0" w:color="auto"/>
        <w:right w:val="none" w:sz="0" w:space="0" w:color="auto"/>
      </w:divBdr>
    </w:div>
    <w:div w:id="1668557752">
      <w:bodyDiv w:val="1"/>
      <w:marLeft w:val="0"/>
      <w:marRight w:val="0"/>
      <w:marTop w:val="0"/>
      <w:marBottom w:val="0"/>
      <w:divBdr>
        <w:top w:val="none" w:sz="0" w:space="0" w:color="auto"/>
        <w:left w:val="none" w:sz="0" w:space="0" w:color="auto"/>
        <w:bottom w:val="none" w:sz="0" w:space="0" w:color="auto"/>
        <w:right w:val="none" w:sz="0" w:space="0" w:color="auto"/>
      </w:divBdr>
    </w:div>
    <w:div w:id="1731688450">
      <w:bodyDiv w:val="1"/>
      <w:marLeft w:val="0"/>
      <w:marRight w:val="0"/>
      <w:marTop w:val="0"/>
      <w:marBottom w:val="0"/>
      <w:divBdr>
        <w:top w:val="none" w:sz="0" w:space="0" w:color="auto"/>
        <w:left w:val="none" w:sz="0" w:space="0" w:color="auto"/>
        <w:bottom w:val="none" w:sz="0" w:space="0" w:color="auto"/>
        <w:right w:val="none" w:sz="0" w:space="0" w:color="auto"/>
      </w:divBdr>
    </w:div>
    <w:div w:id="1872838259">
      <w:bodyDiv w:val="1"/>
      <w:marLeft w:val="0"/>
      <w:marRight w:val="0"/>
      <w:marTop w:val="0"/>
      <w:marBottom w:val="0"/>
      <w:divBdr>
        <w:top w:val="none" w:sz="0" w:space="0" w:color="auto"/>
        <w:left w:val="none" w:sz="0" w:space="0" w:color="auto"/>
        <w:bottom w:val="none" w:sz="0" w:space="0" w:color="auto"/>
        <w:right w:val="none" w:sz="0" w:space="0" w:color="auto"/>
      </w:divBdr>
      <w:divsChild>
        <w:div w:id="1966349160">
          <w:marLeft w:val="0"/>
          <w:marRight w:val="0"/>
          <w:marTop w:val="0"/>
          <w:marBottom w:val="0"/>
          <w:divBdr>
            <w:top w:val="none" w:sz="0" w:space="0" w:color="auto"/>
            <w:left w:val="none" w:sz="0" w:space="0" w:color="auto"/>
            <w:bottom w:val="none" w:sz="0" w:space="0" w:color="auto"/>
            <w:right w:val="none" w:sz="0" w:space="0" w:color="auto"/>
          </w:divBdr>
          <w:divsChild>
            <w:div w:id="702486815">
              <w:marLeft w:val="0"/>
              <w:marRight w:val="0"/>
              <w:marTop w:val="0"/>
              <w:marBottom w:val="0"/>
              <w:divBdr>
                <w:top w:val="none" w:sz="0" w:space="0" w:color="auto"/>
                <w:left w:val="none" w:sz="0" w:space="0" w:color="auto"/>
                <w:bottom w:val="none" w:sz="0" w:space="0" w:color="auto"/>
                <w:right w:val="none" w:sz="0" w:space="0" w:color="auto"/>
              </w:divBdr>
            </w:div>
            <w:div w:id="954405356">
              <w:marLeft w:val="0"/>
              <w:marRight w:val="0"/>
              <w:marTop w:val="0"/>
              <w:marBottom w:val="0"/>
              <w:divBdr>
                <w:top w:val="none" w:sz="0" w:space="0" w:color="auto"/>
                <w:left w:val="none" w:sz="0" w:space="0" w:color="auto"/>
                <w:bottom w:val="none" w:sz="0" w:space="0" w:color="auto"/>
                <w:right w:val="none" w:sz="0" w:space="0" w:color="auto"/>
              </w:divBdr>
            </w:div>
            <w:div w:id="9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18678">
      <w:bodyDiv w:val="1"/>
      <w:marLeft w:val="0"/>
      <w:marRight w:val="0"/>
      <w:marTop w:val="0"/>
      <w:marBottom w:val="0"/>
      <w:divBdr>
        <w:top w:val="none" w:sz="0" w:space="0" w:color="auto"/>
        <w:left w:val="none" w:sz="0" w:space="0" w:color="auto"/>
        <w:bottom w:val="none" w:sz="0" w:space="0" w:color="auto"/>
        <w:right w:val="none" w:sz="0" w:space="0" w:color="auto"/>
      </w:divBdr>
      <w:divsChild>
        <w:div w:id="152260516">
          <w:marLeft w:val="0"/>
          <w:marRight w:val="0"/>
          <w:marTop w:val="0"/>
          <w:marBottom w:val="0"/>
          <w:divBdr>
            <w:top w:val="none" w:sz="0" w:space="0" w:color="auto"/>
            <w:left w:val="none" w:sz="0" w:space="0" w:color="auto"/>
            <w:bottom w:val="none" w:sz="0" w:space="0" w:color="auto"/>
            <w:right w:val="none" w:sz="0" w:space="0" w:color="auto"/>
          </w:divBdr>
          <w:divsChild>
            <w:div w:id="604658181">
              <w:marLeft w:val="0"/>
              <w:marRight w:val="0"/>
              <w:marTop w:val="0"/>
              <w:marBottom w:val="0"/>
              <w:divBdr>
                <w:top w:val="single" w:sz="8" w:space="3" w:color="B5C4DF"/>
                <w:left w:val="none" w:sz="0" w:space="0" w:color="auto"/>
                <w:bottom w:val="none" w:sz="0" w:space="0" w:color="auto"/>
                <w:right w:val="none" w:sz="0" w:space="0" w:color="auto"/>
              </w:divBdr>
            </w:div>
          </w:divsChild>
        </w:div>
        <w:div w:id="515120801">
          <w:marLeft w:val="0"/>
          <w:marRight w:val="0"/>
          <w:marTop w:val="0"/>
          <w:marBottom w:val="0"/>
          <w:divBdr>
            <w:top w:val="none" w:sz="0" w:space="0" w:color="auto"/>
            <w:left w:val="none" w:sz="0" w:space="0" w:color="auto"/>
            <w:bottom w:val="none" w:sz="0" w:space="0" w:color="auto"/>
            <w:right w:val="none" w:sz="0" w:space="0" w:color="auto"/>
          </w:divBdr>
          <w:divsChild>
            <w:div w:id="185142197">
              <w:marLeft w:val="0"/>
              <w:marRight w:val="0"/>
              <w:marTop w:val="0"/>
              <w:marBottom w:val="0"/>
              <w:divBdr>
                <w:top w:val="single" w:sz="8" w:space="3" w:color="B5C4DF"/>
                <w:left w:val="none" w:sz="0" w:space="0" w:color="auto"/>
                <w:bottom w:val="none" w:sz="0" w:space="0" w:color="auto"/>
                <w:right w:val="none" w:sz="0" w:space="0" w:color="auto"/>
              </w:divBdr>
            </w:div>
          </w:divsChild>
        </w:div>
        <w:div w:id="688607541">
          <w:marLeft w:val="0"/>
          <w:marRight w:val="0"/>
          <w:marTop w:val="0"/>
          <w:marBottom w:val="0"/>
          <w:divBdr>
            <w:top w:val="none" w:sz="0" w:space="0" w:color="auto"/>
            <w:left w:val="none" w:sz="0" w:space="0" w:color="auto"/>
            <w:bottom w:val="none" w:sz="0" w:space="0" w:color="auto"/>
            <w:right w:val="none" w:sz="0" w:space="0" w:color="auto"/>
          </w:divBdr>
          <w:divsChild>
            <w:div w:id="717238840">
              <w:marLeft w:val="0"/>
              <w:marRight w:val="0"/>
              <w:marTop w:val="0"/>
              <w:marBottom w:val="0"/>
              <w:divBdr>
                <w:top w:val="single" w:sz="8" w:space="3" w:color="B5C4DF"/>
                <w:left w:val="none" w:sz="0" w:space="0" w:color="auto"/>
                <w:bottom w:val="none" w:sz="0" w:space="0" w:color="auto"/>
                <w:right w:val="none" w:sz="0" w:space="0" w:color="auto"/>
              </w:divBdr>
            </w:div>
          </w:divsChild>
        </w:div>
        <w:div w:id="17399397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117" Type="http://schemas.openxmlformats.org/officeDocument/2006/relationships/hyperlink" Target="mailto:klimkina@gmail.com" TargetMode="External"/><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www.microsoft.com/downloads/details.aspx?familyid=AEA55F2F-07B5-4A8C-8A44-B4E1B196D5C0&amp;displaylang=en" TargetMode="External"/><Relationship Id="rId68" Type="http://schemas.openxmlformats.org/officeDocument/2006/relationships/hyperlink" Target="http://community.opennetcf.com/forums/p/6982/60837.aspx#60837" TargetMode="External"/><Relationship Id="rId84" Type="http://schemas.openxmlformats.org/officeDocument/2006/relationships/image" Target="cid:image001.png@01CA74FB.695D3590" TargetMode="External"/><Relationship Id="rId89" Type="http://schemas.openxmlformats.org/officeDocument/2006/relationships/hyperlink" Target="mailto:matt.grenier@eurotech.com" TargetMode="External"/><Relationship Id="rId112" Type="http://schemas.openxmlformats.org/officeDocument/2006/relationships/image" Target="media/image54.png"/><Relationship Id="rId16" Type="http://schemas.openxmlformats.org/officeDocument/2006/relationships/image" Target="media/image9.png"/><Relationship Id="rId107" Type="http://schemas.openxmlformats.org/officeDocument/2006/relationships/hyperlink" Target="http://www.codeguru.com/cpp/controls/controls/resizing/article.php/c2151/"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upport.eurotech-inc.com/forums/topic.asp?TOPIC_ID=609" TargetMode="External"/><Relationship Id="rId74" Type="http://schemas.openxmlformats.org/officeDocument/2006/relationships/hyperlink" Target="http://www.java2s.com/Tutorial/CSharp/0520__Windows/Usenativewindowsfunctiontoreadfile.htm" TargetMode="External"/><Relationship Id="rId79" Type="http://schemas.openxmlformats.org/officeDocument/2006/relationships/hyperlink" Target="http://www.tech-archive.net/Archive/DotNet/microsoft.public.dotnet.languages.csharp/2006-12/msg00785.html" TargetMode="External"/><Relationship Id="rId102" Type="http://schemas.openxmlformats.org/officeDocument/2006/relationships/hyperlink" Target="http://picasion.com/get-photo/" TargetMode="External"/><Relationship Id="rId123" Type="http://schemas.openxmlformats.org/officeDocument/2006/relationships/hyperlink" Target="http://lextm.blogspot.com/2007/08/product-review-installaware.html" TargetMode="External"/><Relationship Id="rId5" Type="http://schemas.openxmlformats.org/officeDocument/2006/relationships/footnotes" Target="footnotes.xml"/><Relationship Id="rId90" Type="http://schemas.openxmlformats.org/officeDocument/2006/relationships/image" Target="media/image48.png"/><Relationship Id="rId95" Type="http://schemas.openxmlformats.org/officeDocument/2006/relationships/image" Target="cid:image010.png@01CA74FB.23AEC4F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www.lrssolutions.com/Uploader" TargetMode="External"/><Relationship Id="rId64" Type="http://schemas.openxmlformats.org/officeDocument/2006/relationships/hyperlink" Target="http://msdn.microsoft.com/en-us/library/ms172550.aspx" TargetMode="External"/><Relationship Id="rId69" Type="http://schemas.openxmlformats.org/officeDocument/2006/relationships/hyperlink" Target="http://community.opennetcf.com/forums/p/10566/64787.aspx" TargetMode="External"/><Relationship Id="rId77" Type="http://schemas.openxmlformats.org/officeDocument/2006/relationships/hyperlink" Target="http://msdn.microsoft.com/en-us/library/ac7ay120%28VS.80%29.aspx" TargetMode="External"/><Relationship Id="rId100" Type="http://schemas.openxmlformats.org/officeDocument/2006/relationships/hyperlink" Target="http://www.vcskicks.com/csharp_animated_gif.php" TargetMode="External"/><Relationship Id="rId105" Type="http://schemas.openxmlformats.org/officeDocument/2006/relationships/hyperlink" Target="http://msdn.microsoft.com/en-us/library/system.windows.forms.toolstripitem.tag.aspx" TargetMode="External"/><Relationship Id="rId113" Type="http://schemas.openxmlformats.org/officeDocument/2006/relationships/image" Target="cid:image002.png@01CA9786.9D6B0990" TargetMode="External"/><Relationship Id="rId118" Type="http://schemas.openxmlformats.org/officeDocument/2006/relationships/hyperlink" Target="mailto:sarogers@leanpath.com" TargetMode="Externa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msdn.microsoft.com/en-us/library/ms681381%28VS.85%29.aspx" TargetMode="External"/><Relationship Id="rId80" Type="http://schemas.openxmlformats.org/officeDocument/2006/relationships/hyperlink" Target="http://bytes.com/topic/c-sharp/answers/247149-createfile" TargetMode="External"/><Relationship Id="rId85" Type="http://schemas.openxmlformats.org/officeDocument/2006/relationships/image" Target="media/image46.png"/><Relationship Id="rId93" Type="http://schemas.openxmlformats.org/officeDocument/2006/relationships/image" Target="cid:image009.png@01CA74FB.23AEC4F0" TargetMode="External"/><Relationship Id="rId98" Type="http://schemas.openxmlformats.org/officeDocument/2006/relationships/hyperlink" Target="http://www.codeproject.com/KB/cs/applicationcontextsplash.aspx" TargetMode="External"/><Relationship Id="rId121" Type="http://schemas.openxmlformats.org/officeDocument/2006/relationships/hyperlink" Target="http://www.installaware.com/landing/google.asp?kw=installation%20software&amp;nw=search&amp;cr=4730647377&amp;pl=&amp;gclid=CMqfjeme7Z8CFQkcawodeDvcfQ"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upport.eurotech-inc.com/forums/topic.asp?TOPIC_ID=298" TargetMode="External"/><Relationship Id="rId67" Type="http://schemas.openxmlformats.org/officeDocument/2006/relationships/hyperlink" Target="http://www.mymobiler.com" TargetMode="External"/><Relationship Id="rId103" Type="http://schemas.openxmlformats.org/officeDocument/2006/relationships/hyperlink" Target="http://www.speakcomputers.com/windows-forms-programming/MenuStrip.aspx" TargetMode="External"/><Relationship Id="rId108" Type="http://schemas.openxmlformats.org/officeDocument/2006/relationships/hyperlink" Target="http://www.codeproject.com/KB/miscctrl/MovableControls.aspx" TargetMode="External"/><Relationship Id="rId116" Type="http://schemas.openxmlformats.org/officeDocument/2006/relationships/hyperlink" Target="mailto:sarogers@leanpath.com" TargetMode="External"/><Relationship Id="rId124" Type="http://schemas.openxmlformats.org/officeDocument/2006/relationships/hyperlink" Target="http://www.actualinstaller.com/"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upport.eurotech-inc.com/forums/topic.asp?topic_id=772" TargetMode="External"/><Relationship Id="rId70" Type="http://schemas.openxmlformats.org/officeDocument/2006/relationships/hyperlink" Target="http://msdn.microsoft.com/en-us/library/aa364232%28VS.85%29.aspx" TargetMode="External"/><Relationship Id="rId75" Type="http://schemas.openxmlformats.org/officeDocument/2006/relationships/hyperlink" Target="http://blog.dmbcllc.com/2009/01/05/csharp-fixed-keyword/" TargetMode="External"/><Relationship Id="rId83" Type="http://schemas.openxmlformats.org/officeDocument/2006/relationships/image" Target="media/image45.png"/><Relationship Id="rId88" Type="http://schemas.openxmlformats.org/officeDocument/2006/relationships/image" Target="cid:image003.png@01CA74FB.695D3590" TargetMode="External"/><Relationship Id="rId91" Type="http://schemas.openxmlformats.org/officeDocument/2006/relationships/image" Target="cid:image008.png@01CA74FB.23AEC4F0" TargetMode="External"/><Relationship Id="rId96" Type="http://schemas.openxmlformats.org/officeDocument/2006/relationships/image" Target="media/image51.jpeg"/><Relationship Id="rId111" Type="http://schemas.openxmlformats.org/officeDocument/2006/relationships/image" Target="cid:image001.png@01CA99BB.9DC3F64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www.leanpath.com/" TargetMode="External"/><Relationship Id="rId106" Type="http://schemas.openxmlformats.org/officeDocument/2006/relationships/hyperlink" Target="http://69.10.233.10/KB/dotnet/Resize_Control_at_Runtime.aspx" TargetMode="External"/><Relationship Id="rId114" Type="http://schemas.openxmlformats.org/officeDocument/2006/relationships/image" Target="media/image55.png"/><Relationship Id="rId119" Type="http://schemas.openxmlformats.org/officeDocument/2006/relationships/hyperlink" Target="http://www.winsupersite.com/win7/win7_on_mac.asp" TargetMode="External"/><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upport.eurotech-inc.com/forums/topic.asp?TOPIC_ID=298" TargetMode="External"/><Relationship Id="rId65" Type="http://schemas.openxmlformats.org/officeDocument/2006/relationships/hyperlink" Target="http://www.opennetcf.com/Products/SmartDeviceFramework/tabid/65/Default.aspx" TargetMode="External"/><Relationship Id="rId73" Type="http://schemas.openxmlformats.org/officeDocument/2006/relationships/hyperlink" Target="http://msdn.microsoft.com/en-us/library/ms679360%28VS.85%29.aspx" TargetMode="External"/><Relationship Id="rId78" Type="http://schemas.openxmlformats.org/officeDocument/2006/relationships/hyperlink" Target="http://bytes.com/topic/c-sharp/answers/572006-p-invoke-createfile-safefilehandle" TargetMode="External"/><Relationship Id="rId81" Type="http://schemas.openxmlformats.org/officeDocument/2006/relationships/hyperlink" Target="http://www.codeguru.com/forum/showthread.php?t=474375" TargetMode="External"/><Relationship Id="rId86" Type="http://schemas.openxmlformats.org/officeDocument/2006/relationships/image" Target="cid:image002.png@01CA74FB.695D3590" TargetMode="External"/><Relationship Id="rId94" Type="http://schemas.openxmlformats.org/officeDocument/2006/relationships/image" Target="media/image50.png"/><Relationship Id="rId99" Type="http://schemas.openxmlformats.org/officeDocument/2006/relationships/hyperlink" Target="http://www.albahari.com/threading/part3.aspx" TargetMode="External"/><Relationship Id="rId101" Type="http://schemas.openxmlformats.org/officeDocument/2006/relationships/hyperlink" Target="http://bytes.com/topic/c-sharp/answers/510116-how-switch-animated-gifs" TargetMode="External"/><Relationship Id="rId122" Type="http://schemas.openxmlformats.org/officeDocument/2006/relationships/hyperlink" Target="http://www.installsite.org/pages/en/msi/comparison.htm"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hyperlink" Target="http://www.codeproject.com/KB/GDI-plus/imageresize.aspx"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www.leanpath.com/lpweb/lp_products_subhome.htm" TargetMode="External"/><Relationship Id="rId76" Type="http://schemas.openxmlformats.org/officeDocument/2006/relationships/hyperlink" Target="http://www.csharpfriends.com/Articles/getArticle.aspx?articleID=351" TargetMode="External"/><Relationship Id="rId97" Type="http://schemas.openxmlformats.org/officeDocument/2006/relationships/image" Target="media/image52.jpeg"/><Relationship Id="rId104" Type="http://schemas.openxmlformats.org/officeDocument/2006/relationships/hyperlink" Target="http://en.csharp-online.net/Tool,_Menu,_and_Status_Strips%E2%80%94ToolStrip_Basics" TargetMode="External"/><Relationship Id="rId120" Type="http://schemas.openxmlformats.org/officeDocument/2006/relationships/hyperlink" Target="http://www.tramontana.co.hu/wix/" TargetMode="External"/><Relationship Id="rId125" Type="http://schemas.openxmlformats.org/officeDocument/2006/relationships/hyperlink" Target="http://aspalliance.com/542_CodeSnip_Access_Database_Schema_with_ASPNET_20" TargetMode="External"/><Relationship Id="rId7" Type="http://schemas.openxmlformats.org/officeDocument/2006/relationships/hyperlink" Target="mailto:sarogers@leanpath.com" TargetMode="External"/><Relationship Id="rId71" Type="http://schemas.openxmlformats.org/officeDocument/2006/relationships/hyperlink" Target="http://easycalculation.com/hex-converter.php" TargetMode="External"/><Relationship Id="rId92" Type="http://schemas.openxmlformats.org/officeDocument/2006/relationships/image" Target="media/image49.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www.sophos.com/support/knowledgebase/article/107403.html" TargetMode="External"/><Relationship Id="rId87" Type="http://schemas.openxmlformats.org/officeDocument/2006/relationships/image" Target="media/image47.png"/><Relationship Id="rId110" Type="http://schemas.openxmlformats.org/officeDocument/2006/relationships/image" Target="media/image53.png"/><Relationship Id="rId115" Type="http://schemas.openxmlformats.org/officeDocument/2006/relationships/image" Target="cid:image001.png@01CA9786.318B1210" TargetMode="External"/><Relationship Id="rId61" Type="http://schemas.openxmlformats.org/officeDocument/2006/relationships/hyperlink" Target="http://support.eurotech-inc.com/support/" TargetMode="External"/><Relationship Id="rId82"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arogers.LEANPATH\Application%20Data\Microsoft\Templates\LeanPath%20Techspec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LeanPath Techspec1.dot</Template>
  <TotalTime>0</TotalTime>
  <Pages>141</Pages>
  <Words>29505</Words>
  <Characters>168180</Characters>
  <Application>Microsoft Office Word</Application>
  <DocSecurity>0</DocSecurity>
  <Lines>1401</Lines>
  <Paragraphs>394</Paragraphs>
  <ScaleCrop>false</ScaleCrop>
  <HeadingPairs>
    <vt:vector size="2" baseType="variant">
      <vt:variant>
        <vt:lpstr>Title</vt:lpstr>
      </vt:variant>
      <vt:variant>
        <vt:i4>1</vt:i4>
      </vt:variant>
    </vt:vector>
  </HeadingPairs>
  <TitlesOfParts>
    <vt:vector size="1" baseType="lpstr">
      <vt:lpstr>VW4 Beta Requirements - Final Stretch</vt:lpstr>
    </vt:vector>
  </TitlesOfParts>
  <Manager/>
  <Company/>
  <LinksUpToDate>false</LinksUpToDate>
  <CharactersWithSpaces>197291</CharactersWithSpaces>
  <SharedDoc>false</SharedDoc>
  <HLinks>
    <vt:vector size="504" baseType="variant">
      <vt:variant>
        <vt:i4>3407949</vt:i4>
      </vt:variant>
      <vt:variant>
        <vt:i4>741</vt:i4>
      </vt:variant>
      <vt:variant>
        <vt:i4>0</vt:i4>
      </vt:variant>
      <vt:variant>
        <vt:i4>5</vt:i4>
      </vt:variant>
      <vt:variant>
        <vt:lpwstr>http://aspalliance.com/542_CodeSnip_Access_Database_Schema_with_ASPNET_20</vt:lpwstr>
      </vt:variant>
      <vt:variant>
        <vt:lpwstr/>
      </vt:variant>
      <vt:variant>
        <vt:i4>3407992</vt:i4>
      </vt:variant>
      <vt:variant>
        <vt:i4>738</vt:i4>
      </vt:variant>
      <vt:variant>
        <vt:i4>0</vt:i4>
      </vt:variant>
      <vt:variant>
        <vt:i4>5</vt:i4>
      </vt:variant>
      <vt:variant>
        <vt:lpwstr>http://www.actualinstaller.com/</vt:lpwstr>
      </vt:variant>
      <vt:variant>
        <vt:lpwstr/>
      </vt:variant>
      <vt:variant>
        <vt:i4>3276902</vt:i4>
      </vt:variant>
      <vt:variant>
        <vt:i4>735</vt:i4>
      </vt:variant>
      <vt:variant>
        <vt:i4>0</vt:i4>
      </vt:variant>
      <vt:variant>
        <vt:i4>5</vt:i4>
      </vt:variant>
      <vt:variant>
        <vt:lpwstr>http://lextm.blogspot.com/2007/08/product-review-installaware.html</vt:lpwstr>
      </vt:variant>
      <vt:variant>
        <vt:lpwstr/>
      </vt:variant>
      <vt:variant>
        <vt:i4>4128800</vt:i4>
      </vt:variant>
      <vt:variant>
        <vt:i4>732</vt:i4>
      </vt:variant>
      <vt:variant>
        <vt:i4>0</vt:i4>
      </vt:variant>
      <vt:variant>
        <vt:i4>5</vt:i4>
      </vt:variant>
      <vt:variant>
        <vt:lpwstr>http://www.installsite.org/pages/en/msi/comparison.htm</vt:lpwstr>
      </vt:variant>
      <vt:variant>
        <vt:lpwstr/>
      </vt:variant>
      <vt:variant>
        <vt:i4>7340093</vt:i4>
      </vt:variant>
      <vt:variant>
        <vt:i4>729</vt:i4>
      </vt:variant>
      <vt:variant>
        <vt:i4>0</vt:i4>
      </vt:variant>
      <vt:variant>
        <vt:i4>5</vt:i4>
      </vt:variant>
      <vt:variant>
        <vt:lpwstr>http://www.installaware.com/landing/google.asp?kw=installation%20software&amp;nw=search&amp;cr=4730647377&amp;pl=&amp;gclid=CMqfjeme7Z8CFQkcawodeDvcfQ</vt:lpwstr>
      </vt:variant>
      <vt:variant>
        <vt:lpwstr/>
      </vt:variant>
      <vt:variant>
        <vt:i4>720918</vt:i4>
      </vt:variant>
      <vt:variant>
        <vt:i4>726</vt:i4>
      </vt:variant>
      <vt:variant>
        <vt:i4>0</vt:i4>
      </vt:variant>
      <vt:variant>
        <vt:i4>5</vt:i4>
      </vt:variant>
      <vt:variant>
        <vt:lpwstr>http://www.tramontana.co.hu/wix/</vt:lpwstr>
      </vt:variant>
      <vt:variant>
        <vt:lpwstr/>
      </vt:variant>
      <vt:variant>
        <vt:i4>2228270</vt:i4>
      </vt:variant>
      <vt:variant>
        <vt:i4>723</vt:i4>
      </vt:variant>
      <vt:variant>
        <vt:i4>0</vt:i4>
      </vt:variant>
      <vt:variant>
        <vt:i4>5</vt:i4>
      </vt:variant>
      <vt:variant>
        <vt:lpwstr>http://www.winsupersite.com/win7/win7_on_mac.asp</vt:lpwstr>
      </vt:variant>
      <vt:variant>
        <vt:lpwstr/>
      </vt:variant>
      <vt:variant>
        <vt:i4>3801114</vt:i4>
      </vt:variant>
      <vt:variant>
        <vt:i4>720</vt:i4>
      </vt:variant>
      <vt:variant>
        <vt:i4>0</vt:i4>
      </vt:variant>
      <vt:variant>
        <vt:i4>5</vt:i4>
      </vt:variant>
      <vt:variant>
        <vt:lpwstr>mailto:sarogers@leanpath.com</vt:lpwstr>
      </vt:variant>
      <vt:variant>
        <vt:lpwstr/>
      </vt:variant>
      <vt:variant>
        <vt:i4>6291530</vt:i4>
      </vt:variant>
      <vt:variant>
        <vt:i4>717</vt:i4>
      </vt:variant>
      <vt:variant>
        <vt:i4>0</vt:i4>
      </vt:variant>
      <vt:variant>
        <vt:i4>5</vt:i4>
      </vt:variant>
      <vt:variant>
        <vt:lpwstr>mailto:klimkina@gmail.com</vt:lpwstr>
      </vt:variant>
      <vt:variant>
        <vt:lpwstr/>
      </vt:variant>
      <vt:variant>
        <vt:i4>3801114</vt:i4>
      </vt:variant>
      <vt:variant>
        <vt:i4>714</vt:i4>
      </vt:variant>
      <vt:variant>
        <vt:i4>0</vt:i4>
      </vt:variant>
      <vt:variant>
        <vt:i4>5</vt:i4>
      </vt:variant>
      <vt:variant>
        <vt:lpwstr>mailto:sarogers@leanpath.com</vt:lpwstr>
      </vt:variant>
      <vt:variant>
        <vt:lpwstr/>
      </vt:variant>
      <vt:variant>
        <vt:i4>2818085</vt:i4>
      </vt:variant>
      <vt:variant>
        <vt:i4>702</vt:i4>
      </vt:variant>
      <vt:variant>
        <vt:i4>0</vt:i4>
      </vt:variant>
      <vt:variant>
        <vt:i4>5</vt:i4>
      </vt:variant>
      <vt:variant>
        <vt:lpwstr>http://www.codeproject.com/KB/GDI-plus/imageresize.aspx</vt:lpwstr>
      </vt:variant>
      <vt:variant>
        <vt:lpwstr/>
      </vt:variant>
      <vt:variant>
        <vt:i4>7340065</vt:i4>
      </vt:variant>
      <vt:variant>
        <vt:i4>699</vt:i4>
      </vt:variant>
      <vt:variant>
        <vt:i4>0</vt:i4>
      </vt:variant>
      <vt:variant>
        <vt:i4>5</vt:i4>
      </vt:variant>
      <vt:variant>
        <vt:lpwstr>http://www.codeproject.com/KB/miscctrl/MovableControls.aspx</vt:lpwstr>
      </vt:variant>
      <vt:variant>
        <vt:lpwstr/>
      </vt:variant>
      <vt:variant>
        <vt:i4>4259935</vt:i4>
      </vt:variant>
      <vt:variant>
        <vt:i4>696</vt:i4>
      </vt:variant>
      <vt:variant>
        <vt:i4>0</vt:i4>
      </vt:variant>
      <vt:variant>
        <vt:i4>5</vt:i4>
      </vt:variant>
      <vt:variant>
        <vt:lpwstr>http://www.codeguru.com/cpp/controls/controls/resizing/article.php/c2151/</vt:lpwstr>
      </vt:variant>
      <vt:variant>
        <vt:lpwstr/>
      </vt:variant>
      <vt:variant>
        <vt:i4>2687049</vt:i4>
      </vt:variant>
      <vt:variant>
        <vt:i4>693</vt:i4>
      </vt:variant>
      <vt:variant>
        <vt:i4>0</vt:i4>
      </vt:variant>
      <vt:variant>
        <vt:i4>5</vt:i4>
      </vt:variant>
      <vt:variant>
        <vt:lpwstr>http://69.10.233.10/KB/dotnet/Resize_Control_at_Runtime.aspx</vt:lpwstr>
      </vt:variant>
      <vt:variant>
        <vt:lpwstr/>
      </vt:variant>
      <vt:variant>
        <vt:i4>7143550</vt:i4>
      </vt:variant>
      <vt:variant>
        <vt:i4>690</vt:i4>
      </vt:variant>
      <vt:variant>
        <vt:i4>0</vt:i4>
      </vt:variant>
      <vt:variant>
        <vt:i4>5</vt:i4>
      </vt:variant>
      <vt:variant>
        <vt:lpwstr>http://msdn.microsoft.com/en-us/library/system.windows.forms.toolstripitem.tag.aspx</vt:lpwstr>
      </vt:variant>
      <vt:variant>
        <vt:lpwstr/>
      </vt:variant>
      <vt:variant>
        <vt:i4>3080273</vt:i4>
      </vt:variant>
      <vt:variant>
        <vt:i4>687</vt:i4>
      </vt:variant>
      <vt:variant>
        <vt:i4>0</vt:i4>
      </vt:variant>
      <vt:variant>
        <vt:i4>5</vt:i4>
      </vt:variant>
      <vt:variant>
        <vt:lpwstr>http://en.csharp-online.net/Tool,_Menu,_and_Status_Strips%E2%80%94ToolStrip_Basics</vt:lpwstr>
      </vt:variant>
      <vt:variant>
        <vt:lpwstr/>
      </vt:variant>
      <vt:variant>
        <vt:i4>2687021</vt:i4>
      </vt:variant>
      <vt:variant>
        <vt:i4>684</vt:i4>
      </vt:variant>
      <vt:variant>
        <vt:i4>0</vt:i4>
      </vt:variant>
      <vt:variant>
        <vt:i4>5</vt:i4>
      </vt:variant>
      <vt:variant>
        <vt:lpwstr>http://www.speakcomputers.com/windows-forms-programming/MenuStrip.aspx</vt:lpwstr>
      </vt:variant>
      <vt:variant>
        <vt:lpwstr/>
      </vt:variant>
      <vt:variant>
        <vt:i4>3211371</vt:i4>
      </vt:variant>
      <vt:variant>
        <vt:i4>681</vt:i4>
      </vt:variant>
      <vt:variant>
        <vt:i4>0</vt:i4>
      </vt:variant>
      <vt:variant>
        <vt:i4>5</vt:i4>
      </vt:variant>
      <vt:variant>
        <vt:lpwstr>http://picasion.com/get-photo/</vt:lpwstr>
      </vt:variant>
      <vt:variant>
        <vt:lpwstr/>
      </vt:variant>
      <vt:variant>
        <vt:i4>2687073</vt:i4>
      </vt:variant>
      <vt:variant>
        <vt:i4>678</vt:i4>
      </vt:variant>
      <vt:variant>
        <vt:i4>0</vt:i4>
      </vt:variant>
      <vt:variant>
        <vt:i4>5</vt:i4>
      </vt:variant>
      <vt:variant>
        <vt:lpwstr>http://bytes.com/topic/c-sharp/answers/510116-how-switch-animated-gifs</vt:lpwstr>
      </vt:variant>
      <vt:variant>
        <vt:lpwstr/>
      </vt:variant>
      <vt:variant>
        <vt:i4>6029314</vt:i4>
      </vt:variant>
      <vt:variant>
        <vt:i4>675</vt:i4>
      </vt:variant>
      <vt:variant>
        <vt:i4>0</vt:i4>
      </vt:variant>
      <vt:variant>
        <vt:i4>5</vt:i4>
      </vt:variant>
      <vt:variant>
        <vt:lpwstr>http://www.vcskicks.com/csharp_animated_gif.php</vt:lpwstr>
      </vt:variant>
      <vt:variant>
        <vt:lpwstr/>
      </vt:variant>
      <vt:variant>
        <vt:i4>4456466</vt:i4>
      </vt:variant>
      <vt:variant>
        <vt:i4>672</vt:i4>
      </vt:variant>
      <vt:variant>
        <vt:i4>0</vt:i4>
      </vt:variant>
      <vt:variant>
        <vt:i4>5</vt:i4>
      </vt:variant>
      <vt:variant>
        <vt:lpwstr>http://www.albahari.com/threading/part3.aspx</vt:lpwstr>
      </vt:variant>
      <vt:variant>
        <vt:lpwstr/>
      </vt:variant>
      <vt:variant>
        <vt:i4>3080305</vt:i4>
      </vt:variant>
      <vt:variant>
        <vt:i4>669</vt:i4>
      </vt:variant>
      <vt:variant>
        <vt:i4>0</vt:i4>
      </vt:variant>
      <vt:variant>
        <vt:i4>5</vt:i4>
      </vt:variant>
      <vt:variant>
        <vt:lpwstr>http://www.codeproject.com/KB/cs/applicationcontextsplash.aspx</vt:lpwstr>
      </vt:variant>
      <vt:variant>
        <vt:lpwstr/>
      </vt:variant>
      <vt:variant>
        <vt:i4>7667719</vt:i4>
      </vt:variant>
      <vt:variant>
        <vt:i4>657</vt:i4>
      </vt:variant>
      <vt:variant>
        <vt:i4>0</vt:i4>
      </vt:variant>
      <vt:variant>
        <vt:i4>5</vt:i4>
      </vt:variant>
      <vt:variant>
        <vt:lpwstr>mailto:matt.grenier@eurotech.com</vt:lpwstr>
      </vt:variant>
      <vt:variant>
        <vt:lpwstr/>
      </vt:variant>
      <vt:variant>
        <vt:i4>5701654</vt:i4>
      </vt:variant>
      <vt:variant>
        <vt:i4>645</vt:i4>
      </vt:variant>
      <vt:variant>
        <vt:i4>0</vt:i4>
      </vt:variant>
      <vt:variant>
        <vt:i4>5</vt:i4>
      </vt:variant>
      <vt:variant>
        <vt:lpwstr>http://www.codeguru.com/forum/showthread.php?t=474375</vt:lpwstr>
      </vt:variant>
      <vt:variant>
        <vt:lpwstr/>
      </vt:variant>
      <vt:variant>
        <vt:i4>4456522</vt:i4>
      </vt:variant>
      <vt:variant>
        <vt:i4>642</vt:i4>
      </vt:variant>
      <vt:variant>
        <vt:i4>0</vt:i4>
      </vt:variant>
      <vt:variant>
        <vt:i4>5</vt:i4>
      </vt:variant>
      <vt:variant>
        <vt:lpwstr>http://bytes.com/topic/c-sharp/answers/247149-createfile</vt:lpwstr>
      </vt:variant>
      <vt:variant>
        <vt:lpwstr/>
      </vt:variant>
      <vt:variant>
        <vt:i4>1835031</vt:i4>
      </vt:variant>
      <vt:variant>
        <vt:i4>639</vt:i4>
      </vt:variant>
      <vt:variant>
        <vt:i4>0</vt:i4>
      </vt:variant>
      <vt:variant>
        <vt:i4>5</vt:i4>
      </vt:variant>
      <vt:variant>
        <vt:lpwstr>http://www.tech-archive.net/Archive/DotNet/microsoft.public.dotnet.languages.csharp/2006-12/msg00785.html</vt:lpwstr>
      </vt:variant>
      <vt:variant>
        <vt:lpwstr/>
      </vt:variant>
      <vt:variant>
        <vt:i4>4980761</vt:i4>
      </vt:variant>
      <vt:variant>
        <vt:i4>636</vt:i4>
      </vt:variant>
      <vt:variant>
        <vt:i4>0</vt:i4>
      </vt:variant>
      <vt:variant>
        <vt:i4>5</vt:i4>
      </vt:variant>
      <vt:variant>
        <vt:lpwstr>http://bytes.com/topic/c-sharp/answers/572006-p-invoke-createfile-safefilehandle</vt:lpwstr>
      </vt:variant>
      <vt:variant>
        <vt:lpwstr/>
      </vt:variant>
      <vt:variant>
        <vt:i4>5242891</vt:i4>
      </vt:variant>
      <vt:variant>
        <vt:i4>633</vt:i4>
      </vt:variant>
      <vt:variant>
        <vt:i4>0</vt:i4>
      </vt:variant>
      <vt:variant>
        <vt:i4>5</vt:i4>
      </vt:variant>
      <vt:variant>
        <vt:lpwstr>http://msdn.microsoft.com/en-us/library/ac7ay120%28VS.80%29.aspx</vt:lpwstr>
      </vt:variant>
      <vt:variant>
        <vt:lpwstr/>
      </vt:variant>
      <vt:variant>
        <vt:i4>3932206</vt:i4>
      </vt:variant>
      <vt:variant>
        <vt:i4>630</vt:i4>
      </vt:variant>
      <vt:variant>
        <vt:i4>0</vt:i4>
      </vt:variant>
      <vt:variant>
        <vt:i4>5</vt:i4>
      </vt:variant>
      <vt:variant>
        <vt:lpwstr>http://www.csharpfriends.com/Articles/getArticle.aspx?articleID=351</vt:lpwstr>
      </vt:variant>
      <vt:variant>
        <vt:lpwstr/>
      </vt:variant>
      <vt:variant>
        <vt:i4>1900551</vt:i4>
      </vt:variant>
      <vt:variant>
        <vt:i4>627</vt:i4>
      </vt:variant>
      <vt:variant>
        <vt:i4>0</vt:i4>
      </vt:variant>
      <vt:variant>
        <vt:i4>5</vt:i4>
      </vt:variant>
      <vt:variant>
        <vt:lpwstr>http://blog.dmbcllc.com/2009/01/05/csharp-fixed-keyword/</vt:lpwstr>
      </vt:variant>
      <vt:variant>
        <vt:lpwstr/>
      </vt:variant>
      <vt:variant>
        <vt:i4>4259848</vt:i4>
      </vt:variant>
      <vt:variant>
        <vt:i4>624</vt:i4>
      </vt:variant>
      <vt:variant>
        <vt:i4>0</vt:i4>
      </vt:variant>
      <vt:variant>
        <vt:i4>5</vt:i4>
      </vt:variant>
      <vt:variant>
        <vt:lpwstr>http://www.java2s.com/Tutorial/CSharp/0520__Windows/Usenativewindowsfunctiontoreadfile.htm</vt:lpwstr>
      </vt:variant>
      <vt:variant>
        <vt:lpwstr/>
      </vt:variant>
      <vt:variant>
        <vt:i4>1114178</vt:i4>
      </vt:variant>
      <vt:variant>
        <vt:i4>621</vt:i4>
      </vt:variant>
      <vt:variant>
        <vt:i4>0</vt:i4>
      </vt:variant>
      <vt:variant>
        <vt:i4>5</vt:i4>
      </vt:variant>
      <vt:variant>
        <vt:lpwstr>http://msdn.microsoft.com/en-us/library/ms679360%28VS.85%29.aspx</vt:lpwstr>
      </vt:variant>
      <vt:variant>
        <vt:lpwstr/>
      </vt:variant>
      <vt:variant>
        <vt:i4>2031684</vt:i4>
      </vt:variant>
      <vt:variant>
        <vt:i4>618</vt:i4>
      </vt:variant>
      <vt:variant>
        <vt:i4>0</vt:i4>
      </vt:variant>
      <vt:variant>
        <vt:i4>5</vt:i4>
      </vt:variant>
      <vt:variant>
        <vt:lpwstr>http://msdn.microsoft.com/en-us/library/ms681381%28VS.85%29.aspx</vt:lpwstr>
      </vt:variant>
      <vt:variant>
        <vt:lpwstr/>
      </vt:variant>
      <vt:variant>
        <vt:i4>5308426</vt:i4>
      </vt:variant>
      <vt:variant>
        <vt:i4>615</vt:i4>
      </vt:variant>
      <vt:variant>
        <vt:i4>0</vt:i4>
      </vt:variant>
      <vt:variant>
        <vt:i4>5</vt:i4>
      </vt:variant>
      <vt:variant>
        <vt:lpwstr>http://easycalculation.com/hex-converter.php</vt:lpwstr>
      </vt:variant>
      <vt:variant>
        <vt:lpwstr/>
      </vt:variant>
      <vt:variant>
        <vt:i4>65603</vt:i4>
      </vt:variant>
      <vt:variant>
        <vt:i4>612</vt:i4>
      </vt:variant>
      <vt:variant>
        <vt:i4>0</vt:i4>
      </vt:variant>
      <vt:variant>
        <vt:i4>5</vt:i4>
      </vt:variant>
      <vt:variant>
        <vt:lpwstr>http://msdn.microsoft.com/en-us/library/aa364232%28VS.85%29.aspx</vt:lpwstr>
      </vt:variant>
      <vt:variant>
        <vt:lpwstr/>
      </vt:variant>
      <vt:variant>
        <vt:i4>4259909</vt:i4>
      </vt:variant>
      <vt:variant>
        <vt:i4>609</vt:i4>
      </vt:variant>
      <vt:variant>
        <vt:i4>0</vt:i4>
      </vt:variant>
      <vt:variant>
        <vt:i4>5</vt:i4>
      </vt:variant>
      <vt:variant>
        <vt:lpwstr>http://community.opennetcf.com/forums/p/10566/64787.aspx</vt:lpwstr>
      </vt:variant>
      <vt:variant>
        <vt:lpwstr/>
      </vt:variant>
      <vt:variant>
        <vt:i4>6357025</vt:i4>
      </vt:variant>
      <vt:variant>
        <vt:i4>606</vt:i4>
      </vt:variant>
      <vt:variant>
        <vt:i4>0</vt:i4>
      </vt:variant>
      <vt:variant>
        <vt:i4>5</vt:i4>
      </vt:variant>
      <vt:variant>
        <vt:lpwstr>http://community.opennetcf.com/forums/p/6982/60837.aspx</vt:lpwstr>
      </vt:variant>
      <vt:variant>
        <vt:lpwstr>60837</vt:lpwstr>
      </vt:variant>
      <vt:variant>
        <vt:i4>5832715</vt:i4>
      </vt:variant>
      <vt:variant>
        <vt:i4>603</vt:i4>
      </vt:variant>
      <vt:variant>
        <vt:i4>0</vt:i4>
      </vt:variant>
      <vt:variant>
        <vt:i4>5</vt:i4>
      </vt:variant>
      <vt:variant>
        <vt:lpwstr>http://www.mymobiler.com/</vt:lpwstr>
      </vt:variant>
      <vt:variant>
        <vt:lpwstr/>
      </vt:variant>
      <vt:variant>
        <vt:i4>4063264</vt:i4>
      </vt:variant>
      <vt:variant>
        <vt:i4>600</vt:i4>
      </vt:variant>
      <vt:variant>
        <vt:i4>0</vt:i4>
      </vt:variant>
      <vt:variant>
        <vt:i4>5</vt:i4>
      </vt:variant>
      <vt:variant>
        <vt:lpwstr>http://www.sophos.com/support/knowledgebase/article/107403.html</vt:lpwstr>
      </vt:variant>
      <vt:variant>
        <vt:lpwstr/>
      </vt:variant>
      <vt:variant>
        <vt:i4>4980762</vt:i4>
      </vt:variant>
      <vt:variant>
        <vt:i4>597</vt:i4>
      </vt:variant>
      <vt:variant>
        <vt:i4>0</vt:i4>
      </vt:variant>
      <vt:variant>
        <vt:i4>5</vt:i4>
      </vt:variant>
      <vt:variant>
        <vt:lpwstr>http://www.opennetcf.com/Products/SmartDeviceFramework/tabid/65/Default.aspx</vt:lpwstr>
      </vt:variant>
      <vt:variant>
        <vt:lpwstr/>
      </vt:variant>
      <vt:variant>
        <vt:i4>5111883</vt:i4>
      </vt:variant>
      <vt:variant>
        <vt:i4>594</vt:i4>
      </vt:variant>
      <vt:variant>
        <vt:i4>0</vt:i4>
      </vt:variant>
      <vt:variant>
        <vt:i4>5</vt:i4>
      </vt:variant>
      <vt:variant>
        <vt:lpwstr>http://msdn.microsoft.com/en-us/library/ms172550.aspx</vt:lpwstr>
      </vt:variant>
      <vt:variant>
        <vt:lpwstr/>
      </vt:variant>
      <vt:variant>
        <vt:i4>720897</vt:i4>
      </vt:variant>
      <vt:variant>
        <vt:i4>591</vt:i4>
      </vt:variant>
      <vt:variant>
        <vt:i4>0</vt:i4>
      </vt:variant>
      <vt:variant>
        <vt:i4>5</vt:i4>
      </vt:variant>
      <vt:variant>
        <vt:lpwstr>http://www.microsoft.com/downloads/details.aspx?familyid=AEA55F2F-07B5-4A8C-8A44-B4E1B196D5C0&amp;displaylang=en</vt:lpwstr>
      </vt:variant>
      <vt:variant>
        <vt:lpwstr/>
      </vt:variant>
      <vt:variant>
        <vt:i4>327803</vt:i4>
      </vt:variant>
      <vt:variant>
        <vt:i4>588</vt:i4>
      </vt:variant>
      <vt:variant>
        <vt:i4>0</vt:i4>
      </vt:variant>
      <vt:variant>
        <vt:i4>5</vt:i4>
      </vt:variant>
      <vt:variant>
        <vt:lpwstr>http://support.eurotech-inc.com/forums/topic.asp?topic_id=772</vt:lpwstr>
      </vt:variant>
      <vt:variant>
        <vt:lpwstr/>
      </vt:variant>
      <vt:variant>
        <vt:i4>4587611</vt:i4>
      </vt:variant>
      <vt:variant>
        <vt:i4>585</vt:i4>
      </vt:variant>
      <vt:variant>
        <vt:i4>0</vt:i4>
      </vt:variant>
      <vt:variant>
        <vt:i4>5</vt:i4>
      </vt:variant>
      <vt:variant>
        <vt:lpwstr>http://support.eurotech-inc.com/support/</vt:lpwstr>
      </vt:variant>
      <vt:variant>
        <vt:lpwstr/>
      </vt:variant>
      <vt:variant>
        <vt:i4>721022</vt:i4>
      </vt:variant>
      <vt:variant>
        <vt:i4>582</vt:i4>
      </vt:variant>
      <vt:variant>
        <vt:i4>0</vt:i4>
      </vt:variant>
      <vt:variant>
        <vt:i4>5</vt:i4>
      </vt:variant>
      <vt:variant>
        <vt:lpwstr>http://support.eurotech-inc.com/forums/topic.asp?TOPIC_ID=298</vt:lpwstr>
      </vt:variant>
      <vt:variant>
        <vt:lpwstr/>
      </vt:variant>
      <vt:variant>
        <vt:i4>721022</vt:i4>
      </vt:variant>
      <vt:variant>
        <vt:i4>579</vt:i4>
      </vt:variant>
      <vt:variant>
        <vt:i4>0</vt:i4>
      </vt:variant>
      <vt:variant>
        <vt:i4>5</vt:i4>
      </vt:variant>
      <vt:variant>
        <vt:lpwstr>http://support.eurotech-inc.com/forums/topic.asp?TOPIC_ID=298</vt:lpwstr>
      </vt:variant>
      <vt:variant>
        <vt:lpwstr/>
      </vt:variant>
      <vt:variant>
        <vt:i4>131194</vt:i4>
      </vt:variant>
      <vt:variant>
        <vt:i4>576</vt:i4>
      </vt:variant>
      <vt:variant>
        <vt:i4>0</vt:i4>
      </vt:variant>
      <vt:variant>
        <vt:i4>5</vt:i4>
      </vt:variant>
      <vt:variant>
        <vt:lpwstr>http://support.eurotech-inc.com/forums/topic.asp?TOPIC_ID=609</vt:lpwstr>
      </vt:variant>
      <vt:variant>
        <vt:lpwstr/>
      </vt:variant>
      <vt:variant>
        <vt:i4>4980828</vt:i4>
      </vt:variant>
      <vt:variant>
        <vt:i4>573</vt:i4>
      </vt:variant>
      <vt:variant>
        <vt:i4>0</vt:i4>
      </vt:variant>
      <vt:variant>
        <vt:i4>5</vt:i4>
      </vt:variant>
      <vt:variant>
        <vt:lpwstr>http://www.leanpath.com/</vt:lpwstr>
      </vt:variant>
      <vt:variant>
        <vt:lpwstr/>
      </vt:variant>
      <vt:variant>
        <vt:i4>5111878</vt:i4>
      </vt:variant>
      <vt:variant>
        <vt:i4>570</vt:i4>
      </vt:variant>
      <vt:variant>
        <vt:i4>0</vt:i4>
      </vt:variant>
      <vt:variant>
        <vt:i4>5</vt:i4>
      </vt:variant>
      <vt:variant>
        <vt:lpwstr>http://www.lrssolutions.com/Uploader</vt:lpwstr>
      </vt:variant>
      <vt:variant>
        <vt:lpwstr/>
      </vt:variant>
      <vt:variant>
        <vt:i4>1900655</vt:i4>
      </vt:variant>
      <vt:variant>
        <vt:i4>567</vt:i4>
      </vt:variant>
      <vt:variant>
        <vt:i4>0</vt:i4>
      </vt:variant>
      <vt:variant>
        <vt:i4>5</vt:i4>
      </vt:variant>
      <vt:variant>
        <vt:lpwstr/>
      </vt:variant>
      <vt:variant>
        <vt:lpwstr>_VWA4_Reporting_Framework</vt:lpwstr>
      </vt:variant>
      <vt:variant>
        <vt:i4>7143523</vt:i4>
      </vt:variant>
      <vt:variant>
        <vt:i4>564</vt:i4>
      </vt:variant>
      <vt:variant>
        <vt:i4>0</vt:i4>
      </vt:variant>
      <vt:variant>
        <vt:i4>5</vt:i4>
      </vt:variant>
      <vt:variant>
        <vt:lpwstr>http://www.leanpath.com/lpweb/lp_products_subhome.htm</vt:lpwstr>
      </vt:variant>
      <vt:variant>
        <vt:lpwstr/>
      </vt:variant>
      <vt:variant>
        <vt:i4>4718662</vt:i4>
      </vt:variant>
      <vt:variant>
        <vt:i4>561</vt:i4>
      </vt:variant>
      <vt:variant>
        <vt:i4>0</vt:i4>
      </vt:variant>
      <vt:variant>
        <vt:i4>5</vt:i4>
      </vt:variant>
      <vt:variant>
        <vt:lpwstr/>
      </vt:variant>
      <vt:variant>
        <vt:lpwstr>_UI_Design_</vt:lpwstr>
      </vt:variant>
      <vt:variant>
        <vt:i4>3014727</vt:i4>
      </vt:variant>
      <vt:variant>
        <vt:i4>558</vt:i4>
      </vt:variant>
      <vt:variant>
        <vt:i4>0</vt:i4>
      </vt:variant>
      <vt:variant>
        <vt:i4>5</vt:i4>
      </vt:variant>
      <vt:variant>
        <vt:lpwstr/>
      </vt:variant>
      <vt:variant>
        <vt:lpwstr>_Task:_Print_Weekly</vt:lpwstr>
      </vt:variant>
      <vt:variant>
        <vt:i4>3014727</vt:i4>
      </vt:variant>
      <vt:variant>
        <vt:i4>555</vt:i4>
      </vt:variant>
      <vt:variant>
        <vt:i4>0</vt:i4>
      </vt:variant>
      <vt:variant>
        <vt:i4>5</vt:i4>
      </vt:variant>
      <vt:variant>
        <vt:lpwstr/>
      </vt:variant>
      <vt:variant>
        <vt:lpwstr>_Task:_Print_Weekly</vt:lpwstr>
      </vt:variant>
      <vt:variant>
        <vt:i4>3342405</vt:i4>
      </vt:variant>
      <vt:variant>
        <vt:i4>543</vt:i4>
      </vt:variant>
      <vt:variant>
        <vt:i4>0</vt:i4>
      </vt:variant>
      <vt:variant>
        <vt:i4>5</vt:i4>
      </vt:variant>
      <vt:variant>
        <vt:lpwstr/>
      </vt:variant>
      <vt:variant>
        <vt:lpwstr>_Reports:_Custom_Reports</vt:lpwstr>
      </vt:variant>
      <vt:variant>
        <vt:i4>3997763</vt:i4>
      </vt:variant>
      <vt:variant>
        <vt:i4>540</vt:i4>
      </vt:variant>
      <vt:variant>
        <vt:i4>0</vt:i4>
      </vt:variant>
      <vt:variant>
        <vt:i4>5</vt:i4>
      </vt:variant>
      <vt:variant>
        <vt:lpwstr/>
      </vt:variant>
      <vt:variant>
        <vt:lpwstr>_Reports:_Stored_Reports</vt:lpwstr>
      </vt:variant>
      <vt:variant>
        <vt:i4>4587576</vt:i4>
      </vt:variant>
      <vt:variant>
        <vt:i4>537</vt:i4>
      </vt:variant>
      <vt:variant>
        <vt:i4>0</vt:i4>
      </vt:variant>
      <vt:variant>
        <vt:i4>5</vt:i4>
      </vt:variant>
      <vt:variant>
        <vt:lpwstr/>
      </vt:variant>
      <vt:variant>
        <vt:lpwstr>_Reports:_Report_Series</vt:lpwstr>
      </vt:variant>
      <vt:variant>
        <vt:i4>5636150</vt:i4>
      </vt:variant>
      <vt:variant>
        <vt:i4>534</vt:i4>
      </vt:variant>
      <vt:variant>
        <vt:i4>0</vt:i4>
      </vt:variant>
      <vt:variant>
        <vt:i4>5</vt:i4>
      </vt:variant>
      <vt:variant>
        <vt:lpwstr/>
      </vt:variant>
      <vt:variant>
        <vt:lpwstr>_Task:_Print_Meeting</vt:lpwstr>
      </vt:variant>
      <vt:variant>
        <vt:i4>131169</vt:i4>
      </vt:variant>
      <vt:variant>
        <vt:i4>531</vt:i4>
      </vt:variant>
      <vt:variant>
        <vt:i4>0</vt:i4>
      </vt:variant>
      <vt:variant>
        <vt:i4>5</vt:i4>
      </vt:variant>
      <vt:variant>
        <vt:lpwstr/>
      </vt:variant>
      <vt:variant>
        <vt:lpwstr>_Task:_Employee_Recognition</vt:lpwstr>
      </vt:variant>
      <vt:variant>
        <vt:i4>5570608</vt:i4>
      </vt:variant>
      <vt:variant>
        <vt:i4>528</vt:i4>
      </vt:variant>
      <vt:variant>
        <vt:i4>0</vt:i4>
      </vt:variant>
      <vt:variant>
        <vt:i4>5</vt:i4>
      </vt:variant>
      <vt:variant>
        <vt:lpwstr/>
      </vt:variant>
      <vt:variant>
        <vt:lpwstr>_Task:_Set_or</vt:lpwstr>
      </vt:variant>
      <vt:variant>
        <vt:i4>4980777</vt:i4>
      </vt:variant>
      <vt:variant>
        <vt:i4>525</vt:i4>
      </vt:variant>
      <vt:variant>
        <vt:i4>0</vt:i4>
      </vt:variant>
      <vt:variant>
        <vt:i4>5</vt:i4>
      </vt:variant>
      <vt:variant>
        <vt:lpwstr/>
      </vt:variant>
      <vt:variant>
        <vt:lpwstr>_Task:_Enter_SWAT</vt:lpwstr>
      </vt:variant>
      <vt:variant>
        <vt:i4>4325438</vt:i4>
      </vt:variant>
      <vt:variant>
        <vt:i4>522</vt:i4>
      </vt:variant>
      <vt:variant>
        <vt:i4>0</vt:i4>
      </vt:variant>
      <vt:variant>
        <vt:i4>5</vt:i4>
      </vt:variant>
      <vt:variant>
        <vt:lpwstr/>
      </vt:variant>
      <vt:variant>
        <vt:lpwstr>_Task:_Print_SWAT</vt:lpwstr>
      </vt:variant>
      <vt:variant>
        <vt:i4>2097232</vt:i4>
      </vt:variant>
      <vt:variant>
        <vt:i4>519</vt:i4>
      </vt:variant>
      <vt:variant>
        <vt:i4>0</vt:i4>
      </vt:variant>
      <vt:variant>
        <vt:i4>5</vt:i4>
      </vt:variant>
      <vt:variant>
        <vt:lpwstr/>
      </vt:variant>
      <vt:variant>
        <vt:lpwstr>_Task:_Enter_Weekly</vt:lpwstr>
      </vt:variant>
      <vt:variant>
        <vt:i4>1966127</vt:i4>
      </vt:variant>
      <vt:variant>
        <vt:i4>516</vt:i4>
      </vt:variant>
      <vt:variant>
        <vt:i4>0</vt:i4>
      </vt:variant>
      <vt:variant>
        <vt:i4>5</vt:i4>
      </vt:variant>
      <vt:variant>
        <vt:lpwstr/>
      </vt:variant>
      <vt:variant>
        <vt:lpwstr>_Remap_Waste_Data</vt:lpwstr>
      </vt:variant>
      <vt:variant>
        <vt:i4>1245219</vt:i4>
      </vt:variant>
      <vt:variant>
        <vt:i4>513</vt:i4>
      </vt:variant>
      <vt:variant>
        <vt:i4>0</vt:i4>
      </vt:variant>
      <vt:variant>
        <vt:i4>5</vt:i4>
      </vt:variant>
      <vt:variant>
        <vt:lpwstr/>
      </vt:variant>
      <vt:variant>
        <vt:lpwstr>_Batch_Editing_of</vt:lpwstr>
      </vt:variant>
      <vt:variant>
        <vt:i4>6553616</vt:i4>
      </vt:variant>
      <vt:variant>
        <vt:i4>510</vt:i4>
      </vt:variant>
      <vt:variant>
        <vt:i4>0</vt:i4>
      </vt:variant>
      <vt:variant>
        <vt:i4>5</vt:i4>
      </vt:variant>
      <vt:variant>
        <vt:lpwstr/>
      </vt:variant>
      <vt:variant>
        <vt:lpwstr>_Task:_View_Waste</vt:lpwstr>
      </vt:variant>
      <vt:variant>
        <vt:i4>8192001</vt:i4>
      </vt:variant>
      <vt:variant>
        <vt:i4>507</vt:i4>
      </vt:variant>
      <vt:variant>
        <vt:i4>0</vt:i4>
      </vt:variant>
      <vt:variant>
        <vt:i4>5</vt:i4>
      </vt:variant>
      <vt:variant>
        <vt:lpwstr/>
      </vt:variant>
      <vt:variant>
        <vt:lpwstr>_Task:_Review_Reports</vt:lpwstr>
      </vt:variant>
      <vt:variant>
        <vt:i4>8060941</vt:i4>
      </vt:variant>
      <vt:variant>
        <vt:i4>504</vt:i4>
      </vt:variant>
      <vt:variant>
        <vt:i4>0</vt:i4>
      </vt:variant>
      <vt:variant>
        <vt:i4>5</vt:i4>
      </vt:variant>
      <vt:variant>
        <vt:lpwstr/>
      </vt:variant>
      <vt:variant>
        <vt:lpwstr>_Task:_Import_Production</vt:lpwstr>
      </vt:variant>
      <vt:variant>
        <vt:i4>1704033</vt:i4>
      </vt:variant>
      <vt:variant>
        <vt:i4>501</vt:i4>
      </vt:variant>
      <vt:variant>
        <vt:i4>0</vt:i4>
      </vt:variant>
      <vt:variant>
        <vt:i4>5</vt:i4>
      </vt:variant>
      <vt:variant>
        <vt:lpwstr/>
      </vt:variant>
      <vt:variant>
        <vt:lpwstr>_Task:_Upload_Data</vt:lpwstr>
      </vt:variant>
      <vt:variant>
        <vt:i4>3014727</vt:i4>
      </vt:variant>
      <vt:variant>
        <vt:i4>498</vt:i4>
      </vt:variant>
      <vt:variant>
        <vt:i4>0</vt:i4>
      </vt:variant>
      <vt:variant>
        <vt:i4>5</vt:i4>
      </vt:variant>
      <vt:variant>
        <vt:lpwstr/>
      </vt:variant>
      <vt:variant>
        <vt:lpwstr>_Task:_Print_Weekly</vt:lpwstr>
      </vt:variant>
      <vt:variant>
        <vt:i4>1835128</vt:i4>
      </vt:variant>
      <vt:variant>
        <vt:i4>495</vt:i4>
      </vt:variant>
      <vt:variant>
        <vt:i4>0</vt:i4>
      </vt:variant>
      <vt:variant>
        <vt:i4>5</vt:i4>
      </vt:variant>
      <vt:variant>
        <vt:lpwstr/>
      </vt:variant>
      <vt:variant>
        <vt:lpwstr>_Task:_Import_Waste</vt:lpwstr>
      </vt:variant>
      <vt:variant>
        <vt:i4>4718662</vt:i4>
      </vt:variant>
      <vt:variant>
        <vt:i4>492</vt:i4>
      </vt:variant>
      <vt:variant>
        <vt:i4>0</vt:i4>
      </vt:variant>
      <vt:variant>
        <vt:i4>5</vt:i4>
      </vt:variant>
      <vt:variant>
        <vt:lpwstr/>
      </vt:variant>
      <vt:variant>
        <vt:lpwstr>_UI_Design_</vt:lpwstr>
      </vt:variant>
      <vt:variant>
        <vt:i4>5832803</vt:i4>
      </vt:variant>
      <vt:variant>
        <vt:i4>489</vt:i4>
      </vt:variant>
      <vt:variant>
        <vt:i4>0</vt:i4>
      </vt:variant>
      <vt:variant>
        <vt:i4>5</vt:i4>
      </vt:variant>
      <vt:variant>
        <vt:lpwstr/>
      </vt:variant>
      <vt:variant>
        <vt:lpwstr>_VWA_Versions_Requirements</vt:lpwstr>
      </vt:variant>
      <vt:variant>
        <vt:i4>4718662</vt:i4>
      </vt:variant>
      <vt:variant>
        <vt:i4>486</vt:i4>
      </vt:variant>
      <vt:variant>
        <vt:i4>0</vt:i4>
      </vt:variant>
      <vt:variant>
        <vt:i4>5</vt:i4>
      </vt:variant>
      <vt:variant>
        <vt:lpwstr/>
      </vt:variant>
      <vt:variant>
        <vt:lpwstr>_UI_Design_</vt:lpwstr>
      </vt:variant>
      <vt:variant>
        <vt:i4>3801114</vt:i4>
      </vt:variant>
      <vt:variant>
        <vt:i4>0</vt:i4>
      </vt:variant>
      <vt:variant>
        <vt:i4>0</vt:i4>
      </vt:variant>
      <vt:variant>
        <vt:i4>5</vt:i4>
      </vt:variant>
      <vt:variant>
        <vt:lpwstr>mailto:sarogers@leanpath.com</vt:lpwstr>
      </vt:variant>
      <vt:variant>
        <vt:lpwstr/>
      </vt:variant>
      <vt:variant>
        <vt:i4>3866709</vt:i4>
      </vt:variant>
      <vt:variant>
        <vt:i4>181580</vt:i4>
      </vt:variant>
      <vt:variant>
        <vt:i4>1070</vt:i4>
      </vt:variant>
      <vt:variant>
        <vt:i4>1</vt:i4>
      </vt:variant>
      <vt:variant>
        <vt:lpwstr>cid:image001.png@01CA74FB.695D3590</vt:lpwstr>
      </vt:variant>
      <vt:variant>
        <vt:lpwstr/>
      </vt:variant>
      <vt:variant>
        <vt:i4>3670101</vt:i4>
      </vt:variant>
      <vt:variant>
        <vt:i4>181661</vt:i4>
      </vt:variant>
      <vt:variant>
        <vt:i4>1071</vt:i4>
      </vt:variant>
      <vt:variant>
        <vt:i4>1</vt:i4>
      </vt:variant>
      <vt:variant>
        <vt:lpwstr>cid:image002.png@01CA74FB.695D3590</vt:lpwstr>
      </vt:variant>
      <vt:variant>
        <vt:lpwstr/>
      </vt:variant>
      <vt:variant>
        <vt:i4>3735637</vt:i4>
      </vt:variant>
      <vt:variant>
        <vt:i4>181740</vt:i4>
      </vt:variant>
      <vt:variant>
        <vt:i4>1072</vt:i4>
      </vt:variant>
      <vt:variant>
        <vt:i4>1</vt:i4>
      </vt:variant>
      <vt:variant>
        <vt:lpwstr>cid:image003.png@01CA74FB.695D3590</vt:lpwstr>
      </vt:variant>
      <vt:variant>
        <vt:lpwstr/>
      </vt:variant>
      <vt:variant>
        <vt:i4>3670026</vt:i4>
      </vt:variant>
      <vt:variant>
        <vt:i4>182376</vt:i4>
      </vt:variant>
      <vt:variant>
        <vt:i4>1073</vt:i4>
      </vt:variant>
      <vt:variant>
        <vt:i4>1</vt:i4>
      </vt:variant>
      <vt:variant>
        <vt:lpwstr>cid:image008.png@01CA74FB.23AEC4F0</vt:lpwstr>
      </vt:variant>
      <vt:variant>
        <vt:lpwstr/>
      </vt:variant>
      <vt:variant>
        <vt:i4>3735562</vt:i4>
      </vt:variant>
      <vt:variant>
        <vt:i4>182530</vt:i4>
      </vt:variant>
      <vt:variant>
        <vt:i4>1074</vt:i4>
      </vt:variant>
      <vt:variant>
        <vt:i4>1</vt:i4>
      </vt:variant>
      <vt:variant>
        <vt:lpwstr>cid:image009.png@01CA74FB.23AEC4F0</vt:lpwstr>
      </vt:variant>
      <vt:variant>
        <vt:lpwstr/>
      </vt:variant>
      <vt:variant>
        <vt:i4>3145739</vt:i4>
      </vt:variant>
      <vt:variant>
        <vt:i4>182889</vt:i4>
      </vt:variant>
      <vt:variant>
        <vt:i4>1075</vt:i4>
      </vt:variant>
      <vt:variant>
        <vt:i4>1</vt:i4>
      </vt:variant>
      <vt:variant>
        <vt:lpwstr>cid:image010.png@01CA74FB.23AEC4F0</vt:lpwstr>
      </vt:variant>
      <vt:variant>
        <vt:lpwstr/>
      </vt:variant>
      <vt:variant>
        <vt:i4>3670105</vt:i4>
      </vt:variant>
      <vt:variant>
        <vt:i4>192801</vt:i4>
      </vt:variant>
      <vt:variant>
        <vt:i4>1078</vt:i4>
      </vt:variant>
      <vt:variant>
        <vt:i4>1</vt:i4>
      </vt:variant>
      <vt:variant>
        <vt:lpwstr>cid:image001.png@01CA99BB.9DC3F640</vt:lpwstr>
      </vt:variant>
      <vt:variant>
        <vt:lpwstr/>
      </vt:variant>
      <vt:variant>
        <vt:i4>4128781</vt:i4>
      </vt:variant>
      <vt:variant>
        <vt:i4>193266</vt:i4>
      </vt:variant>
      <vt:variant>
        <vt:i4>1079</vt:i4>
      </vt:variant>
      <vt:variant>
        <vt:i4>1</vt:i4>
      </vt:variant>
      <vt:variant>
        <vt:lpwstr>cid:image002.png@01CA9786.9D6B0990</vt:lpwstr>
      </vt:variant>
      <vt:variant>
        <vt:lpwstr/>
      </vt:variant>
      <vt:variant>
        <vt:i4>6422528</vt:i4>
      </vt:variant>
      <vt:variant>
        <vt:i4>193393</vt:i4>
      </vt:variant>
      <vt:variant>
        <vt:i4>1080</vt:i4>
      </vt:variant>
      <vt:variant>
        <vt:i4>1</vt:i4>
      </vt:variant>
      <vt:variant>
        <vt:lpwstr>cid:image001.png@01CA9786.318B1210</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VW4 Beta Requirements - Final Stretch</dc:title>
  <dc:subject/>
  <dc:creator>Stephen Rogers</dc:creator>
  <cp:keywords/>
  <dc:description/>
  <cp:lastModifiedBy>Stephen Rogers</cp:lastModifiedBy>
  <cp:revision>2</cp:revision>
  <cp:lastPrinted>2009-06-09T21:43:00Z</cp:lastPrinted>
  <dcterms:created xsi:type="dcterms:W3CDTF">2010-04-23T17:25:00Z</dcterms:created>
  <dcterms:modified xsi:type="dcterms:W3CDTF">2010-04-23T17:25:00Z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_DocHome">
    <vt:i4>-310160189</vt:i4>
  </property>
</Properties>
</file>